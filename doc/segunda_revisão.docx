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commentsExtendedDocument.xml" ContentType="application/vnd.openxmlformats-officedocument.wordprocessingml.commentsExtended+xml"/>
  <Override PartName="/word/comments.xml" ContentType="application/vnd.openxmlformats-officedocument.wordprocessingml.comments+xml"/>
  <Override PartName="/word/footer1.xml" ContentType="application/vnd.openxmlformats-officedocument.wordprocessingml.footer+xml"/>
  <Override PartName="/word/header1.xml" ContentType="application/vnd.openxmlformats-officedocument.wordprocessingml.header+xml"/>
  <Override PartName="/word/webSettings.xml" ContentType="application/vnd.openxmlformats-officedocument.wordprocessingml.webSettings+xml"/>
  <Override PartName="/word/commentsExtensible.xml" ContentType="application/vnd.openxmlformats-officedocument.wordprocessingml.commentsExtensible+xml"/>
  <Override PartName="/word/settings.xml" ContentType="application/vnd.openxmlformats-officedocument.wordprocessingml.settings+xml"/>
  <Override PartName="/word/document.xml" ContentType="application/vnd.openxmlformats-officedocument.wordprocessingml.document.main+xml"/>
  <Override PartName="/word/fontTable.xml" ContentType="application/vnd.openxmlformats-officedocument.wordprocessingml.fontTable+xml"/>
  <Override PartName="/word/glossary/endnotes.xml" ContentType="application/vnd.openxmlformats-officedocument.wordprocessingml.endnotes+xml"/>
  <Override PartName="/word/endnotes.xml" ContentType="application/vnd.openxmlformats-officedocument.wordprocessingml.endnotes+xml"/>
  <Override PartName="/word/theme/theme1.xml" ContentType="application/vnd.openxmlformats-officedocument.theme+xml"/>
  <Override PartName="/word/glossary/fontTable.xml" ContentType="application/vnd.openxmlformats-officedocument.wordprocessingml.fontTable+xml"/>
  <Override PartName="/word/glossary/settings.xml" ContentType="application/vnd.openxmlformats-officedocument.wordprocessingml.settings+xml"/>
  <Override PartName="/word/glossary/styles.xml" ContentType="application/vnd.openxmlformats-officedocument.wordprocessingml.styles+xml"/>
  <Override PartName="/word/numbering.xml" ContentType="application/vnd.openxmlformats-officedocument.wordprocessingml.numbering+xml"/>
  <Override PartName="/word/peopleDocument.xml" ContentType="application/vnd.openxmlformats-officedocument.wordprocessingml.people+xml"/>
  <Override PartName="/word/glossary/document.xml" ContentType="application/vnd.openxmlformats-officedocument.wordprocessingml.document.glossary+xml"/>
  <Override PartName="/customXml/itemProps1.xml" ContentType="application/vnd.openxmlformats-officedocument.customXmlProperties+xml"/>
  <Override PartName="/word/glossary/webSettings.xml" ContentType="application/vnd.openxmlformats-officedocument.wordprocessingml.webSettings+xml"/>
  <Override PartName="/word/glossary/footnotes.xml" ContentType="application/vnd.openxmlformats-officedocument.wordprocessingml.footnot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shd w:val="nil" w:color="auto"/>
        <w:spacing/>
        <w:ind/>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SUM</w:t>
      </w:r>
      <w:r>
        <w:rPr>
          <w:rFonts w:ascii="Times New Roman" w:hAnsi="Times New Roman" w:eastAsia="Times New Roman" w:cs="Times New Roman"/>
          <w:b/>
          <w:bCs/>
          <w:sz w:val="24"/>
          <w:szCs w:val="24"/>
        </w:rPr>
        <w:t xml:space="preserve">ÁRIO</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sdt>
      <w:sdtPr>
        <w15:appearance w15:val="boundingBox"/>
        <w:placeholder>
          <w:docPart w:val="DefaultPlaceholder_TEXT"/>
        </w:placeholder>
        <w:docPartObj>
          <w:docPartGallery w:val="Table of Contents"/>
          <w:docPartUnique w:val="true"/>
        </w:docPartObj>
        <w:rPr>
          <w:rFonts w:ascii="Times New Roman" w:hAnsi="Times New Roman" w:eastAsia="Times New Roman" w:cs="Times New Roman"/>
          <w:b/>
          <w:bCs/>
          <w:sz w:val="24"/>
          <w:szCs w:val="24"/>
        </w:rPr>
      </w:sdtPr>
      <w:sdtContent>
        <w:p>
          <w:pPr>
            <w:pStyle w:val="996"/>
            <w:pBdr/>
            <w:tabs>
              <w:tab w:val="right" w:leader="dot" w:pos="9071"/>
            </w:tabs>
            <w:spacing/>
            <w:ind/>
            <w:rPr>
              <w:rFonts w:ascii="Times New Roman" w:hAnsi="Times New Roman" w:eastAsia="Times New Roman" w:cs="Times New Roman"/>
              <w:b/>
              <w:bCs/>
            </w:rPr>
          </w:pPr>
          <w:r>
            <w:rPr>
              <w:rFonts w:ascii="Times New Roman" w:hAnsi="Times New Roman" w:eastAsia="Times New Roman" w:cs="Times New Roman"/>
              <w:b/>
              <w:bCs/>
              <w:sz w:val="24"/>
              <w:szCs w:val="24"/>
            </w:rPr>
          </w:r>
          <w:r>
            <w:fldChar w:fldCharType="begin"/>
            <w:instrText xml:space="preserve">TOC \o "1-9" \h </w:instrText>
            <w:fldChar w:fldCharType="separate"/>
          </w:r>
          <w:r>
            <w:rPr>
              <w:rFonts w:ascii="Times New Roman" w:hAnsi="Times New Roman" w:eastAsia="Times New Roman" w:cs="Times New Roman"/>
              <w:b/>
              <w:bCs/>
              <w:sz w:val="24"/>
              <w:szCs w:val="24"/>
            </w:rPr>
          </w:r>
          <w:hyperlink w:tooltip="#_Toc1" w:anchor="_Toc1" w:history="1">
            <w:r>
              <w:rPr>
                <w:rStyle w:val="989"/>
              </w:rPr>
            </w:r>
            <w:r>
              <w:rPr>
                <w:rStyle w:val="989"/>
                <w:rFonts w:ascii="Times New Roman" w:hAnsi="Times New Roman" w:eastAsia="Times New Roman" w:cs="Times New Roman"/>
                <w:b/>
                <w:bCs/>
              </w:rPr>
              <w:t xml:space="preserve">1.INTRODUÇÃO</w:t>
            </w:r>
            <w:r>
              <w:rPr>
                <w:rStyle w:val="989"/>
                <w:rFonts w:ascii="Times New Roman" w:hAnsi="Times New Roman" w:eastAsia="Times New Roman" w:cs="Times New Roman"/>
                <w:b/>
                <w:bCs/>
              </w:rPr>
            </w:r>
            <w:r>
              <w:tab/>
            </w:r>
            <w:r>
              <w:fldChar w:fldCharType="begin"/>
              <w:instrText xml:space="preserve">PAGEREF _Toc1 \h</w:instrText>
              <w:fldChar w:fldCharType="separate"/>
              <w:t xml:space="preserve">3</w:t>
              <w:fldChar w:fldCharType="end"/>
            </w:r>
          </w:hyperlink>
          <w:r>
            <w:rPr>
              <w:rFonts w:ascii="Times New Roman" w:hAnsi="Times New Roman" w:eastAsia="Times New Roman" w:cs="Times New Roman"/>
              <w:b/>
              <w:bCs/>
            </w:rPr>
          </w:r>
        </w:p>
        <w:p>
          <w:pPr>
            <w:pStyle w:val="997"/>
            <w:pBdr/>
            <w:tabs>
              <w:tab w:val="right" w:leader="dot" w:pos="9071"/>
            </w:tabs>
            <w:spacing/>
            <w:ind/>
            <w:rPr>
              <w:rFonts w:ascii="Times New Roman" w:hAnsi="Times New Roman" w:cs="Times New Roman"/>
              <w:b/>
              <w:bCs/>
            </w:rPr>
          </w:pPr>
          <w:hyperlink w:tooltip="#_Toc2" w:anchor="_Toc2" w:history="1">
            <w:r>
              <w:rPr>
                <w:rStyle w:val="989"/>
              </w:rPr>
            </w:r>
            <w:r>
              <w:rPr>
                <w:rStyle w:val="989"/>
                <w:rFonts w:ascii="Times New Roman" w:hAnsi="Times New Roman" w:eastAsia="Times New Roman" w:cs="Times New Roman"/>
                <w:b/>
                <w:bCs/>
                <w:lang w:val="pt-BR"/>
              </w:rPr>
              <w:t xml:space="preserve">1.1 HISTÓRIA DA COMPUTAÇÃO</w:t>
            </w:r>
            <w:r>
              <w:rPr>
                <w:rStyle w:val="989"/>
                <w:rFonts w:ascii="Times New Roman" w:hAnsi="Times New Roman" w:cs="Times New Roman"/>
                <w:b/>
                <w:bCs/>
                <w:lang w:val="pt-BR"/>
              </w:rPr>
            </w:r>
            <w:r>
              <w:tab/>
            </w:r>
            <w:r>
              <w:fldChar w:fldCharType="begin"/>
              <w:instrText xml:space="preserve">PAGEREF _Toc2 \h</w:instrText>
              <w:fldChar w:fldCharType="separate"/>
              <w:t xml:space="preserve">6</w:t>
              <w:fldChar w:fldCharType="end"/>
            </w:r>
          </w:hyperlink>
          <w:r>
            <w:rPr>
              <w:rFonts w:ascii="Times New Roman" w:hAnsi="Times New Roman" w:cs="Times New Roman"/>
              <w:b/>
              <w:bCs/>
              <w:lang w:val="pt-BR"/>
            </w:rPr>
          </w:r>
        </w:p>
        <w:p>
          <w:pPr>
            <w:pStyle w:val="998"/>
            <w:pBdr/>
            <w:tabs>
              <w:tab w:val="right" w:leader="dot" w:pos="9071"/>
            </w:tabs>
            <w:spacing/>
            <w:ind/>
            <w:rPr>
              <w:rFonts w:ascii="Times New Roman" w:hAnsi="Times New Roman" w:eastAsia="Times New Roman" w:cs="Times New Roman"/>
              <w:b/>
              <w:bCs/>
              <w:highlight w:val="none"/>
            </w:rPr>
          </w:pPr>
          <w:hyperlink w:tooltip="#_Toc3" w:anchor="_Toc3" w:history="1">
            <w:r>
              <w:rPr>
                <w:rStyle w:val="989"/>
              </w:rPr>
            </w:r>
            <w:r>
              <w:rPr>
                <w:rStyle w:val="989"/>
                <w:rFonts w:ascii="Times New Roman" w:hAnsi="Times New Roman" w:eastAsia="Times New Roman" w:cs="Times New Roman"/>
                <w:b/>
                <w:bCs/>
                <w:highlight w:val="none"/>
              </w:rPr>
              <w:t xml:space="preserve">1.1.1 Ada Lovelace</w:t>
            </w:r>
            <w:r>
              <w:rPr>
                <w:rStyle w:val="989"/>
                <w:rFonts w:ascii="Times New Roman" w:hAnsi="Times New Roman" w:eastAsia="Times New Roman" w:cs="Times New Roman"/>
                <w:b/>
                <w:bCs/>
                <w:highlight w:val="none"/>
              </w:rPr>
            </w:r>
            <w:r>
              <w:tab/>
            </w:r>
            <w:r>
              <w:fldChar w:fldCharType="begin"/>
              <w:instrText xml:space="preserve">PAGEREF _Toc3 \h</w:instrText>
              <w:fldChar w:fldCharType="separate"/>
              <w:t xml:space="preserve">10</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4" w:anchor="_Toc4" w:history="1">
            <w:r>
              <w:rPr>
                <w:rStyle w:val="989"/>
              </w:rPr>
            </w:r>
            <w:r>
              <w:rPr>
                <w:rStyle w:val="989"/>
                <w:rFonts w:ascii="Times New Roman" w:hAnsi="Times New Roman" w:eastAsia="Times New Roman" w:cs="Times New Roman"/>
                <w:b/>
                <w:bCs/>
                <w:highlight w:val="none"/>
                <w:lang w:val="pt-BR"/>
              </w:rPr>
              <w:t xml:space="preserve">1.1.2 Grace Hopper</w:t>
            </w:r>
            <w:r>
              <w:rPr>
                <w:rStyle w:val="989"/>
                <w:rFonts w:ascii="Times New Roman" w:hAnsi="Times New Roman" w:eastAsia="Times New Roman" w:cs="Times New Roman"/>
                <w:b/>
                <w:bCs/>
              </w:rPr>
            </w:r>
            <w:r>
              <w:tab/>
            </w:r>
            <w:r>
              <w:fldChar w:fldCharType="begin"/>
              <w:instrText xml:space="preserve">PAGEREF _Toc4 \h</w:instrText>
              <w:fldChar w:fldCharType="separate"/>
              <w:t xml:space="preserve">11</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5" w:anchor="_Toc5" w:history="1">
            <w:r>
              <w:rPr>
                <w:rStyle w:val="989"/>
              </w:rPr>
            </w:r>
            <w:r>
              <w:rPr>
                <w:rStyle w:val="989"/>
                <w:rFonts w:ascii="Times New Roman" w:hAnsi="Times New Roman" w:eastAsia="Times New Roman" w:cs="Times New Roman"/>
                <w:b/>
                <w:bCs/>
                <w:highlight w:val="none"/>
                <w:lang w:val="pt-BR"/>
              </w:rPr>
              <w:t xml:space="preserve">1.1.3 Frances Holberton, Kathleen McNulty, Marlyn Wescoff, Ruth Litcherman, Frances Bilas e Jean Jenningsz</w:t>
            </w:r>
            <w:r>
              <w:rPr>
                <w:rStyle w:val="989"/>
                <w:rFonts w:ascii="Times New Roman" w:hAnsi="Times New Roman" w:eastAsia="Times New Roman" w:cs="Times New Roman"/>
                <w:b/>
                <w:bCs/>
                <w:highlight w:val="none"/>
              </w:rPr>
            </w:r>
            <w:r>
              <w:tab/>
            </w:r>
            <w:r>
              <w:fldChar w:fldCharType="begin"/>
              <w:instrText xml:space="preserve">PAGEREF _Toc5 \h</w:instrText>
              <w:fldChar w:fldCharType="separate"/>
              <w:t xml:space="preserve">13</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6" w:anchor="_Toc6" w:history="1">
            <w:r>
              <w:rPr>
                <w:rStyle w:val="989"/>
              </w:rPr>
            </w:r>
            <w:r>
              <w:rPr>
                <w:rStyle w:val="989"/>
                <w:rFonts w:ascii="Times New Roman" w:hAnsi="Times New Roman" w:eastAsia="Times New Roman" w:cs="Times New Roman"/>
                <w:b/>
                <w:bCs/>
              </w:rPr>
              <w:t xml:space="preserve">1.1.4 Betty Holbertson</w:t>
            </w:r>
            <w:r>
              <w:rPr>
                <w:rStyle w:val="989"/>
                <w:rFonts w:ascii="Times New Roman" w:hAnsi="Times New Roman" w:eastAsia="Times New Roman" w:cs="Times New Roman"/>
                <w:b/>
                <w:bCs/>
              </w:rPr>
            </w:r>
            <w:r>
              <w:tab/>
            </w:r>
            <w:r>
              <w:fldChar w:fldCharType="begin"/>
              <w:instrText xml:space="preserve">PAGEREF _Toc6 \h</w:instrText>
              <w:fldChar w:fldCharType="separate"/>
              <w:t xml:space="preserve">13</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7" w:anchor="_Toc7" w:history="1">
            <w:r>
              <w:rPr>
                <w:rStyle w:val="989"/>
              </w:rPr>
            </w:r>
            <w:r>
              <w:rPr>
                <w:rStyle w:val="989"/>
                <w:rFonts w:ascii="Times New Roman" w:hAnsi="Times New Roman" w:eastAsia="Times New Roman" w:cs="Times New Roman"/>
                <w:b/>
                <w:bCs/>
                <w:highlight w:val="none"/>
                <w:lang w:val="pt-BR"/>
              </w:rPr>
              <w:t xml:space="preserve">1.1.5 Mulheres Computadoras</w:t>
            </w:r>
            <w:r>
              <w:rPr>
                <w:rStyle w:val="989"/>
                <w:rFonts w:ascii="Times New Roman" w:hAnsi="Times New Roman" w:eastAsia="Times New Roman" w:cs="Times New Roman"/>
                <w:b/>
                <w:bCs/>
                <w:highlight w:val="none"/>
              </w:rPr>
            </w:r>
            <w:r>
              <w:tab/>
            </w:r>
            <w:r>
              <w:fldChar w:fldCharType="begin"/>
              <w:instrText xml:space="preserve">PAGEREF _Toc7 \h</w:instrText>
              <w:fldChar w:fldCharType="separate"/>
              <w:t xml:space="preserve">14</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cs="Times New Roman"/>
              <w:b/>
              <w:bCs/>
              <w:highlight w:val="none"/>
              <w14:ligatures w14:val="none"/>
            </w:rPr>
          </w:pPr>
          <w:hyperlink w:tooltip="#_Toc8" w:anchor="_Toc8" w:history="1">
            <w:r>
              <w:rPr>
                <w:rStyle w:val="989"/>
              </w:rPr>
            </w:r>
            <w:r>
              <w:rPr>
                <w:rStyle w:val="989"/>
                <w:rFonts w:ascii="Times New Roman" w:hAnsi="Times New Roman" w:eastAsia="Times New Roman" w:cs="Times New Roman"/>
                <w:b/>
                <w:bCs/>
                <w:highlight w:val="none"/>
              </w:rPr>
              <w:t xml:space="preserve">1.1.6 Hedy Lammar</w:t>
            </w:r>
            <w:r>
              <w:rPr>
                <w:rStyle w:val="989"/>
                <w:rFonts w:ascii="Times New Roman" w:hAnsi="Times New Roman" w:cs="Times New Roman"/>
                <w:b/>
                <w:bCs/>
                <w:highlight w:val="none"/>
                <w14:ligatures w14:val="none"/>
              </w:rPr>
            </w:r>
            <w:r>
              <w:tab/>
            </w:r>
            <w:r>
              <w:fldChar w:fldCharType="begin"/>
              <w:instrText xml:space="preserve">PAGEREF _Toc8 \h</w:instrText>
              <w:fldChar w:fldCharType="separate"/>
              <w:t xml:space="preserve">15</w:t>
              <w:fldChar w:fldCharType="end"/>
            </w:r>
          </w:hyperlink>
          <w:r>
            <w:rPr>
              <w:rFonts w:ascii="Times New Roman" w:hAnsi="Times New Roman" w:cs="Times New Roman"/>
              <w:b/>
              <w:bCs/>
              <w:highlight w:val="none"/>
              <w14:ligatures w14:val="none"/>
            </w:rPr>
          </w:r>
        </w:p>
        <w:p>
          <w:pPr>
            <w:pStyle w:val="998"/>
            <w:pBdr/>
            <w:tabs>
              <w:tab w:val="right" w:leader="dot" w:pos="9071"/>
            </w:tabs>
            <w:spacing/>
            <w:ind/>
            <w:rPr>
              <w:rFonts w:ascii="Times New Roman" w:hAnsi="Times New Roman" w:eastAsia="Times New Roman" w:cs="Times New Roman"/>
              <w:b/>
              <w:bCs/>
              <w:i w:val="0"/>
              <w:highlight w:val="none"/>
            </w:rPr>
          </w:pPr>
          <w:hyperlink w:tooltip="#_Toc9" w:anchor="_Toc9" w:history="1">
            <w:r>
              <w:rPr>
                <w:rStyle w:val="989"/>
              </w:rPr>
            </w:r>
            <w:r>
              <w:rPr>
                <w:rStyle w:val="989"/>
                <w:rFonts w:ascii="Times New Roman" w:hAnsi="Times New Roman" w:eastAsia="Times New Roman" w:cs="Times New Roman"/>
                <w:b/>
                <w:bCs/>
                <w:i w:val="0"/>
                <w:highlight w:val="none"/>
              </w:rPr>
              <w:t xml:space="preserve">1.1.7 Jean E. Sammet</w:t>
            </w:r>
            <w:r>
              <w:rPr>
                <w:rStyle w:val="989"/>
                <w:rFonts w:ascii="Times New Roman" w:hAnsi="Times New Roman" w:eastAsia="Times New Roman" w:cs="Times New Roman"/>
                <w:b/>
                <w:bCs/>
                <w:i w:val="0"/>
                <w:highlight w:val="none"/>
              </w:rPr>
            </w:r>
            <w:r>
              <w:tab/>
            </w:r>
            <w:r>
              <w:fldChar w:fldCharType="begin"/>
              <w:instrText xml:space="preserve">PAGEREF _Toc9 \h</w:instrText>
              <w:fldChar w:fldCharType="separate"/>
              <w:t xml:space="preserve">17</w:t>
              <w:fldChar w:fldCharType="end"/>
            </w:r>
          </w:hyperlink>
          <w:r>
            <w:rPr>
              <w:rFonts w:ascii="Times New Roman" w:hAnsi="Times New Roman" w:eastAsia="Times New Roman" w:cs="Times New Roman"/>
              <w:b/>
              <w:bCs/>
              <w:i w:val="0"/>
              <w:highlight w:val="none"/>
            </w:rPr>
          </w:r>
        </w:p>
        <w:p>
          <w:pPr>
            <w:pStyle w:val="998"/>
            <w:pBdr/>
            <w:tabs>
              <w:tab w:val="right" w:leader="dot" w:pos="9071"/>
            </w:tabs>
            <w:spacing/>
            <w:ind/>
            <w:rPr>
              <w:b/>
              <w:bCs/>
            </w:rPr>
          </w:pPr>
          <w:hyperlink w:tooltip="#_Toc10" w:anchor="_Toc10" w:history="1">
            <w:r>
              <w:rPr>
                <w:rStyle w:val="989"/>
              </w:rPr>
            </w:r>
            <w:r>
              <w:rPr>
                <w:rStyle w:val="989"/>
                <w:rFonts w:ascii="Times New Roman" w:hAnsi="Times New Roman" w:eastAsia="Times New Roman" w:cs="Times New Roman"/>
                <w:b/>
                <w:bCs/>
                <w:highlight w:val="none"/>
                <w:lang w:val="pt-BR"/>
              </w:rPr>
              <w:t xml:space="preserve">1.1.8 Frances Allen</w:t>
            </w:r>
            <w:r>
              <w:rPr>
                <w:rStyle w:val="989"/>
                <w:b/>
                <w:bCs/>
              </w:rPr>
            </w:r>
            <w:r>
              <w:tab/>
            </w:r>
            <w:r>
              <w:fldChar w:fldCharType="begin"/>
              <w:instrText xml:space="preserve">PAGEREF _Toc10 \h</w:instrText>
              <w:fldChar w:fldCharType="separate"/>
              <w:t xml:space="preserve">17</w:t>
              <w:fldChar w:fldCharType="end"/>
            </w:r>
          </w:hyperlink>
          <w:r>
            <w:rPr>
              <w:b/>
              <w:bCs/>
            </w:rPr>
          </w:r>
        </w:p>
        <w:p>
          <w:pPr>
            <w:pStyle w:val="998"/>
            <w:pBdr/>
            <w:tabs>
              <w:tab w:val="right" w:leader="dot" w:pos="9071"/>
            </w:tabs>
            <w:spacing/>
            <w:ind/>
            <w:rPr>
              <w:rFonts w:ascii="Times New Roman" w:hAnsi="Times New Roman" w:eastAsia="Times New Roman" w:cs="Times New Roman"/>
              <w:b/>
              <w:bCs/>
              <w:highlight w:val="none"/>
            </w:rPr>
          </w:pPr>
          <w:hyperlink w:tooltip="#_Toc11" w:anchor="_Toc11" w:history="1">
            <w:r>
              <w:rPr>
                <w:rStyle w:val="989"/>
              </w:rPr>
            </w:r>
            <w:r>
              <w:rPr>
                <w:rStyle w:val="989"/>
                <w:rFonts w:ascii="Times New Roman" w:hAnsi="Times New Roman" w:eastAsia="Times New Roman" w:cs="Times New Roman"/>
                <w:b/>
                <w:bCs/>
                <w:highlight w:val="none"/>
                <w:lang w:val="pt-BR"/>
              </w:rPr>
              <w:t xml:space="preserve">1.1.9 Kathleen Booth</w:t>
            </w:r>
            <w:r>
              <w:rPr>
                <w:rStyle w:val="989"/>
                <w:rFonts w:ascii="Times New Roman" w:hAnsi="Times New Roman" w:eastAsia="Times New Roman" w:cs="Times New Roman"/>
                <w:b/>
                <w:bCs/>
                <w:highlight w:val="none"/>
              </w:rPr>
            </w:r>
            <w:r>
              <w:tab/>
            </w:r>
            <w:r>
              <w:fldChar w:fldCharType="begin"/>
              <w:instrText xml:space="preserve">PAGEREF _Toc11 \h</w:instrText>
              <w:fldChar w:fldCharType="separate"/>
              <w:t xml:space="preserve">19</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2" w:anchor="_Toc12" w:history="1">
            <w:r>
              <w:rPr>
                <w:rStyle w:val="989"/>
              </w:rPr>
            </w:r>
            <w:r>
              <w:rPr>
                <w:rStyle w:val="989"/>
                <w:rFonts w:ascii="Times New Roman" w:hAnsi="Times New Roman" w:eastAsia="Times New Roman" w:cs="Times New Roman"/>
                <w:b/>
                <w:bCs/>
                <w:highlight w:val="none"/>
                <w:lang w:val="pt-BR"/>
              </w:rPr>
              <w:t xml:space="preserve">1.1.10 Mary Kenneth Keller</w:t>
            </w:r>
            <w:r>
              <w:rPr>
                <w:rStyle w:val="989"/>
                <w:rFonts w:ascii="Times New Roman" w:hAnsi="Times New Roman" w:eastAsia="Times New Roman" w:cs="Times New Roman"/>
                <w:b/>
                <w:bCs/>
                <w:highlight w:val="none"/>
                <w:lang w:val="pt-BR"/>
              </w:rPr>
            </w:r>
            <w:r>
              <w:tab/>
            </w:r>
            <w:r>
              <w:fldChar w:fldCharType="begin"/>
              <w:instrText xml:space="preserve">PAGEREF _Toc12 \h</w:instrText>
              <w:fldChar w:fldCharType="separate"/>
              <w:t xml:space="preserve">20</w:t>
              <w:fldChar w:fldCharType="end"/>
            </w:r>
          </w:hyperlink>
          <w:r>
            <w:rPr>
              <w:rFonts w:ascii="Times New Roman" w:hAnsi="Times New Roman" w:eastAsia="Times New Roman" w:cs="Times New Roman"/>
              <w:b/>
              <w:bCs/>
              <w:highlight w:val="none"/>
              <w:lang w:val="pt-BR"/>
            </w:rPr>
          </w:r>
        </w:p>
        <w:p>
          <w:pPr>
            <w:pStyle w:val="998"/>
            <w:pBdr/>
            <w:tabs>
              <w:tab w:val="right" w:leader="dot" w:pos="9071"/>
            </w:tabs>
            <w:spacing/>
            <w:ind/>
            <w:rPr>
              <w:rFonts w:ascii="Times New Roman" w:hAnsi="Times New Roman" w:eastAsia="Times New Roman" w:cs="Times New Roman"/>
              <w:b/>
              <w:bCs/>
              <w:highlight w:val="none"/>
            </w:rPr>
          </w:pPr>
          <w:hyperlink w:tooltip="#_Toc13" w:anchor="_Toc13" w:history="1">
            <w:r>
              <w:rPr>
                <w:rStyle w:val="989"/>
              </w:rPr>
            </w:r>
            <w:r>
              <w:rPr>
                <w:rStyle w:val="989"/>
                <w:rFonts w:ascii="Times New Roman" w:hAnsi="Times New Roman" w:eastAsia="Times New Roman" w:cs="Times New Roman"/>
                <w:b/>
                <w:bCs/>
                <w:highlight w:val="none"/>
                <w:lang w:val="pt-BR"/>
              </w:rPr>
              <w:t xml:space="preserve">1.1.11 Edith Ranzini</w:t>
            </w:r>
            <w:r>
              <w:rPr>
                <w:rStyle w:val="989"/>
                <w:rFonts w:ascii="Times New Roman" w:hAnsi="Times New Roman" w:eastAsia="Times New Roman" w:cs="Times New Roman"/>
                <w:b/>
                <w:bCs/>
                <w:highlight w:val="none"/>
              </w:rPr>
            </w:r>
            <w:r>
              <w:tab/>
            </w:r>
            <w:r>
              <w:fldChar w:fldCharType="begin"/>
              <w:instrText xml:space="preserve">PAGEREF _Toc13 \h</w:instrText>
              <w:fldChar w:fldCharType="separate"/>
              <w:t xml:space="preserve">22</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4" w:anchor="_Toc14" w:history="1">
            <w:r>
              <w:rPr>
                <w:rStyle w:val="989"/>
              </w:rPr>
            </w:r>
            <w:r>
              <w:rPr>
                <w:rStyle w:val="989"/>
                <w:rFonts w:ascii="Times New Roman" w:hAnsi="Times New Roman" w:eastAsia="Times New Roman" w:cs="Times New Roman"/>
                <w:b/>
                <w:bCs/>
                <w:highlight w:val="none"/>
                <w:lang w:val="pt-BR"/>
              </w:rPr>
              <w:t xml:space="preserve">1.1.12 Claudia Bauzer Medeiros</w:t>
            </w:r>
            <w:r>
              <w:rPr>
                <w:rStyle w:val="989"/>
                <w:rFonts w:ascii="Times New Roman" w:hAnsi="Times New Roman" w:eastAsia="Times New Roman" w:cs="Times New Roman"/>
                <w:b/>
                <w:bCs/>
                <w:highlight w:val="none"/>
              </w:rPr>
            </w:r>
            <w:r>
              <w:tab/>
            </w:r>
            <w:r>
              <w:fldChar w:fldCharType="begin"/>
              <w:instrText xml:space="preserve">PAGEREF _Toc14 \h</w:instrText>
              <w:fldChar w:fldCharType="separate"/>
              <w:t xml:space="preserve">22</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5" w:anchor="_Toc15" w:history="1">
            <w:r>
              <w:rPr>
                <w:rStyle w:val="989"/>
              </w:rPr>
            </w:r>
            <w:r>
              <w:rPr>
                <w:rStyle w:val="989"/>
                <w:rFonts w:ascii="Times New Roman" w:hAnsi="Times New Roman" w:eastAsia="Times New Roman" w:cs="Times New Roman"/>
                <w:b/>
                <w:bCs/>
                <w:highlight w:val="none"/>
              </w:rPr>
              <w:t xml:space="preserve">1.1.13 Luzia Renn</w:t>
            </w:r>
            <w:r>
              <w:rPr>
                <w:rStyle w:val="989"/>
                <w:rFonts w:ascii="Times New Roman" w:hAnsi="Times New Roman" w:eastAsia="Times New Roman" w:cs="Times New Roman"/>
                <w:b/>
                <w:bCs/>
                <w:highlight w:val="none"/>
              </w:rPr>
              <w:t xml:space="preserve">ó Moreira</w:t>
            </w:r>
            <w:r>
              <w:rPr>
                <w:rStyle w:val="989"/>
                <w:rFonts w:ascii="Times New Roman" w:hAnsi="Times New Roman" w:eastAsia="Times New Roman" w:cs="Times New Roman"/>
                <w:b/>
                <w:bCs/>
                <w:highlight w:val="none"/>
              </w:rPr>
            </w:r>
            <w:r>
              <w:tab/>
            </w:r>
            <w:r>
              <w:fldChar w:fldCharType="begin"/>
              <w:instrText xml:space="preserve">PAGEREF _Toc15 \h</w:instrText>
              <w:fldChar w:fldCharType="separate"/>
              <w:t xml:space="preserve">23</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rPr>
          </w:pPr>
          <w:hyperlink w:tooltip="#_Toc16" w:anchor="_Toc16" w:history="1">
            <w:r>
              <w:rPr>
                <w:rStyle w:val="989"/>
              </w:rPr>
            </w:r>
            <w:r>
              <w:rPr>
                <w:rStyle w:val="989"/>
                <w:rFonts w:ascii="Times New Roman" w:hAnsi="Times New Roman" w:eastAsia="Times New Roman" w:cs="Times New Roman"/>
                <w:b/>
                <w:bCs/>
                <w:highlight w:val="none"/>
              </w:rPr>
              <w:t xml:space="preserve">1.1.14 Carol Shaw</w:t>
            </w:r>
            <w:r>
              <w:rPr>
                <w:rStyle w:val="989"/>
                <w:rFonts w:ascii="Times New Roman" w:hAnsi="Times New Roman" w:eastAsia="Times New Roman" w:cs="Times New Roman"/>
                <w:b/>
                <w:bCs/>
              </w:rPr>
            </w:r>
            <w:r>
              <w:tab/>
            </w:r>
            <w:r>
              <w:fldChar w:fldCharType="begin"/>
              <w:instrText xml:space="preserve">PAGEREF _Toc16 \h</w:instrText>
              <w:fldChar w:fldCharType="separate"/>
              <w:t xml:space="preserve">23</w:t>
              <w:fldChar w:fldCharType="end"/>
            </w:r>
          </w:hyperlink>
          <w:r>
            <w:rPr>
              <w:rFonts w:ascii="Times New Roman" w:hAnsi="Times New Roman" w:eastAsia="Times New Roman" w:cs="Times New Roman"/>
              <w:b/>
              <w:bCs/>
            </w:rPr>
          </w:r>
        </w:p>
        <w:p>
          <w:pPr>
            <w:pStyle w:val="998"/>
            <w:pBdr/>
            <w:tabs>
              <w:tab w:val="right" w:leader="dot" w:pos="9071"/>
            </w:tabs>
            <w:spacing/>
            <w:ind/>
            <w:rPr>
              <w:rFonts w:ascii="Times New Roman" w:hAnsi="Times New Roman" w:eastAsia="Times New Roman" w:cs="Times New Roman"/>
              <w:b/>
              <w:bCs/>
              <w:highlight w:val="none"/>
            </w:rPr>
          </w:pPr>
          <w:hyperlink w:tooltip="#_Toc17" w:anchor="_Toc17" w:history="1">
            <w:r>
              <w:rPr>
                <w:rStyle w:val="989"/>
              </w:rPr>
            </w:r>
            <w:r>
              <w:rPr>
                <w:rStyle w:val="989"/>
                <w:rFonts w:ascii="Times New Roman" w:hAnsi="Times New Roman" w:eastAsia="Times New Roman" w:cs="Times New Roman"/>
                <w:b/>
                <w:bCs/>
                <w:highlight w:val="none"/>
              </w:rPr>
              <w:t xml:space="preserve">1.1.15 Roberta Willians</w:t>
            </w:r>
            <w:r>
              <w:rPr>
                <w:rStyle w:val="989"/>
                <w:rFonts w:ascii="Times New Roman" w:hAnsi="Times New Roman" w:eastAsia="Times New Roman" w:cs="Times New Roman"/>
                <w:b/>
                <w:bCs/>
                <w:highlight w:val="none"/>
              </w:rPr>
            </w:r>
            <w:r>
              <w:tab/>
            </w:r>
            <w:r>
              <w:fldChar w:fldCharType="begin"/>
              <w:instrText xml:space="preserve">PAGEREF _Toc17 \h</w:instrText>
              <w:fldChar w:fldCharType="separate"/>
              <w:t xml:space="preserve">24</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highlight w:val="none"/>
            </w:rPr>
          </w:pPr>
          <w:hyperlink w:tooltip="#_Toc18" w:anchor="_Toc18" w:history="1">
            <w:r>
              <w:rPr>
                <w:rStyle w:val="989"/>
              </w:rPr>
            </w:r>
            <w:r>
              <w:rPr>
                <w:rStyle w:val="989"/>
                <w:rFonts w:ascii="Times New Roman" w:hAnsi="Times New Roman" w:eastAsia="Times New Roman" w:cs="Times New Roman"/>
                <w:b/>
                <w:bCs/>
                <w:highlight w:val="none"/>
              </w:rPr>
              <w:t xml:space="preserve">1.1.16 Radia Perlman</w:t>
            </w:r>
            <w:r>
              <w:rPr>
                <w:rStyle w:val="989"/>
                <w:rFonts w:ascii="Times New Roman" w:hAnsi="Times New Roman" w:eastAsia="Times New Roman" w:cs="Times New Roman"/>
                <w:b/>
                <w:bCs/>
                <w:highlight w:val="none"/>
              </w:rPr>
            </w:r>
            <w:r>
              <w:tab/>
            </w:r>
            <w:r>
              <w:fldChar w:fldCharType="begin"/>
              <w:instrText xml:space="preserve">PAGEREF _Toc18 \h</w:instrText>
              <w:fldChar w:fldCharType="separate"/>
              <w:t xml:space="preserve">25</w:t>
              <w:fldChar w:fldCharType="end"/>
            </w:r>
          </w:hyperlink>
          <w:r>
            <w:rPr>
              <w:rFonts w:ascii="Times New Roman" w:hAnsi="Times New Roman" w:eastAsia="Times New Roman" w:cs="Times New Roman"/>
              <w:b/>
              <w:bCs/>
              <w:highlight w:val="none"/>
            </w:rPr>
          </w:r>
        </w:p>
        <w:p>
          <w:pPr>
            <w:pStyle w:val="998"/>
            <w:pBdr/>
            <w:tabs>
              <w:tab w:val="right" w:leader="dot" w:pos="9071"/>
            </w:tabs>
            <w:spacing/>
            <w:ind/>
            <w:rPr>
              <w:rFonts w:ascii="Times New Roman" w:hAnsi="Times New Roman" w:eastAsia="Times New Roman" w:cs="Times New Roman"/>
              <w:b/>
              <w:bCs/>
              <w:i w:val="0"/>
              <w:highlight w:val="none"/>
            </w:rPr>
          </w:pPr>
          <w:hyperlink w:tooltip="#_Toc19" w:anchor="_Toc19" w:history="1">
            <w:r>
              <w:rPr>
                <w:rStyle w:val="989"/>
              </w:rPr>
            </w:r>
            <w:r>
              <w:rPr>
                <w:rStyle w:val="989"/>
                <w:rFonts w:ascii="Times New Roman" w:hAnsi="Times New Roman" w:eastAsia="Times New Roman" w:cs="Times New Roman"/>
                <w:b/>
                <w:bCs/>
                <w:i w:val="0"/>
                <w:iCs w:val="0"/>
                <w:highlight w:val="none"/>
              </w:rPr>
              <w:t xml:space="preserve">1.1.17 Margareth Heafield Hamilton</w:t>
            </w:r>
            <w:r>
              <w:rPr>
                <w:rStyle w:val="989"/>
                <w:rFonts w:ascii="Times New Roman" w:hAnsi="Times New Roman" w:eastAsia="Times New Roman" w:cs="Times New Roman"/>
                <w:b/>
                <w:bCs/>
                <w:i w:val="0"/>
                <w:highlight w:val="none"/>
              </w:rPr>
            </w:r>
            <w:r>
              <w:tab/>
            </w:r>
            <w:r>
              <w:fldChar w:fldCharType="begin"/>
              <w:instrText xml:space="preserve">PAGEREF _Toc19 \h</w:instrText>
              <w:fldChar w:fldCharType="separate"/>
              <w:t xml:space="preserve">26</w:t>
              <w:fldChar w:fldCharType="end"/>
            </w:r>
          </w:hyperlink>
          <w:r>
            <w:rPr>
              <w:rFonts w:ascii="Times New Roman" w:hAnsi="Times New Roman" w:eastAsia="Times New Roman" w:cs="Times New Roman"/>
              <w:b/>
              <w:bCs/>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0" w:anchor="_Toc20" w:history="1">
            <w:r>
              <w:rPr>
                <w:rStyle w:val="989"/>
              </w:rPr>
            </w:r>
            <w:r>
              <w:rPr>
                <w:rStyle w:val="989"/>
                <w:rFonts w:ascii="Times New Roman" w:hAnsi="Times New Roman" w:eastAsia="Times New Roman" w:cs="Times New Roman"/>
                <w:b/>
                <w:bCs/>
                <w:i w:val="0"/>
                <w:iCs w:val="0"/>
                <w:highlight w:val="none"/>
              </w:rPr>
              <w:t xml:space="preserve">1.1.18 Katherine Coleman Goble Johnson</w:t>
            </w:r>
            <w:r>
              <w:rPr>
                <w:rStyle w:val="989"/>
                <w:rFonts w:ascii="Times New Roman" w:hAnsi="Times New Roman" w:eastAsia="Times New Roman" w:cs="Times New Roman"/>
                <w:b/>
                <w:bCs w:val="0"/>
                <w:i w:val="0"/>
                <w:highlight w:val="none"/>
              </w:rPr>
            </w:r>
            <w:r>
              <w:tab/>
            </w:r>
            <w:r>
              <w:fldChar w:fldCharType="begin"/>
              <w:instrText xml:space="preserve">PAGEREF _Toc20 \h</w:instrText>
              <w:fldChar w:fldCharType="separate"/>
              <w:t xml:space="preserve">28</w:t>
              <w:fldChar w:fldCharType="end"/>
            </w:r>
          </w:hyperlink>
          <w:r>
            <w:rPr>
              <w:rFonts w:ascii="Times New Roman" w:hAnsi="Times New Roman" w:eastAsia="Times New Roman" w:cs="Times New Roman"/>
              <w:b/>
              <w:bCs w:val="0"/>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1" w:anchor="_Toc21" w:history="1">
            <w:r>
              <w:rPr>
                <w:rStyle w:val="989"/>
              </w:rPr>
            </w:r>
            <w:r>
              <w:rPr>
                <w:rStyle w:val="989"/>
                <w:rFonts w:ascii="Times New Roman" w:hAnsi="Times New Roman" w:eastAsia="Times New Roman" w:cs="Times New Roman"/>
                <w:b/>
                <w:bCs/>
                <w:i w:val="0"/>
                <w:iCs w:val="0"/>
                <w:highlight w:val="none"/>
              </w:rPr>
              <w:t xml:space="preserve">1.1.19 Dorothy Voughan</w:t>
            </w:r>
            <w:r>
              <w:rPr>
                <w:rStyle w:val="989"/>
                <w:rFonts w:ascii="Times New Roman" w:hAnsi="Times New Roman" w:eastAsia="Times New Roman" w:cs="Times New Roman"/>
                <w:b/>
                <w:bCs w:val="0"/>
                <w:i w:val="0"/>
                <w:highlight w:val="none"/>
              </w:rPr>
            </w:r>
            <w:r>
              <w:tab/>
            </w:r>
            <w:r>
              <w:fldChar w:fldCharType="begin"/>
              <w:instrText xml:space="preserve">PAGEREF _Toc21 \h</w:instrText>
              <w:fldChar w:fldCharType="separate"/>
              <w:t xml:space="preserve">29</w:t>
              <w:fldChar w:fldCharType="end"/>
            </w:r>
          </w:hyperlink>
          <w:r>
            <w:rPr>
              <w:rFonts w:ascii="Times New Roman" w:hAnsi="Times New Roman" w:eastAsia="Times New Roman" w:cs="Times New Roman"/>
              <w:b/>
              <w:bCs w:val="0"/>
              <w:i w:val="0"/>
              <w:highlight w:val="none"/>
            </w:rPr>
          </w:r>
        </w:p>
        <w:p>
          <w:pPr>
            <w:pStyle w:val="998"/>
            <w:pBdr/>
            <w:tabs>
              <w:tab w:val="right" w:leader="dot" w:pos="9071"/>
            </w:tabs>
            <w:spacing/>
            <w:ind/>
            <w:rPr>
              <w:rFonts w:ascii="Times New Roman" w:hAnsi="Times New Roman" w:eastAsia="Times New Roman" w:cs="Times New Roman"/>
              <w:b/>
              <w:bCs w:val="0"/>
              <w:i w:val="0"/>
              <w:highlight w:val="none"/>
            </w:rPr>
          </w:pPr>
          <w:hyperlink w:tooltip="#_Toc22" w:anchor="_Toc22" w:history="1">
            <w:r>
              <w:rPr>
                <w:rStyle w:val="989"/>
              </w:rPr>
            </w:r>
            <w:r>
              <w:rPr>
                <w:rStyle w:val="989"/>
                <w:rFonts w:ascii="Times New Roman" w:hAnsi="Times New Roman" w:eastAsia="Times New Roman" w:cs="Times New Roman"/>
                <w:b/>
                <w:bCs/>
                <w:i w:val="0"/>
                <w:iCs w:val="0"/>
                <w:highlight w:val="none"/>
              </w:rPr>
              <w:t xml:space="preserve">1.1.20</w:t>
            </w:r>
            <w:r>
              <w:rPr>
                <w:rStyle w:val="989"/>
                <w:rFonts w:ascii="Times New Roman" w:hAnsi="Times New Roman" w:eastAsia="Times New Roman" w:cs="Times New Roman"/>
                <w:b/>
                <w:bCs/>
                <w:i w:val="0"/>
                <w:iCs w:val="0"/>
                <w:highlight w:val="none"/>
              </w:rPr>
              <w:t xml:space="preserve"> Katherine Bouman</w:t>
            </w:r>
            <w:r>
              <w:rPr>
                <w:rStyle w:val="989"/>
                <w:rFonts w:ascii="Times New Roman" w:hAnsi="Times New Roman" w:eastAsia="Times New Roman" w:cs="Times New Roman"/>
                <w:b/>
                <w:bCs w:val="0"/>
                <w:i w:val="0"/>
                <w:highlight w:val="none"/>
              </w:rPr>
            </w:r>
            <w:r>
              <w:tab/>
            </w:r>
            <w:r>
              <w:fldChar w:fldCharType="begin"/>
              <w:instrText xml:space="preserve">PAGEREF _Toc22 \h</w:instrText>
              <w:fldChar w:fldCharType="separate"/>
              <w:t xml:space="preserve">30</w:t>
              <w:fldChar w:fldCharType="end"/>
            </w:r>
          </w:hyperlink>
          <w:r>
            <w:rPr>
              <w:rFonts w:ascii="Times New Roman" w:hAnsi="Times New Roman" w:eastAsia="Times New Roman" w:cs="Times New Roman"/>
              <w:b/>
              <w:bCs w:val="0"/>
              <w:i w:val="0"/>
              <w:highlight w:val="none"/>
            </w:rPr>
          </w:r>
        </w:p>
        <w:p>
          <w:pPr>
            <w:pStyle w:val="996"/>
            <w:pBdr/>
            <w:tabs>
              <w:tab w:val="right" w:leader="dot" w:pos="9071"/>
            </w:tabs>
            <w:spacing/>
            <w:ind/>
            <w:rPr/>
          </w:pPr>
          <w:hyperlink w:tooltip="#_Toc23" w:anchor="_Toc23" w:history="1">
            <w:r>
              <w:rPr>
                <w:rStyle w:val="989"/>
              </w:rPr>
            </w:r>
            <w:r>
              <w:rPr>
                <w:rStyle w:val="989"/>
                <w:rFonts w:ascii="Times New Roman" w:hAnsi="Times New Roman" w:eastAsia="Times New Roman" w:cs="Times New Roman"/>
                <w:b/>
                <w:bCs/>
                <w:highlight w:val="none"/>
              </w:rPr>
              <w:t xml:space="preserve">2. CONCLUS</w:t>
            </w:r>
            <w:r>
              <w:rPr>
                <w:rStyle w:val="989"/>
                <w:rFonts w:ascii="Times New Roman" w:hAnsi="Times New Roman" w:eastAsia="Times New Roman" w:cs="Times New Roman"/>
                <w:b/>
                <w:bCs/>
                <w:highlight w:val="none"/>
              </w:rPr>
              <w:t xml:space="preserve">ÃO</w:t>
            </w:r>
            <w:r>
              <w:rPr>
                <w:rStyle w:val="989"/>
                <w:rFonts w:ascii="Times New Roman" w:hAnsi="Times New Roman" w:eastAsia="Times New Roman" w:cs="Times New Roman"/>
                <w:b/>
                <w:bCs/>
              </w:rPr>
            </w:r>
            <w:r>
              <w:tab/>
            </w:r>
            <w:r>
              <w:fldChar w:fldCharType="begin"/>
              <w:instrText xml:space="preserve">PAGEREF _Toc23 \h</w:instrText>
              <w:fldChar w:fldCharType="separate"/>
              <w:t xml:space="preserve">31</w:t>
              <w:fldChar w:fldCharType="end"/>
            </w:r>
          </w:hyperlink>
          <w:r/>
        </w:p>
        <w:p>
          <w:pPr>
            <w:pStyle w:val="996"/>
            <w:pBdr/>
            <w:tabs>
              <w:tab w:val="right" w:leader="dot" w:pos="9071"/>
            </w:tabs>
            <w:spacing/>
            <w:ind/>
            <w:rPr>
              <w:rFonts w:ascii="Times New Roman" w:hAnsi="Times New Roman" w:eastAsia="Times New Roman" w:cs="Times New Roman"/>
              <w:b/>
              <w:bCs/>
            </w:rPr>
          </w:pPr>
          <w:hyperlink w:tooltip="#_Toc24" w:anchor="_Toc24" w:history="1">
            <w:r>
              <w:rPr>
                <w:rStyle w:val="989"/>
              </w:rPr>
            </w:r>
            <w:r>
              <w:rPr>
                <w:rStyle w:val="989"/>
                <w:rFonts w:ascii="Times New Roman" w:hAnsi="Times New Roman" w:eastAsia="Times New Roman" w:cs="Times New Roman"/>
                <w:b/>
                <w:bCs/>
              </w:rPr>
              <w:t xml:space="preserve">REFERÊNCIAS BIBLIOGRÁFICAS</w:t>
            </w:r>
            <w:r>
              <w:rPr>
                <w:rStyle w:val="989"/>
                <w:rFonts w:ascii="Times New Roman" w:hAnsi="Times New Roman" w:eastAsia="Times New Roman" w:cs="Times New Roman"/>
                <w:b/>
                <w:bCs/>
              </w:rPr>
            </w:r>
            <w:r>
              <w:tab/>
            </w:r>
            <w:r>
              <w:fldChar w:fldCharType="begin"/>
              <w:instrText xml:space="preserve">PAGEREF _Toc24 \h</w:instrText>
              <w:fldChar w:fldCharType="separate"/>
              <w:t xml:space="preserve">32</w:t>
              <w:fldChar w:fldCharType="end"/>
            </w:r>
          </w:hyperlink>
          <w:r>
            <w:rPr>
              <w:rFonts w:ascii="Times New Roman" w:hAnsi="Times New Roman" w:eastAsia="Times New Roman" w:cs="Times New Roman"/>
              <w:b/>
              <w:bCs/>
            </w:rPr>
          </w:r>
        </w:p>
        <w:p>
          <w:pPr>
            <w:pStyle w:val="996"/>
            <w:pBdr/>
            <w:tabs>
              <w:tab w:val="right" w:leader="dot" w:pos="9071"/>
            </w:tabs>
            <w:spacing/>
            <w:ind/>
            <w:rPr>
              <w:rFonts w:ascii="Times New Roman" w:hAnsi="Times New Roman" w:eastAsia="Times New Roman" w:cs="Times New Roman"/>
              <w:b/>
              <w:bCs/>
              <w:sz w:val="24"/>
              <w:szCs w:val="24"/>
            </w:rPr>
            <w:pPrChange w:author="me15degrees" w:date="2024-06-18T16:54:10Z" w:id="0" oouserid="me15degrees">
              <w:pPr>
                <w:pStyle w:val="996"/>
                <w:pBdr/>
                <w:tabs>
                  <w:tab w:val="right" w:leader="dot" w:pos="9071"/>
                </w:tabs>
                <w:spacing/>
                <w:ind/>
              </w:pPr>
            </w:pPrChange>
          </w:pPr>
          <w:r/>
          <w:r>
            <w:rPr>
              <w:rFonts w:ascii="Times New Roman" w:hAnsi="Times New Roman" w:eastAsia="Times New Roman" w:cs="Times New Roman"/>
              <w:b/>
              <w:bCs/>
            </w:rPr>
          </w:r>
          <w:r>
            <w:fldChar w:fldCharType="end"/>
          </w:r>
          <w:r/>
          <w:r/>
        </w:p>
      </w:sdtContent>
    </w:sdt>
    <w:p>
      <w:pPr>
        <w:pBdr/>
        <w:shd w:val="nil" w:color="000000"/>
        <w:spacing/>
        <w:ind/>
        <w:jc w:val="center"/>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828"/>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r/>
      <w:bookmarkEnd w:id="1"/>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Sendo que,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w:t>
      </w:r>
      <w:r>
        <w:rPr>
          <w:rFonts w:ascii="Times New Roman" w:hAnsi="Times New Roman" w:eastAsia="Times New Roman" w:cs="Times New Roman"/>
          <w:sz w:val="24"/>
          <w:szCs w:val="24"/>
          <w:lang w:val="pt-BR"/>
        </w:rPr>
        <w:t xml:space="preserve">houve</w:t>
      </w:r>
      <w:r>
        <w:rPr>
          <w:rFonts w:ascii="Times New Roman" w:hAnsi="Times New Roman" w:eastAsia="Times New Roman" w:cs="Times New Roman"/>
          <w:sz w:val="24"/>
          <w:szCs w:val="24"/>
          <w:lang w:val="pt-BR"/>
        </w:rPr>
        <w:t xml:space="preserve"> máquinas que precederam o computador como ele é conhecido na </w:t>
      </w:r>
      <w:commentRangeStart w:id="1"/>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1"/>
      <w:r>
        <w:commentReference w:id="1"/>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1"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isto é, seus componentes.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dispositivos de entrada (teclado, mouse, entre outros).</w:t>
      </w:r>
      <w:del w:id="2"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3"/>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sistema operacional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2"/>
      <w:r>
        <w:rPr>
          <w:rFonts w:ascii="Times New Roman" w:hAnsi="Times New Roman" w:eastAsia="Times New Roman" w:cs="Times New Roman"/>
          <w:color w:val="000000"/>
          <w:sz w:val="24"/>
          <w:lang w:val="pt-BR"/>
        </w:rPr>
        <w:t xml:space="preserve">arquiteturas</w:t>
      </w:r>
      <w:commentRangeEnd w:id="2"/>
      <w:r>
        <w:commentReference w:id="2"/>
      </w:r>
      <w:r>
        <w:rPr>
          <w:rStyle w:val="992"/>
          <w:rFonts w:ascii="Times New Roman" w:hAnsi="Times New Roman" w:eastAsia="Times New Roman" w:cs="Times New Roman"/>
          <w:color w:val="000000"/>
          <w:sz w:val="24"/>
        </w:rPr>
        <w:footnoteReference w:id="2"/>
      </w:r>
      <w:r>
        <w:rPr>
          <w:rStyle w:val="992"/>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3"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4"/>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4"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3"/>
      <w:commentRangeStart w:id="4"/>
      <w:r>
        <w:rPr>
          <w:rFonts w:ascii="Times New Roman" w:hAnsi="Times New Roman" w:eastAsia="Times New Roman" w:cs="Times New Roman"/>
          <w:sz w:val="24"/>
          <w:szCs w:val="24"/>
          <w:lang w:val="pt-BR"/>
        </w:rPr>
        <w:t xml:space="preserve">Gödel</w:t>
      </w:r>
      <w:commentRangeEnd w:id="3"/>
      <w:commentRangeEnd w:id="4"/>
      <w:r>
        <w:commentReference w:id="3"/>
        <w:commentReference w:id="4"/>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5"/>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5"/>
      <w:r>
        <w:commentReference w:id="5"/>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829"/>
        <w:pBdr/>
        <w:spacing/>
        <w:ind/>
        <w:rPr>
          <w:rFonts w:ascii="Times New Roman" w:hAnsi="Times New Roman" w:cs="Times New Roman"/>
          <w:b/>
          <w:bCs/>
          <w:sz w:val="28"/>
          <w:szCs w:val="28"/>
          <w:lang w:val="pt-BR"/>
        </w:rPr>
      </w:pPr>
      <w:r/>
      <w:bookmarkStart w:id="2" w:name="_Toc2"/>
      <w:r/>
      <w:r>
        <w:rPr>
          <w:rFonts w:ascii="Times New Roman" w:hAnsi="Times New Roman" w:eastAsia="Times New Roman" w:cs="Times New Roman"/>
          <w:b/>
          <w:bCs/>
          <w:sz w:val="24"/>
          <w:szCs w:val="24"/>
          <w:lang w:val="pt-BR"/>
        </w:rPr>
        <w:t xml:space="preserve">1.1 HISTÓRIA DA COMPUTAÇÃO</w:t>
      </w:r>
      <w:r/>
      <w:bookmarkEnd w:id="2"/>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das máquinas, visto que durante muito tempo foi um fator limitador para o surgimento de novos avanços da </w:t>
      </w:r>
      <w:commentRangeStart w:id="6"/>
      <w:r>
        <w:rPr>
          <w:rFonts w:ascii="Times New Roman" w:hAnsi="Times New Roman" w:eastAsia="Times New Roman" w:cs="Times New Roman"/>
          <w:sz w:val="24"/>
          <w:szCs w:val="24"/>
          <w:lang w:val="pt-BR"/>
        </w:rPr>
        <w:t xml:space="preserve">computação</w:t>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 10, 100, 1.000, 10.000, 100.000 e 1.000.000,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(10 em binário),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323776</wp:posOffset>
                </wp:positionV>
                <wp:extent cx="3095267" cy="2164863"/>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5"/>
                        <a:stretch/>
                      </pic:blipFill>
                      <pic:spPr bwMode="auto">
                        <a:xfrm flipH="0" flipV="0">
                          <a:off x="0" y="0"/>
                          <a:ext cx="3095267" cy="21648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25.49pt;mso-position-vertical:absolute;width:243.72pt;height:170.46pt;mso-wrap-distance-left:9.07pt;mso-wrap-distance-top:0.00pt;mso-wrap-distance-right:9.07pt;mso-wrap-distance-bottom:0.00pt;z-index:1;" stroked="false">
                <v:imagedata r:id="rId15"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7"/>
      <w:r>
        <w:rPr>
          <w:rFonts w:ascii="Times New Roman" w:hAnsi="Times New Roman" w:eastAsia="Times New Roman" w:cs="Times New Roman"/>
          <w:sz w:val="24"/>
          <w:szCs w:val="24"/>
          <w:lang w:val="pt-BR"/>
        </w:rPr>
        <w:t xml:space="preserve">Indianos</w:t>
      </w:r>
      <w:commentRangeEnd w:id="7"/>
      <w:r>
        <w:commentReference w:id="7"/>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8"/>
      <w:commentRangeStart w:id="9"/>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8"/>
      <w:commentRangeEnd w:id="9"/>
      <w:r>
        <w:commentReference w:id="8"/>
        <w:commentReference w:id="9"/>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0"/>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0"/>
      <w:r>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6"/>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7"/>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Pr>
          <w:highlight w:val="none"/>
        </w:rPr>
      </w:r>
      <w:r>
        <w:rPr>
          <w:highlight w:val="none"/>
        </w:rPr>
      </w:r>
    </w:p>
    <w:p>
      <w:pPr>
        <w:pBdr/>
        <w:spacing/>
        <w:ind/>
        <w:jc w:val="center"/>
        <w:rPr>
          <w:highlight w:val="none"/>
        </w:rPr>
      </w:pPr>
      <w:r/>
      <w:r>
        <w:rPr>
          <w:rFonts w:ascii="Times New Roman" w:hAnsi="Times New Roman" w:eastAsia="Times New Roman" w:cs="Times New Roman"/>
          <w:sz w:val="20"/>
          <w:szCs w:val="20"/>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w:t>
      </w:r>
      <w:r>
        <w:rPr>
          <w:rFonts w:ascii="Times New Roman" w:hAnsi="Times New Roman" w:eastAsia="Times New Roman" w:cs="Times New Roman"/>
          <w:sz w:val="24"/>
          <w:szCs w:val="24"/>
          <w:lang w:val="pt-BR"/>
        </w:rPr>
      </w:r>
      <w:r/>
    </w:p>
    <w:p>
      <w:pPr>
        <w:pBdr/>
        <w:spacing w:line="360" w:lineRule="auto"/>
        <w:ind w:firstLine="708"/>
        <w:jc w:val="both"/>
        <w:rPr>
          <w:ins w:id="4" w:author="Lucio Pereira Neves" w:date="2024-05-25T17:07:00Z"/>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ins w:id="5" w:author="Lucio Pereira Neves" w:date="2024-05-25T17:07:00Z">
        <w:r>
          <w:rPr>
            <w:rFonts w:ascii="Times New Roman" w:hAnsi="Times New Roman" w:eastAsia="Times New Roman" w:cs="Times New Roman"/>
            <w:sz w:val="24"/>
            <w:szCs w:val="24"/>
            <w:lang w:val="pt-BR"/>
          </w:rPr>
        </w:r>
      </w:ins>
      <w:ins w:id="6" w:author="Lucio Pereira Neves" w:date="2024-05-25T17:07:00Z">
        <w:r>
          <w:rPr>
            <w:rFonts w:ascii="Times New Roman" w:hAnsi="Times New Roman" w:eastAsia="Times New Roman" w:cs="Times New Roman"/>
            <w:sz w:val="24"/>
            <w:szCs w:val="24"/>
            <w:lang w:val="pt-BR"/>
          </w:rPr>
        </w:r>
      </w:ins>
    </w:p>
    <w:p>
      <w:pPr>
        <w:pBdr/>
        <w:spacing w:line="360" w:lineRule="auto"/>
        <w:ind w:firstLine="708"/>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8"/>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9"/>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
        <w:rPr>
          <w:highlight w:val="none"/>
        </w:rPr>
      </w:r>
      <w:r>
        <w:rPr>
          <w:highlight w:val="none"/>
        </w:rPr>
      </w:r>
    </w:p>
    <w:p>
      <w:pPr>
        <w:pBdr/>
        <w:spacing/>
        <w:ind/>
        <w:jc w:val="center"/>
        <w:rPr>
          <w:highlight w:val="none"/>
        </w:rPr>
      </w:pPr>
      <w:r>
        <w:rPr>
          <w:highlight w:val="none"/>
        </w:rPr>
      </w:r>
      <w:r>
        <w:rPr>
          <w:highlight w:val="none"/>
        </w:rPr>
      </w:r>
    </w:p>
    <w:p>
      <w:pPr>
        <w:pBdr/>
        <w:spacing/>
        <w:ind/>
        <w:jc w:val="left"/>
        <w:rPr>
          <w:highlight w:val="none"/>
        </w:rPr>
      </w:pPr>
      <w:r>
        <w:rPr>
          <w:highlight w:val="none"/>
        </w:rPr>
      </w:r>
      <w:r>
        <w:rPr>
          <w:highlight w:val="none"/>
        </w:rPr>
      </w:r>
    </w:p>
    <w:p>
      <w:pPr>
        <w:pBdr/>
        <w:spacing/>
        <w:ind/>
        <w:jc w:val="left"/>
        <w:rPr>
          <w:highlight w:val="none"/>
        </w:rPr>
      </w:pPr>
      <w:r>
        <w:rPr>
          <w:highlight w:val="none"/>
        </w:rPr>
      </w:r>
      <w:r>
        <w:rPr>
          <w:highlight w:val="none"/>
        </w:rPr>
      </w:r>
    </w:p>
    <w:p>
      <w:pPr>
        <w:pBdr/>
        <w:spacing/>
        <w:ind/>
        <w:jc w:val="center"/>
        <w:rPr>
          <w:highlight w:val="none"/>
        </w:rPr>
      </w:pPr>
      <w:r/>
      <w:r>
        <w:rPr>
          <w:rFonts w:ascii="Times New Roman" w:hAnsi="Times New Roman" w:eastAsia="Times New Roman" w:cs="Times New Roman"/>
          <w:sz w:val="20"/>
          <w:szCs w:val="20"/>
        </w:rPr>
      </w:r>
      <w:r>
        <w:rPr>
          <w:highlight w:val="none"/>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left"/>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20"/>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20"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publica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3" w:name="_Toc3"/>
      <w:r/>
      <w:r>
        <w:rPr>
          <w:rFonts w:ascii="Times New Roman" w:hAnsi="Times New Roman" w:eastAsia="Times New Roman" w:cs="Times New Roman"/>
          <w:b/>
          <w:bCs/>
          <w:sz w:val="24"/>
          <w:szCs w:val="24"/>
          <w:highlight w:val="none"/>
        </w:rPr>
        <w:t xml:space="preserve">1.1.1 Ada Lovelace</w:t>
      </w:r>
      <w:r/>
      <w:bookmarkEnd w:id="3"/>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insights 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Ela havia traduzido um artigo de Babbage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um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w:t>
      </w: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2"/>
      <w:r>
        <w:rPr>
          <w:rFonts w:ascii="Times New Roman" w:hAnsi="Times New Roman" w:eastAsia="Times New Roman" w:cs="Times New Roman"/>
          <w:color w:val="000000" w:themeColor="text1"/>
          <w:sz w:val="24"/>
          <w:szCs w:val="24"/>
          <w:lang w:val="pt-BR"/>
        </w:rPr>
        <w:t xml:space="preserve">anos (IBM, 2024a)</w:t>
      </w:r>
      <w:commentRangeEnd w:id="12"/>
      <w:r>
        <w:commentReference w:id="12"/>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1"/>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7"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r/>
      <w:bookmarkEnd w:id="4"/>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9). </w:t>
      </w:r>
      <w:commentRangeStart w:id="13"/>
      <w:r>
        <w:rPr>
          <w:rFonts w:ascii="Times New Roman" w:hAnsi="Times New Roman" w:eastAsia="Times New Roman" w:cs="Times New Roman"/>
          <w:color w:val="000000" w:themeColor="text1"/>
          <w:sz w:val="24"/>
          <w:szCs w:val="24"/>
          <w:lang w:val="pt-BR"/>
        </w:rPr>
        <w:t xml:space="preserve">Ela</w:t>
      </w:r>
      <w:commentRangeEnd w:id="13"/>
      <w:r>
        <w:commentReference w:id="13"/>
      </w:r>
      <w:r>
        <w:rPr>
          <w:rFonts w:ascii="Times New Roman" w:hAnsi="Times New Roman" w:eastAsia="Times New Roman" w:cs="Times New Roman"/>
          <w:color w:val="000000" w:themeColor="text1"/>
          <w:sz w:val="24"/>
          <w:szCs w:val="24"/>
          <w:lang w:val="pt-BR"/>
        </w:rPr>
        <w:t xml:space="preserve"> 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 compilador aprimorado e fez parte da equipe que desenvolveu o Flow-</w:t>
      </w:r>
      <w:r>
        <w:rPr>
          <w:rFonts w:ascii="Times New Roman" w:hAnsi="Times New Roman" w:eastAsia="Times New Roman" w:cs="Times New Roman"/>
          <w:color w:val="000000" w:themeColor="text1"/>
          <w:sz w:val="24"/>
          <w:szCs w:val="24"/>
          <w:lang w:val="pt-BR"/>
        </w:rPr>
        <w:t xml:space="preserve">Matic</w:t>
      </w:r>
      <w:r>
        <w:rPr>
          <w:rFonts w:ascii="Times New Roman" w:hAnsi="Times New Roman" w:eastAsia="Times New Roman" w:cs="Times New Roman"/>
          <w:color w:val="000000" w:themeColor="text1"/>
          <w:sz w:val="24"/>
          <w:szCs w:val="24"/>
          <w:lang w:val="pt-BR"/>
        </w:rPr>
        <w:t xml:space="preserve">, o primeiro compilador de processamento de dados em linguagem inglesa. Ela inventou a linguagem APT e verificou a linguagem COBOL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1044316</wp:posOffset>
                </wp:positionH>
                <wp:positionV relativeFrom="paragraph">
                  <wp:posOffset>401415</wp:posOffset>
                </wp:positionV>
                <wp:extent cx="3334348" cy="2133600"/>
                <wp:effectExtent l="0" t="0" r="0" b="0"/>
                <wp:wrapSquare wrapText="bothSides"/>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2"/>
                        <a:srcRect l="0" t="5266" r="0" b="13803"/>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25600;o:allowoverlap:true;o:allowincell:true;mso-position-horizontal-relative:margin;margin-left:82.23pt;mso-position-horizontal:absolute;mso-position-vertical-relative:text;margin-top:31.61pt;mso-position-vertical:absolute;width:262.55pt;height:168.00pt;mso-wrap-distance-left:9.07pt;mso-wrap-distance-top:0.00pt;mso-wrap-distance-right:9.07pt;mso-wrap-distance-bottom:0.00pt;z-index:1;" stroked="false">
                <w10:wrap type="squar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Uma mariposa colada a um registro do computador Mark II de 1945 com a anotação "Primeiro caso real de bug encontrado". </w:t>
      </w:r>
      <w:r>
        <w:rPr>
          <w:rFonts w:ascii="Times New Roman" w:hAnsi="Times New Roman" w:eastAsia="Times New Roman" w:cs="Times New Roman"/>
          <w:sz w:val="24"/>
          <w:szCs w:val="24"/>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4"/>
      <w:r>
        <w:rPr>
          <w:rFonts w:ascii="Times New Roman" w:hAnsi="Times New Roman" w:eastAsia="Times New Roman" w:cs="Times New Roman"/>
          <w:sz w:val="24"/>
          <w:szCs w:val="24"/>
          <w:lang w:val="pt-BR"/>
        </w:rPr>
        <w:t xml:space="preserve">Os relés foram substituídos por máquinas que usavam válvulas à vácuo para construir computadores completamente eletrônicos. </w:t>
      </w:r>
      <w:commentRangeEnd w:id="14"/>
      <w:r>
        <w:commentReference w:id="14"/>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grelha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3"/>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3" o:title=""/>
                <o:lock v:ext="edit" rotation="t"/>
              </v:shape>
            </w:pict>
          </mc:Fallback>
        </mc:AlternateConten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b w:val="0"/>
          <w:bCs w:val="0"/>
          <w:sz w:val="20"/>
          <w:szCs w:val="20"/>
          <w:lang w:val="pt-BR"/>
        </w:rPr>
        <w:t xml:space="preserve">Replica do computador Atanasoff–Berry na Universidade do estado de Iowa </w:t>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r/>
      <w:bookmarkEnd w:id="5"/>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4"/>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Change w:id="8"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Holbertson</w:t>
      </w:r>
      <w:r/>
      <w:bookmarkEnd w:id="6"/>
      <w:r/>
      <w:r>
        <w:rPr>
          <w:rFonts w:ascii="Times New Roman" w:hAnsi="Times New Roman" w:eastAsia="Times New Roman" w:cs="Times New Roman"/>
          <w:b/>
          <w:bCs/>
          <w:sz w:val="24"/>
          <w:szCs w:val="24"/>
          <w:rPrChange w:id="9"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Holbertson</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da linguagem COBOL e inventar o teclado numérico. A história dessas mulheres destaca a coerência e a importância do papel feminino no avanço da tecnologia computacional, quebrando barreiras e estabelecendo as bases para o futuro da computação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Style w:val="830"/>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r/>
      <w:bookmarkEnd w:id="7"/>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Ainda no contexto de guerra, era utilizado pelos soldados, tabelas de tiro com cálculos realizados por mais de 100 mu</w:t>
      </w:r>
      <w:r>
        <w:rPr>
          <w:rFonts w:ascii="Times New Roman" w:hAnsi="Times New Roman" w:eastAsia="Times New Roman" w:cs="Times New Roman"/>
          <w:sz w:val="24"/>
          <w:szCs w:val="24"/>
          <w:lang w:val="pt-BR"/>
        </w:rPr>
        <w:t xml:space="preserve">lheres recrutadas pelos militares dos EUA, pois muitos homens estavam no front. 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lang w:val="pt-BR"/>
        </w:rPr>
        <w:t xml:space="preserve">subprofissional</w:t>
      </w:r>
      <w:r>
        <w:rPr>
          <w:rFonts w:ascii="Times New Roman" w:hAnsi="Times New Roman" w:eastAsia="Times New Roman" w:cs="Times New Roman"/>
          <w:sz w:val="24"/>
          <w:szCs w:val="24"/>
          <w:lang w:val="pt-BR"/>
        </w:rPr>
        <w:t xml:space="preserve">" ou "</w:t>
      </w:r>
      <w:r>
        <w:rPr>
          <w:rFonts w:ascii="Times New Roman" w:hAnsi="Times New Roman" w:eastAsia="Times New Roman" w:cs="Times New Roman"/>
          <w:sz w:val="24"/>
          <w:szCs w:val="24"/>
          <w:lang w:val="pt-BR"/>
        </w:rPr>
        <w:t xml:space="preserve">subcientífico</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Outro m</w:t>
      </w:r>
      <w:r>
        <w:rPr>
          <w:rFonts w:ascii="Times New Roman" w:hAnsi="Times New Roman" w:eastAsia="Times New Roman" w:cs="Times New Roman"/>
          <w:sz w:val="24"/>
          <w:szCs w:val="24"/>
          <w:lang w:val="pt-BR"/>
        </w:rPr>
        <w:t xml:space="preserve">arco importante para a computação, foi a invenção dos transistores em 1947, pelos quais William Shockley, John Bardeen e Walter Brattain receberam um Prêmio Nobel, e o desenvolvimento dos circuitos integrados, que renderam a Jack Kilby outro Prêmio Nobel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 Com esses desenvolvimentos, as grandes máquinas dos anos 1940 foram reduzidas ao tamanho de armários únicos, enquanto o poder de processamento dobrou</w:t>
      </w:r>
      <w:r>
        <w:rPr>
          <w:rStyle w:val="992"/>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lang w:val="pt-BR"/>
        </w:rPr>
        <w:t xml:space="preserve"> a cada dois anos.</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foi Edith Clarke.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w:t>
      </w:r>
      <w:r>
        <w:rPr>
          <w:rFonts w:ascii="Times New Roman" w:hAnsi="Times New Roman" w:eastAsia="Times New Roman" w:cs="Times New Roman"/>
          <w:b w:val="0"/>
          <w:bCs w:val="0"/>
          <w:i w:val="0"/>
          <w:sz w:val="24"/>
          <w:szCs w:val="24"/>
          <w:highlight w:val="none"/>
        </w:rPr>
        <w:t xml:space="preserve">. 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“fellow”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que ocorriam.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1.1.6 Hedy Lammar</w:t>
      </w:r>
      <w:r/>
      <w:bookmarkEnd w:id="8"/>
      <w:r/>
      <w:r>
        <w:rPr>
          <w:rFonts w:ascii="Times New Roman" w:hAnsi="Times New Roman" w:cs="Times New Roman"/>
          <w:b/>
          <w:bCs/>
          <w:sz w:val="20"/>
          <w:szCs w:val="20"/>
          <w:highlight w:val="none"/>
          <w14:ligatures w14: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 austríaca Hedwig Eva Maria Kiesler tinha o nome artístico de Hedy Lamarr.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de sua vida atual, Hedy decidiu retomar sua carreira de engenheira, que havia deixado de lado para investir inicialmente na carreira de atriz (BBC, 2024b).</w:t>
      </w: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Vale salientar que o momento histórico era bastante conturbado. Na Alemanha, Hitler já havia ganhado notoriedade e começava a implementar suas ideias expansionistas e de antissemitismo. Embora a família de Hedy não fosse completamente judia e não seguisse à</w:t>
      </w:r>
      <w:r>
        <w:rPr>
          <w:rFonts w:ascii="Times New Roman" w:hAnsi="Times New Roman" w:eastAsia="Times New Roman" w:cs="Times New Roman"/>
          <w:i w:val="0"/>
          <w:iCs w:val="0"/>
          <w:sz w:val="24"/>
          <w:szCs w:val="24"/>
          <w:highlight w:val="none"/>
        </w:rPr>
        <w:t xml:space="preserve"> risca as tradições, não se enquadravam no perfil do cidadão ariano (Leis de Nuremberg, 1935), uma vez que moravam no bairro judeu da cidade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 família de Hedy não passava despercebida nesse cenário. Seu marido, Mandl, possuía uma fábrica de armas e munições militares chamada Hirtenberger Patronen-Fabrik, que buscava deter a expansão do nazismo temporariamente, embora seu principal cliente fosse </w:t>
      </w:r>
      <w:r>
        <w:rPr>
          <w:rFonts w:ascii="Times New Roman" w:hAnsi="Times New Roman" w:eastAsia="Times New Roman" w:cs="Times New Roman"/>
          <w:i w:val="0"/>
          <w:iCs w:val="0"/>
          <w:sz w:val="24"/>
          <w:szCs w:val="24"/>
          <w:highlight w:val="none"/>
        </w:rPr>
        <w:t xml:space="preserve">Benito Mussolini – figura responsável por implementar o totalitarismo na Itália. A estratégia de Mandl mudou, e eles passaram a negociar também com a Alemanha. Hedy era utilizada como um artifício para fechar negociações em jantares importantes entre pessoa</w:t>
      </w:r>
      <w:r>
        <w:rPr>
          <w:rFonts w:ascii="Times New Roman" w:hAnsi="Times New Roman" w:eastAsia="Times New Roman" w:cs="Times New Roman"/>
          <w:i w:val="0"/>
          <w:iCs w:val="0"/>
          <w:sz w:val="24"/>
          <w:szCs w:val="24"/>
          <w:highlight w:val="none"/>
        </w:rPr>
        <w:t xml:space="preserve">s influentes na guerra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Sua fuga para o Ocidente foi surpreendente e bem planejada, pois para ela a vida seria mais segura longe de seu marido e do genocídio, não só judaico, mas que colocava sua vida em risco. Ao chegar aos Estados Unidos, enfrentou conflitos devido à desconfianç</w:t>
      </w:r>
      <w:r>
        <w:rPr>
          <w:rFonts w:ascii="Times New Roman" w:hAnsi="Times New Roman" w:eastAsia="Times New Roman" w:cs="Times New Roman"/>
          <w:i w:val="0"/>
          <w:iCs w:val="0"/>
          <w:sz w:val="24"/>
          <w:szCs w:val="24"/>
          <w:highlight w:val="none"/>
        </w:rPr>
        <w:t xml:space="preserve">a sobre sua origem, além das situações degradantes a que as mulheres eram submetidas para fechar contratos. Sabendo disso, Hedy levou um amigo sob o pretexto de precisar de alguém para tradução, mas com o intuito de não ficar sozinha com possíveis ameaças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Depois de se tornar uma grande atriz, com um salário alto para a época, ainda havia a pendência de garantir a segurança de sua mãe, que havia ficado na Áustria, cada vez mais instável politicamente. Isso levou Hedy a auxiliar a ofensiva dos Aliados contra o</w:t>
      </w:r>
      <w:r>
        <w:rPr>
          <w:rFonts w:ascii="Times New Roman" w:hAnsi="Times New Roman" w:eastAsia="Times New Roman" w:cs="Times New Roman"/>
          <w:i w:val="0"/>
          <w:iCs w:val="0"/>
          <w:sz w:val="24"/>
          <w:szCs w:val="24"/>
          <w:highlight w:val="none"/>
        </w:rPr>
        <w:t xml:space="preserve"> nazismo. Pela sua proximidade com assuntos da indústria bélica, ela sabia que um problema eram os torpedos, pois não eram confiáveis e eram muito suscetíveis à interferência dos navios inimigos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Após um insight,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tubro de 1940, durante a Segunda Guerra Mundial.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p>
    <w:p>
      <w:pPr>
        <w:pBdr/>
        <w:spacing w:line="360" w:lineRule="auto"/>
        <w:ind w:firstLine="708"/>
        <w:jc w:val="both"/>
        <w:rPr>
          <w:rFonts w:ascii="Times New Roman" w:hAnsi="Times New Roman" w:cs="Times New Roman"/>
          <w:b w:val="0"/>
          <w:bCs w:val="0"/>
          <w:i w:val="0"/>
          <w:sz w:val="24"/>
          <w:szCs w:val="24"/>
        </w:rPr>
      </w:pPr>
      <w:r>
        <w:rPr>
          <w:rFonts w:ascii="Times New Roman" w:hAnsi="Times New Roman" w:eastAsia="Times New Roman" w:cs="Times New Roman"/>
          <w:i w:val="0"/>
          <w:iCs w:val="0"/>
          <w:sz w:val="24"/>
          <w:szCs w:val="24"/>
          <w:highlight w:val="none"/>
        </w:rPr>
        <w:t xml:space="preserve">Hedy Lamarr foi oficialmente reconhecida apenas em 1997, recebendo uma menção honrosa do governo americano. Em 2014, entrou para o hall da fama dos inventores dos EUA, e nos últimos anos sua história ganhou mais destaque, incluindo um documentário em 2017 e</w:t>
      </w:r>
      <w:r>
        <w:rPr>
          <w:rFonts w:ascii="Times New Roman" w:hAnsi="Times New Roman" w:eastAsia="Times New Roman" w:cs="Times New Roman"/>
          <w:i w:val="0"/>
          <w:iCs w:val="0"/>
          <w:sz w:val="24"/>
          <w:szCs w:val="24"/>
          <w:highlight w:val="none"/>
        </w:rPr>
        <w:t xml:space="preserve"> uma minissérie protagonizada por Gal Gadot, prevista para ser lançada pela Apple </w:t>
      </w:r>
      <w:r>
        <w:rPr>
          <w:rFonts w:ascii="Times New Roman" w:hAnsi="Times New Roman" w:eastAsia="Times New Roman" w:cs="Times New Roman"/>
          <w:i w:val="0"/>
          <w:iCs w:val="0"/>
          <w:sz w:val="24"/>
          <w:szCs w:val="24"/>
          <w:highlight w:val="none"/>
        </w:rPr>
        <w:t xml:space="preserve">(BBC, 2024b).</w:t>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p>
    <w:p>
      <w:pPr>
        <w:pStyle w:val="830"/>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1.1.7 Jean E. Sammet</w:t>
      </w:r>
      <w:r/>
      <w:bookmarkEnd w:id="9"/>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Entrou na empresa em 1961 e permaneceu at</w:t>
      </w:r>
      <w:r>
        <w:rPr>
          <w:rFonts w:ascii="Times New Roman" w:hAnsi="Times New Roman" w:eastAsia="Times New Roman" w:cs="Times New Roman"/>
          <w:b w:val="0"/>
          <w:bCs w:val="0"/>
          <w:i w:val="0"/>
          <w:sz w:val="24"/>
          <w:szCs w:val="24"/>
          <w:highlight w:val="none"/>
        </w:rPr>
        <w:t xml:space="preserve">é 1988, quando aposentou. </w:t>
      </w: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a primeira voltada para manipulação simbólica de fórmulas matemáticas.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que tem sido atualizado por outros autores desde então.</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bCs/>
          <w:i w:val="0"/>
          <w:iCs w:val="0"/>
          <w:sz w:val="20"/>
          <w:szCs w:val="20"/>
          <w:highlight w:val="none"/>
        </w:rPr>
        <w:t xml:space="preserve">Figura 11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align>center</wp:align>
                </wp:positionH>
                <wp:positionV relativeFrom="paragraph">
                  <wp:posOffset>0</wp:posOffset>
                </wp:positionV>
                <wp:extent cx="5011745" cy="3411315"/>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814505" name=""/>
                        <pic:cNvPicPr>
                          <a:picLocks noChangeAspect="1"/>
                        </pic:cNvPicPr>
                        <pic:nvPr/>
                      </pic:nvPicPr>
                      <pic:blipFill>
                        <a:blip r:embed="rId25"/>
                        <a:stretch/>
                      </pic:blipFill>
                      <pic:spPr bwMode="auto">
                        <a:xfrm flipH="0" flipV="0">
                          <a:off x="0" y="0"/>
                          <a:ext cx="5011745" cy="34113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30720;o:allowoverlap:true;o:allowincell:true;mso-position-horizontal-relative:margin;mso-position-horizontal:center;mso-position-vertical-relative:text;margin-top:0.00pt;mso-position-vertical:absolute;width:394.63pt;height:268.61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b/>
          <w:bCs/>
        </w:rPr>
      </w:pPr>
      <w:r/>
      <w:bookmarkStart w:id="10" w:name="_Toc10"/>
      <w:r>
        <w:rPr>
          <w:rFonts w:ascii="Times New Roman" w:hAnsi="Times New Roman" w:eastAsia="Times New Roman" w:cs="Times New Roman"/>
          <w:b/>
          <w:bCs/>
          <w:sz w:val="24"/>
          <w:szCs w:val="24"/>
          <w:highlight w:val="none"/>
          <w:lang w:val="pt-BR"/>
        </w:rPr>
        <w:t xml:space="preserve">1.1.8 Frances Allen</w:t>
      </w:r>
      <w:r/>
      <w:bookmarkEnd w:id="10"/>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de destaque dentro da IBM foi Frances Allen.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992"/>
          <w:rFonts w:ascii="Times New Roman" w:hAnsi="Times New Roman" w:eastAsia="Times New Roman" w:cs="Times New Roman"/>
          <w:sz w:val="24"/>
          <w:szCs w:val="24"/>
          <w:highlight w:val="none"/>
          <w:lang w:val="pt-BR"/>
        </w:rPr>
        <w:footnoteReference w:id="4"/>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(IBM, 2024b).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National Physical Laboratory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Automatic Computing Engine (ACE),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1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26"/>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11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11,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color w:val="c00000"/>
          <w:sz w:val="24"/>
          <w:szCs w:val="24"/>
          <w:highlight w:val="none"/>
          <w:lang w:val="pt-BR"/>
        </w:rPr>
      </w:pPr>
      <w:r>
        <w:rPr>
          <w:rFonts w:ascii="Times New Roman" w:hAnsi="Times New Roman" w:eastAsia="Times New Roman" w:cs="Times New Roman"/>
          <w:sz w:val="24"/>
          <w:szCs w:val="24"/>
          <w:highlight w:val="none"/>
          <w:lang w:val="pt-BR"/>
        </w:rPr>
        <w:t xml:space="preserve">Uma das grandes contribuiç</w:t>
      </w:r>
      <w:r>
        <w:rPr>
          <w:rFonts w:ascii="Times New Roman" w:hAnsi="Times New Roman" w:eastAsia="Times New Roman" w:cs="Times New Roman"/>
          <w:sz w:val="24"/>
          <w:szCs w:val="24"/>
          <w:highlight w:val="none"/>
          <w:lang w:val="pt-BR"/>
        </w:rPr>
        <w:t xml:space="preserve">ões de Von Neumann para a computaç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é sua arquitetura, que ainda </w:t>
      </w:r>
      <w:r>
        <w:rPr>
          <w:rFonts w:ascii="Times New Roman" w:hAnsi="Times New Roman" w:eastAsia="Times New Roman" w:cs="Times New Roman"/>
          <w:sz w:val="24"/>
          <w:szCs w:val="24"/>
          <w:highlight w:val="none"/>
          <w:lang w:val="pt-BR"/>
        </w:rPr>
        <w:t xml:space="preserve">é amplamente utilizada nos dias atuais. </w:t>
      </w:r>
      <w:r>
        <w:rPr>
          <w:rFonts w:ascii="Times New Roman" w:hAnsi="Times New Roman" w:eastAsia="Times New Roman" w:cs="Times New Roman"/>
          <w:color w:val="c00000"/>
          <w:sz w:val="24"/>
          <w:szCs w:val="24"/>
          <w:highlight w:val="none"/>
          <w:lang w:val="pt-BR"/>
        </w:rPr>
      </w:r>
      <w:r>
        <w:rPr>
          <w:rFonts w:ascii="Times New Roman" w:hAnsi="Times New Roman" w:eastAsia="Times New Roman" w:cs="Times New Roman"/>
          <w:color w:val="c00000"/>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1.1.9 Kathleen Booth</w:t>
      </w:r>
      <w:r/>
      <w:bookmarkEnd w:id="11"/>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1.1.10 Mary Kenneth Keller</w:t>
      </w:r>
      <w:r/>
      <w:bookmarkEnd w:id="12"/>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Nascida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(Mendes,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(Mendes, 2023).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column">
                  <wp:posOffset>1626065</wp:posOffset>
                </wp:positionH>
                <wp:positionV relativeFrom="paragraph">
                  <wp:posOffset>222231</wp:posOffset>
                </wp:positionV>
                <wp:extent cx="2762125" cy="1274559"/>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27"/>
                        <a:srcRect l="0" t="0" r="0" b="32706"/>
                        <a:stretch/>
                      </pic:blipFill>
                      <pic:spPr bwMode="auto">
                        <a:xfrm flipH="0" flipV="0">
                          <a:off x="0" y="0"/>
                          <a:ext cx="2762124" cy="127455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87040;o:allowoverlap:true;o:allowincell:true;mso-position-horizontal-relative:text;margin-left:128.04pt;mso-position-horizontal:absolute;mso-position-vertical-relative:text;margin-top:17.50pt;mso-position-vertical:absolute;width:217.49pt;height:100.36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12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Em toda sua vida houve uma defesa por parte da cientista da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pela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(Mendes,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929310" cy="3642111"/>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28"/>
                        <a:stretch/>
                      </pic:blipFill>
                      <pic:spPr bwMode="auto">
                        <a:xfrm flipH="0" flipV="0">
                          <a:off x="0" y="0"/>
                          <a:ext cx="2929310" cy="364211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91136;o:allowoverlap:true;o:allowincell:true;mso-position-horizontal-relative:margin;mso-position-horizontal:center;mso-position-vertical-relative:text;margin-top:14.34pt;mso-position-vertical:absolute;width:230.65pt;height:286.78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13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i w:val="0"/>
          <w:sz w:val="20"/>
          <w:szCs w:val="20"/>
          <w:highlight w:val="none"/>
        </w:rPr>
      </w:r>
    </w:p>
    <w:p>
      <w:pPr>
        <w:pStyle w:val="830"/>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1.1.11 Edith Ranzini</w:t>
      </w:r>
      <w:r/>
      <w:bookmarkEnd w:id="13"/>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desenvolvendo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w:t>
      </w:r>
      <w:r>
        <w:rPr>
          <w:rFonts w:ascii="Times New Roman" w:hAnsi="Times New Roman" w:eastAsia="Times New Roman" w:cs="Times New Roman"/>
          <w:sz w:val="24"/>
          <w:szCs w:val="24"/>
          <w:highlight w:val="none"/>
          <w:lang w:val="pt-BR"/>
        </w:rPr>
        <w:t xml:space="preserve">étrica que foi uma das 12 mulheres dos 360 aprovados no vestibular da Poli, o que corresponde a aproximadamente 3% dos aprovados daquele ano.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247391</wp:posOffset>
                </wp:positionV>
                <wp:extent cx="3791777" cy="233483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29"/>
                        <a:stretch/>
                      </pic:blipFill>
                      <pic:spPr bwMode="auto">
                        <a:xfrm flipH="0" flipV="0">
                          <a:off x="0" y="0"/>
                          <a:ext cx="3791776" cy="23348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66560;o:allowoverlap:true;o:allowincell:true;mso-position-horizontal-relative:margin;mso-position-horizontal:center;mso-position-vertical-relative:text;margin-top:19.48pt;mso-position-vertical:absolute;width:298.57pt;height:183.85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14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1.1.12 Claudia Bauzer Medeiros</w:t>
      </w:r>
      <w:r/>
      <w:bookmarkEnd w:id="14"/>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1.1.13 Luzia Renn</w:t>
      </w:r>
      <w:r>
        <w:rPr>
          <w:rFonts w:ascii="Times New Roman" w:hAnsi="Times New Roman" w:eastAsia="Times New Roman" w:cs="Times New Roman"/>
          <w:b/>
          <w:bCs/>
          <w:sz w:val="24"/>
          <w:szCs w:val="24"/>
          <w:highlight w:val="none"/>
        </w:rPr>
        <w:t xml:space="preserve">ó Moreira</w:t>
      </w:r>
      <w:r/>
      <w:bookmarkEnd w:id="15"/>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que mais tarde se tornaria a semente do Vale da Eletrônica (UNIFEI, 2024).</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1.1.14 Carol Shaw</w:t>
      </w:r>
      <w:r/>
      <w:bookmarkEnd w:id="16"/>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com seu trabalho not</w:t>
      </w:r>
      <w:r>
        <w:rPr>
          <w:rFonts w:ascii="Times New Roman" w:hAnsi="Times New Roman" w:eastAsia="Times New Roman" w:cs="Times New Roman"/>
          <w:b w:val="0"/>
          <w:bCs w:val="0"/>
          <w:sz w:val="24"/>
          <w:szCs w:val="24"/>
        </w:rPr>
        <w:t xml:space="preserve">ável em River Raid,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(LIMA, 2024).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highlight w:val="none"/>
        </w:rPr>
      </w:r>
      <w:r>
        <w:rPr>
          <w:highlight w:val="none"/>
        </w:rPr>
      </w:r>
      <w:r>
        <w:rPr>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186236</wp:posOffset>
                </wp:positionV>
                <wp:extent cx="3372299" cy="1947666"/>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30"/>
                        <a:stretch/>
                      </pic:blipFill>
                      <pic:spPr bwMode="auto">
                        <a:xfrm flipH="0" flipV="0">
                          <a:off x="0" y="0"/>
                          <a:ext cx="3372299" cy="19476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67584;o:allowoverlap:true;o:allowincell:true;mso-position-horizontal-relative:margin;mso-position-horizontal:center;mso-position-vertical-relative:text;margin-top:14.66pt;mso-position-vertical:absolute;width:265.54pt;height:153.36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highlight w:val="none"/>
        </w:rPr>
        <w:t xml:space="preserve">Figura 15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1.1.15 Roberta Willians</w:t>
      </w:r>
      <w:r/>
      <w:bookmarkEnd w:id="17"/>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SCI (Sierra Creative Interpreter) 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O jogo fez tanto sucesso que abriram uma empresa, e Roberta p</w:t>
      </w:r>
      <w:r>
        <w:rPr>
          <w:rFonts w:ascii="Times New Roman" w:hAnsi="Times New Roman" w:eastAsia="Times New Roman" w:cs="Times New Roman"/>
          <w:b w:val="0"/>
          <w:bCs w:val="0"/>
          <w:i w:val="0"/>
          <w:iCs w:val="0"/>
          <w:sz w:val="24"/>
          <w:szCs w:val="24"/>
          <w:highlight w:val="none"/>
        </w:rPr>
        <w:t xml:space="preserve">ôde desenhar seu segundo jogo, chamado “The Wizard and The Princess”. Contudo, seu jogo mais famoso </w:t>
      </w:r>
      <w:r>
        <w:rPr>
          <w:rFonts w:ascii="Times New Roman" w:hAnsi="Times New Roman" w:eastAsia="Times New Roman" w:cs="Times New Roman"/>
          <w:b w:val="0"/>
          <w:bCs w:val="0"/>
          <w:i w:val="0"/>
          <w:iCs w:val="0"/>
          <w:sz w:val="24"/>
          <w:szCs w:val="24"/>
          <w:highlight w:val="none"/>
        </w:rPr>
        <w:t xml:space="preserve">é o “The King’s Quest” em que redefiniu muitos conceitos de jogos de aventura, que s</w:t>
      </w:r>
      <w:r>
        <w:rPr>
          <w:rFonts w:ascii="Times New Roman" w:hAnsi="Times New Roman" w:eastAsia="Times New Roman" w:cs="Times New Roman"/>
          <w:b w:val="0"/>
          <w:bCs w:val="0"/>
          <w:i w:val="0"/>
          <w:iCs w:val="0"/>
          <w:sz w:val="24"/>
          <w:szCs w:val="24"/>
          <w:highlight w:val="none"/>
        </w:rPr>
        <w:t xml:space="preserve">ão utilizados at</w:t>
      </w:r>
      <w:r>
        <w:rPr>
          <w:rFonts w:ascii="Times New Roman" w:hAnsi="Times New Roman" w:eastAsia="Times New Roman" w:cs="Times New Roman"/>
          <w:b w:val="0"/>
          <w:bCs w:val="0"/>
          <w:i w:val="0"/>
          <w:iCs w:val="0"/>
          <w:sz w:val="24"/>
          <w:szCs w:val="24"/>
          <w:highlight w:val="none"/>
        </w:rPr>
        <w:t xml:space="preserve">é hoje, como o movimento bidimensional de personagens, atr</w:t>
      </w:r>
      <w:r>
        <w:rPr>
          <w:rFonts w:ascii="Times New Roman" w:hAnsi="Times New Roman" w:eastAsia="Times New Roman" w:cs="Times New Roman"/>
          <w:b w:val="0"/>
          <w:bCs w:val="0"/>
          <w:i w:val="0"/>
          <w:iCs w:val="0"/>
          <w:sz w:val="24"/>
          <w:szCs w:val="24"/>
          <w:highlight w:val="none"/>
        </w:rPr>
        <w:t xml:space="preserve">ás e ao redor dos objetos da tela. </w:t>
      </w:r>
      <w:r>
        <w:rPr>
          <w:rFonts w:ascii="Times New Roman" w:hAnsi="Times New Roman" w:eastAsia="Times New Roman" w:cs="Times New Roman"/>
          <w:b w:val="0"/>
          <w:bCs w:val="0"/>
          <w:i w:val="0"/>
          <w:iCs w:val="0"/>
          <w:sz w:val="24"/>
          <w:szCs w:val="24"/>
          <w:highlight w:val="none"/>
        </w:rPr>
        <w:t xml:space="preserve">Williams foi pioneira em criar personagens principais femininos e continuou a desenhar muitos jogos de sucesso,</w:t>
      </w:r>
      <w:r>
        <w:rPr>
          <w:rFonts w:ascii="Times New Roman" w:hAnsi="Times New Roman" w:eastAsia="Times New Roman" w:cs="Times New Roman"/>
          <w:b w:val="0"/>
          <w:bCs w:val="0"/>
          <w:i w:val="0"/>
          <w:iCs w:val="0"/>
          <w:sz w:val="24"/>
          <w:szCs w:val="24"/>
          <w:highlight w:val="none"/>
        </w:rPr>
        <w:t xml:space="preserve">. Posteriormente, ela recebeu várias oportunidades, incluindo transformar alguns jogos em desenhos animados de sábado de manhã, jogos de tabuleiro e até filmes de longa-metragem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31"/>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16</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830"/>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1.1.16 Radia Perlman</w:t>
      </w:r>
      <w:r/>
      <w:bookmarkEnd w:id="18"/>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Nos finalmentes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Uma das pessoas que contribuiu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pelo motivo de ter criado um algoritmo que foi base para o protocolo STP, “Spanning Tree Protocol”,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tbl>
      <w:tblPr>
        <w:tblStyle w:val="863"/>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Algorhyme (by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 think tha I slahh never see a graph more lovely than a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whose crucial property is loop-free conectivity.</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that must be sure to span so packets can reach every LAN.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First the root must be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By ID, it is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Least-cost paths from root are traced.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In the tree, these paths are placed.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mesh is made by folks like me, then bridges find a spanning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Algorima (por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Acho que nunca verei um gr</w:t>
            </w:r>
            <w:r>
              <w:rPr>
                <w:rFonts w:ascii="Times New Roman" w:hAnsi="Times New Roman" w:eastAsia="Times New Roman" w:cs="Times New Roman"/>
                <w:b w:val="0"/>
                <w:bCs w:val="0"/>
                <w:i w:val="0"/>
                <w:iCs w:val="0"/>
                <w:sz w:val="20"/>
                <w:szCs w:val="20"/>
                <w:highlight w:val="none"/>
              </w:rPr>
              <w:t xml:space="preserve">áfico mais lindo que uma </w:t>
            </w:r>
            <w:r>
              <w:rPr>
                <w:rFonts w:ascii="Times New Roman" w:hAnsi="Times New Roman" w:eastAsia="Times New Roman" w:cs="Times New Roman"/>
                <w:b w:val="0"/>
                <w:bCs w:val="0"/>
                <w:i w:val="0"/>
                <w:iCs w:val="0"/>
                <w:sz w:val="20"/>
                <w:szCs w:val="20"/>
                <w:highlight w:val="none"/>
              </w:rPr>
              <w:t xml:space="preserve">árvore.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ávore cuja propriedade crucial </w:t>
            </w:r>
            <w:r>
              <w:rPr>
                <w:rFonts w:ascii="Times New Roman" w:hAnsi="Times New Roman" w:eastAsia="Times New Roman" w:cs="Times New Roman"/>
                <w:b w:val="0"/>
                <w:bCs w:val="0"/>
                <w:i w:val="0"/>
                <w:iCs w:val="0"/>
                <w:sz w:val="20"/>
                <w:szCs w:val="20"/>
                <w:highlight w:val="none"/>
              </w:rPr>
              <w:t xml:space="preserve">é a conectividade sem loop.</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árvore que deve se estender para que os pacotes possam chegar a todas as LANs.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Primeiro, a raiz deve ser selecionada.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Por ID, </w:t>
            </w:r>
            <w:r>
              <w:rPr>
                <w:rFonts w:ascii="Times New Roman" w:hAnsi="Times New Roman" w:eastAsia="Times New Roman" w:cs="Times New Roman"/>
                <w:b w:val="0"/>
                <w:bCs w:val="0"/>
                <w:i w:val="0"/>
                <w:iCs w:val="0"/>
                <w:sz w:val="20"/>
                <w:szCs w:val="20"/>
                <w:highlight w:val="none"/>
              </w:rPr>
              <w:t xml:space="preserve">é eleito.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Os caminhos de menor custo a partir da raiz s</w:t>
            </w:r>
            <w:r>
              <w:rPr>
                <w:rFonts w:ascii="Times New Roman" w:hAnsi="Times New Roman" w:eastAsia="Times New Roman" w:cs="Times New Roman"/>
                <w:b w:val="0"/>
                <w:bCs w:val="0"/>
                <w:i w:val="0"/>
                <w:iCs w:val="0"/>
                <w:sz w:val="20"/>
                <w:szCs w:val="20"/>
                <w:highlight w:val="none"/>
              </w:rPr>
              <w:t xml:space="preserve">ão rastreados.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Na </w:t>
            </w:r>
            <w:r>
              <w:rPr>
                <w:rFonts w:ascii="Times New Roman" w:hAnsi="Times New Roman" w:eastAsia="Times New Roman" w:cs="Times New Roman"/>
                <w:b w:val="0"/>
                <w:bCs w:val="0"/>
                <w:i w:val="0"/>
                <w:iCs w:val="0"/>
                <w:sz w:val="20"/>
                <w:szCs w:val="20"/>
                <w:highlight w:val="none"/>
              </w:rPr>
              <w:t xml:space="preserve">árvore, esses caminhos s</w:t>
            </w:r>
            <w:r>
              <w:rPr>
                <w:rFonts w:ascii="Times New Roman" w:hAnsi="Times New Roman" w:eastAsia="Times New Roman" w:cs="Times New Roman"/>
                <w:b w:val="0"/>
                <w:bCs w:val="0"/>
                <w:i w:val="0"/>
                <w:iCs w:val="0"/>
                <w:sz w:val="20"/>
                <w:szCs w:val="20"/>
                <w:highlight w:val="none"/>
              </w:rPr>
              <w:t xml:space="preserve">ão colocados.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malha </w:t>
            </w:r>
            <w:r>
              <w:rPr>
                <w:rFonts w:ascii="Times New Roman" w:hAnsi="Times New Roman" w:eastAsia="Times New Roman" w:cs="Times New Roman"/>
                <w:b w:val="0"/>
                <w:bCs w:val="0"/>
                <w:i w:val="0"/>
                <w:iCs w:val="0"/>
                <w:sz w:val="20"/>
                <w:szCs w:val="20"/>
                <w:highlight w:val="none"/>
              </w:rPr>
              <w:t xml:space="preserve">é feita por pessoas como eu, ent</w:t>
            </w:r>
            <w:r>
              <w:rPr>
                <w:rFonts w:ascii="Times New Roman" w:hAnsi="Times New Roman" w:eastAsia="Times New Roman" w:cs="Times New Roman"/>
                <w:b w:val="0"/>
                <w:bCs w:val="0"/>
                <w:i w:val="0"/>
                <w:iCs w:val="0"/>
                <w:sz w:val="20"/>
                <w:szCs w:val="20"/>
                <w:highlight w:val="none"/>
              </w:rPr>
              <w:t xml:space="preserve">ão as pontes encontram uma </w:t>
            </w:r>
            <w:r>
              <w:rPr>
                <w:rFonts w:ascii="Times New Roman" w:hAnsi="Times New Roman" w:eastAsia="Times New Roman" w:cs="Times New Roman"/>
                <w:b w:val="0"/>
                <w:bCs w:val="0"/>
                <w:i w:val="0"/>
                <w:iCs w:val="0"/>
                <w:sz w:val="20"/>
                <w:szCs w:val="20"/>
                <w:highlight w:val="none"/>
              </w:rPr>
              <w:t xml:space="preserve">árvore geradora.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1.1.17 Margareth Heafield Hamilton</w:t>
      </w:r>
      <w:r/>
      <w:bookmarkEnd w:id="19"/>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align>center</wp:align>
                </wp:positionH>
                <wp:positionV relativeFrom="paragraph">
                  <wp:posOffset>407042</wp:posOffset>
                </wp:positionV>
                <wp:extent cx="3719003" cy="2804248"/>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1508" name=""/>
                        <pic:cNvPicPr>
                          <a:picLocks noChangeAspect="1"/>
                        </pic:cNvPicPr>
                        <pic:nvPr/>
                      </pic:nvPicPr>
                      <pic:blipFill>
                        <a:blip r:embed="rId32"/>
                        <a:stretch/>
                      </pic:blipFill>
                      <pic:spPr bwMode="auto">
                        <a:xfrm flipH="0" flipV="0">
                          <a:off x="0" y="0"/>
                          <a:ext cx="3719003" cy="280424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80896;o:allowoverlap:true;o:allowincell:true;mso-position-horizontal-relative:margin;mso-position-horizontal:center;mso-position-vertical-relative:text;margin-top:32.05pt;mso-position-vertical:absolute;width:292.83pt;height:220.81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sz w:val="20"/>
          <w:szCs w:val="20"/>
        </w:rPr>
        <w:t xml:space="preserve">Figura 17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1962, durante o desenvolvimento do software para o sistema SAGE.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1.1.18 Katherine Coleman Goble Johnson</w:t>
      </w:r>
      <w:r/>
      <w:bookmarkEnd w:id="20"/>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(Museu Catavento,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18</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33"/>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de cor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1.1.19 Dorothy Voughan</w:t>
      </w:r>
      <w:r/>
      <w:bookmarkEnd w:id="21"/>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b w:val="0"/>
          <w:bCs w:val="0"/>
        </w:rPr>
        <w:tab/>
      </w:r>
      <w:r>
        <w:rPr>
          <w:rFonts w:ascii="Times New Roman" w:hAnsi="Times New Roman" w:eastAsia="Times New Roman" w:cs="Times New Roman"/>
          <w:b w:val="0"/>
          <w:bCs w:val="0"/>
          <w:sz w:val="24"/>
          <w:szCs w:val="24"/>
        </w:rPr>
        <w:t xml:space="preserve">Dorothy tamb</w:t>
      </w:r>
      <w:r>
        <w:rPr>
          <w:rFonts w:ascii="Times New Roman" w:hAnsi="Times New Roman" w:eastAsia="Times New Roman" w:cs="Times New Roman"/>
          <w:b w:val="0"/>
          <w:bCs w:val="0"/>
          <w:sz w:val="24"/>
          <w:szCs w:val="24"/>
        </w:rPr>
        <w:t xml:space="preserve">ém passou por diversos percalços durante sua formaç</w:t>
      </w:r>
      <w:r>
        <w:rPr>
          <w:rFonts w:ascii="Times New Roman" w:hAnsi="Times New Roman" w:eastAsia="Times New Roman" w:cs="Times New Roman"/>
          <w:b w:val="0"/>
          <w:bCs w:val="0"/>
          <w:sz w:val="24"/>
          <w:szCs w:val="24"/>
        </w:rPr>
        <w:t xml:space="preserve">ão e no mercado de trabalho, embora seu sonho tenha sido de fazer mestrado e doutorado, assim que se formou na Universidade de Wilberforce, em Ohio, ela decidiu em dar aulas de matem</w:t>
      </w:r>
      <w:r>
        <w:rPr>
          <w:rFonts w:ascii="Times New Roman" w:hAnsi="Times New Roman" w:eastAsia="Times New Roman" w:cs="Times New Roman"/>
          <w:b w:val="0"/>
          <w:bCs w:val="0"/>
          <w:sz w:val="24"/>
          <w:szCs w:val="24"/>
        </w:rPr>
        <w:t xml:space="preserve">ática – para ajudar sua fam</w:t>
      </w:r>
      <w:r>
        <w:rPr>
          <w:rFonts w:ascii="Times New Roman" w:hAnsi="Times New Roman" w:eastAsia="Times New Roman" w:cs="Times New Roman"/>
          <w:b w:val="0"/>
          <w:bCs w:val="0"/>
          <w:sz w:val="24"/>
          <w:szCs w:val="24"/>
        </w:rPr>
        <w:t xml:space="preserve">ília durante a Grande Depress</w:t>
      </w:r>
      <w:r>
        <w:rPr>
          <w:rFonts w:ascii="Times New Roman" w:hAnsi="Times New Roman" w:eastAsia="Times New Roman" w:cs="Times New Roman"/>
          <w:b w:val="0"/>
          <w:bCs w:val="0"/>
          <w:sz w:val="24"/>
          <w:szCs w:val="24"/>
        </w:rPr>
        <w:t xml:space="preserve">ão. Apesar disso, houve uma virada de chave em 1943, pois com a Ordem Executiva 8802 assinada pelo presidente Roosevelt, a discriminaç</w:t>
      </w:r>
      <w:r>
        <w:rPr>
          <w:rFonts w:ascii="Times New Roman" w:hAnsi="Times New Roman" w:eastAsia="Times New Roman" w:cs="Times New Roman"/>
          <w:b w:val="0"/>
          <w:bCs w:val="0"/>
          <w:sz w:val="24"/>
          <w:szCs w:val="24"/>
        </w:rPr>
        <w:t xml:space="preserve">ão racial, </w:t>
      </w:r>
      <w:r>
        <w:rPr>
          <w:rFonts w:ascii="Times New Roman" w:hAnsi="Times New Roman" w:eastAsia="Times New Roman" w:cs="Times New Roman"/>
          <w:b w:val="0"/>
          <w:bCs w:val="0"/>
          <w:sz w:val="24"/>
          <w:szCs w:val="24"/>
        </w:rPr>
        <w:t xml:space="preserve">étnica e religiosa foi vedada na ind</w:t>
      </w:r>
      <w:r>
        <w:rPr>
          <w:rFonts w:ascii="Times New Roman" w:hAnsi="Times New Roman" w:eastAsia="Times New Roman" w:cs="Times New Roman"/>
          <w:b w:val="0"/>
          <w:bCs w:val="0"/>
          <w:sz w:val="24"/>
          <w:szCs w:val="24"/>
        </w:rPr>
        <w:t xml:space="preserve">ústria de defesa do pa</w:t>
      </w:r>
      <w:r>
        <w:rPr>
          <w:rFonts w:ascii="Times New Roman" w:hAnsi="Times New Roman" w:eastAsia="Times New Roman" w:cs="Times New Roman"/>
          <w:b w:val="0"/>
          <w:bCs w:val="0"/>
          <w:sz w:val="24"/>
          <w:szCs w:val="24"/>
        </w:rPr>
        <w:t xml:space="preserve">ís. Isso implicou que o Laborat</w:t>
      </w:r>
      <w:r>
        <w:rPr>
          <w:rFonts w:ascii="Times New Roman" w:hAnsi="Times New Roman" w:eastAsia="Times New Roman" w:cs="Times New Roman"/>
          <w:b w:val="0"/>
          <w:bCs w:val="0"/>
          <w:sz w:val="24"/>
          <w:szCs w:val="24"/>
        </w:rPr>
        <w:t xml:space="preserve">ório Aeron</w:t>
      </w:r>
      <w:r>
        <w:rPr>
          <w:rFonts w:ascii="Times New Roman" w:hAnsi="Times New Roman" w:eastAsia="Times New Roman" w:cs="Times New Roman"/>
          <w:b w:val="0"/>
          <w:bCs w:val="0"/>
          <w:sz w:val="24"/>
          <w:szCs w:val="24"/>
        </w:rPr>
        <w:t xml:space="preserve">áutico do Memorial Langley, assim como outros, passasse a contratar mulheres negras (para atender tamb</w:t>
      </w:r>
      <w:r>
        <w:rPr>
          <w:rFonts w:ascii="Times New Roman" w:hAnsi="Times New Roman" w:eastAsia="Times New Roman" w:cs="Times New Roman"/>
          <w:b w:val="0"/>
          <w:bCs w:val="0"/>
          <w:sz w:val="24"/>
          <w:szCs w:val="24"/>
        </w:rPr>
        <w:t xml:space="preserve">ém a demanda que havia, n</w:t>
      </w:r>
      <w:r>
        <w:rPr>
          <w:rFonts w:ascii="Times New Roman" w:hAnsi="Times New Roman" w:eastAsia="Times New Roman" w:cs="Times New Roman"/>
          <w:b w:val="0"/>
          <w:bCs w:val="0"/>
          <w:sz w:val="24"/>
          <w:szCs w:val="24"/>
        </w:rPr>
        <w:t xml:space="preserve">ão exatamente com os ide</w:t>
      </w:r>
      <w:r>
        <w:rPr>
          <w:rFonts w:ascii="Times New Roman" w:hAnsi="Times New Roman" w:eastAsia="Times New Roman" w:cs="Times New Roman"/>
          <w:color w:val="000000"/>
          <w:sz w:val="24"/>
          <w:highlight w:val="none"/>
        </w:rPr>
        <w:t xml:space="preserve">ais de promover igualdade)</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Dorothy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830"/>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1.1.20</w:t>
      </w:r>
      <w:r>
        <w:rPr>
          <w:rFonts w:ascii="Times New Roman" w:hAnsi="Times New Roman" w:eastAsia="Times New Roman" w:cs="Times New Roman"/>
          <w:b/>
          <w:bCs/>
          <w:i w:val="0"/>
          <w:iCs w:val="0"/>
          <w:sz w:val="24"/>
          <w:szCs w:val="24"/>
          <w:highlight w:val="none"/>
        </w:rPr>
        <w:t xml:space="preserve"> Katherine Bouman</w:t>
      </w:r>
      <w:r/>
      <w:bookmarkEnd w:id="22"/>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Ela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“Katie”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a imagem de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34"/>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19</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3728" behindDoc="0" locked="0" layoutInCell="1" allowOverlap="1">
                <wp:simplePos x="0" y="0"/>
                <wp:positionH relativeFrom="margin">
                  <wp:align>center</wp:align>
                </wp:positionH>
                <wp:positionV relativeFrom="paragraph">
                  <wp:posOffset>243086</wp:posOffset>
                </wp:positionV>
                <wp:extent cx="3219069" cy="3215853"/>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059254" name=""/>
                        <pic:cNvPicPr>
                          <a:picLocks noChangeAspect="1"/>
                        </pic:cNvPicPr>
                        <pic:nvPr/>
                      </pic:nvPicPr>
                      <pic:blipFill>
                        <a:blip r:embed="rId35"/>
                        <a:stretch/>
                      </pic:blipFill>
                      <pic:spPr bwMode="auto">
                        <a:xfrm flipH="0" flipV="0">
                          <a:off x="0" y="0"/>
                          <a:ext cx="3219068" cy="321585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73728;o:allowoverlap:true;o:allowincell:true;mso-position-horizontal-relative:margin;mso-position-horizontal:center;mso-position-vertical-relative:text;margin-top:19.14pt;mso-position-vertical:absolute;width:253.47pt;height:253.22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w:t>
      </w:r>
      <w:r>
        <w:rPr>
          <w:rFonts w:ascii="Times New Roman" w:hAnsi="Times New Roman" w:eastAsia="Times New Roman" w:cs="Times New Roman"/>
          <w:b w:val="0"/>
          <w:bCs w:val="0"/>
          <w:i w:val="0"/>
          <w:iCs w:val="0"/>
          <w:sz w:val="20"/>
          <w:szCs w:val="20"/>
          <w:highlight w:val="none"/>
        </w:rPr>
        <w:t xml:space="preserve"> – Primeira imagem captada de um buraco negro </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highlight w:val="none"/>
        </w:rPr>
      </w:pPr>
      <w:r>
        <w:rPr>
          <w:highlight w:val="none"/>
        </w:rPr>
      </w:r>
      <w:r>
        <w:rPr>
          <w:highlight w:val="none"/>
        </w:rPr>
      </w:r>
      <w:r>
        <w:rPr>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ão/Facebook Katie Bouman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28"/>
        <w:pBdr/>
        <w:spacing/>
        <w:ind/>
        <w:jc w:val="center"/>
        <w:rPr/>
      </w:pPr>
      <w:r/>
      <w:bookmarkStart w:id="23" w:name="_Toc23"/>
      <w:r/>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r/>
      <w:bookmarkEnd w:id="23"/>
      <w:r/>
      <w:r>
        <w:rPr>
          <w:rFonts w:ascii="Times New Roman" w:hAnsi="Times New Roman" w:eastAsia="Times New Roman" w:cs="Times New Roman"/>
          <w:b/>
          <w:bCs/>
          <w:sz w:val="24"/>
          <w:szCs w:val="24"/>
        </w:rPr>
      </w:r>
    </w:p>
    <w:p>
      <w:pPr>
        <w:pBdr/>
        <w:spacing w:line="360" w:lineRule="auto"/>
        <w:ind w:firstLine="708"/>
        <w:jc w:val="both"/>
        <w:rPr>
          <w:rFonts w:ascii="Times New Roman" w:hAnsi="Times New Roman" w:eastAsia="Times New Roman" w:cs="Times New Roman"/>
          <w:b/>
          <w:bCs/>
          <w:sz w:val="24"/>
          <w:szCs w:val="24"/>
        </w:rPr>
      </w:p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val="0"/>
          <w:bCs w:val="0"/>
          <w:sz w:val="24"/>
          <w:szCs w:val="24"/>
        </w:rPr>
      </w:r>
      <w:r>
        <w:rPr>
          <w:rFonts w:ascii="Times New Roman" w:hAnsi="Times New Roman" w:eastAsia="Times New Roman" w:cs="Times New Roman"/>
          <w:b/>
          <w:bCs/>
          <w:sz w:val="24"/>
          <w:szCs w:val="24"/>
        </w:rPr>
        <w:br w:type="page" w:clear="all"/>
      </w:r>
      <w:r/>
      <w:r/>
    </w:p>
    <w:p>
      <w:pPr>
        <w:pStyle w:val="828"/>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r/>
      <w:bookmarkEnd w:id="24"/>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junho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junho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FOROUZAN, Behrouz A.; MOSHARRAF, Firouz.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https://jhzhang.cn/resources/20Overview%20(12th%20Global%20Edition).pdf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maio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junho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junho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junHO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junho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Acesso em: 17 junho 2024. Disponível em: https://edu.lva.virginia.gov/dbva/items/show/226\</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junho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r/>
    </w:p>
    <w:p>
      <w:pPr>
        <w:pBdr/>
        <w:spacing w:line="360" w:lineRule="auto"/>
        <w:ind/>
        <w:jc w:val="both"/>
        <w:rPr>
          <w:rFonts w:ascii="Times New Roman" w:hAnsi="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cs="Times New Roman"/>
          <w:sz w:val="24"/>
          <w:szCs w:val="24"/>
          <w:lang w:val="pt-BR"/>
        </w:rPr>
      </w:r>
      <w:r>
        <w:rPr>
          <w:rFonts w:ascii="Times New Roman" w:hAnsi="Times New Roman" w:cs="Times New Roman"/>
          <w:sz w:val="24"/>
          <w:szCs w:val="24"/>
          <w:lang w:val="pt-BR"/>
        </w:rPr>
      </w:r>
    </w:p>
    <w:sectPr>
      <w:headerReference w:type="default" r:id="rId10"/>
      <w:footerReference w:type="default" r:id="rId11"/>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Lucio Pereira Neves" w:date="2024-05-25T21:00:00Z" w:initials="LPN">
    <w:p w14:paraId="00000001" w14:textId="00000001">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3" w:author="Lucio Pereira Neves" w:date="2024-05-25T20:57:00Z" w:initials="LP">
    <w:p w14:paraId="00000002" w14:textId="00000002">
      <w:pPr>
        <w:spacing w:line="240" w:after="0" w:lineRule="auto" w:before="0"/>
        <w:ind w:firstLine="0" w:left="0" w:right="0"/>
        <w:jc w:val="left"/>
      </w:pPr>
      <w:r>
        <w:rPr>
          <w:rFonts w:eastAsia="Arial" w:ascii="Arial" w:hAnsi="Arial" w:cs="Arial"/>
          <w:sz w:val="22"/>
        </w:rPr>
        <w:t xml:space="preserve">Com este gancho, poderia falar mais dela. Ela é Almirante da marinha.</w:t>
      </w:r>
    </w:p>
  </w:comment>
  <w:comment w:id="12"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1"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0"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8"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9"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7"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6"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5"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3"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4"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2"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1"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0" w:author="Lucio Pereira Neves" w:date="2024-05-24T21:59:00Z" w:initials="LPN">
    <w:p w14:paraId="00000015" w14:textId="00000015">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1:05:00Z" w:initials="LP">
    <w:p w14:paraId="00000001" w14:textId="00000001">
      <w:pPr>
        <w:spacing w:line="240" w:after="0" w:lineRule="auto" w:before="0"/>
        <w:ind w:firstLine="0" w:left="0" w:right="0"/>
        <w:jc w:val="left"/>
      </w:pPr>
      <w:r>
        <w:rPr>
          <w:rFonts w:eastAsia="Arial" w:ascii="Arial" w:hAnsi="Arial" w:cs="Arial"/>
          <w:sz w:val="22"/>
        </w:rPr>
        <w:t xml:space="preserve">A imagem deve estar em português</w:t>
      </w:r>
    </w:p>
  </w:comment>
  <w:comment w:id="1" w:author="Lucio Pereira Neves" w:date="2024-05-24T20:42:00Z" w:initials="LP">
    <w:p w14:paraId="00000002" w14:textId="00000002">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8C8A1" w16cex:dateUtc="2024-05-26T00:00:00Z"/>
  <w16cex:commentExtensible w16cex:durableId="22850C2F" w16cex:dateUtc="2024-05-25T23:57: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D95807" w16cex:dateUtc="2024-05-25T00:05:00Z"/>
  <w16cex:commentExtensible w16cex:durableId="73C38337" w16cex:dateUtc="2024-05-24T23:42: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648C8A1"/>
  <w16cid:commentId w16cid:paraId="00000002" w16cid:durableId="22850C2F"/>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ED95807"/>
  <w16cid:commentId w16cid:paraId="00000002" w16cid:durableId="73C383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85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990"/>
        <w:pBdr/>
        <w:spacing/>
        <w:ind/>
        <w:jc w:val="both"/>
        <w:rPr>
          <w:rFonts w:ascii="Times New Roman" w:hAnsi="Times New Roman" w:cs="Times New Roman"/>
          <w:sz w:val="20"/>
          <w:szCs w:val="24"/>
          <w:lang w:val="pt-BR"/>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990"/>
        <w:pBdr/>
        <w:spacing/>
        <w:ind/>
        <w:rPr/>
      </w:pPr>
      <w:r>
        <w:rPr>
          <w:rStyle w:val="992"/>
          <w:rFonts w:ascii="Times New Roman" w:hAnsi="Times New Roman" w:eastAsia="Times New Roman" w:cs="Times New Roman"/>
        </w:rPr>
        <w:footnoteRef/>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Cs w:val="18"/>
          <w:lang w:val="pt-BR"/>
        </w:rPr>
        <w:t xml:space="preserve">A Lei de Moore proposta em 1965 </w:t>
      </w:r>
      <w:r>
        <w:rPr>
          <w:rFonts w:ascii="Times New Roman" w:hAnsi="Times New Roman" w:eastAsia="Times New Roman" w:cs="Times New Roman"/>
          <w:color w:val="000000"/>
          <w:szCs w:val="18"/>
          <w:lang w:val="pt-BR"/>
        </w:rPr>
        <w:t xml:space="preserve">afirma que o poder de processamento do computador dobra a cada dois anos. </w:t>
      </w:r>
      <w:r>
        <w:rPr>
          <w:rFonts w:ascii="Times New Roman" w:hAnsi="Times New Roman" w:eastAsia="Times New Roman" w:cs="Times New Roman"/>
          <w:color w:val="000000"/>
          <w:szCs w:val="18"/>
        </w:rPr>
        <w:t xml:space="preserve">Até</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momento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não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foi</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provado</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contrário</w:t>
      </w:r>
      <w:r>
        <w:rPr>
          <w:rFonts w:ascii="Times New Roman" w:hAnsi="Times New Roman" w:eastAsia="Times New Roman" w:cs="Times New Roman"/>
          <w:color w:val="000000"/>
          <w:szCs w:val="18"/>
        </w:rPr>
        <w:t xml:space="preserve">.</w:t>
      </w:r>
      <w:r/>
    </w:p>
  </w:footnote>
  <w:footnote w:id="4">
    <w:p>
      <w:pPr>
        <w:pStyle w:val="990"/>
        <w:pBdr/>
        <w:spacing/>
        <w:ind/>
        <w:jc w:val="both"/>
        <w:rPr>
          <w:rFonts w:ascii="Times New Roman" w:hAnsi="Times New Roman" w:cs="Times New Roman"/>
          <w:sz w:val="20"/>
          <w:szCs w:val="24"/>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3">
    <w:name w:val="Caption Char"/>
    <w:basedOn w:val="861"/>
    <w:link w:val="859"/>
    <w:uiPriority w:val="99"/>
    <w:pPr>
      <w:pBdr/>
      <w:spacing/>
      <w:ind/>
    </w:pPr>
  </w:style>
  <w:style w:type="table" w:styleId="744">
    <w:name w:val="Table Grid Light"/>
    <w:basedOn w:val="8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1 Light - Accent 1"/>
    <w:basedOn w:val="8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1 Light - Accent 2"/>
    <w:basedOn w:val="8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1 Light - Accent 3"/>
    <w:basedOn w:val="8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1 Light - Accent 4"/>
    <w:basedOn w:val="8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1 Light - Accent 5"/>
    <w:basedOn w:val="8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1 Light - Accent 6"/>
    <w:basedOn w:val="8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2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2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2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2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2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2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3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3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3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3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3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3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4 - Accent 1"/>
    <w:basedOn w:val="8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4 - Accent 2"/>
    <w:basedOn w:val="8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4 - Accent 3"/>
    <w:basedOn w:val="8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4 - Accent 4"/>
    <w:basedOn w:val="8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4 - Accent 5"/>
    <w:basedOn w:val="8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4 - Accent 6"/>
    <w:basedOn w:val="8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2"/>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5 Dark - Accent 3"/>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5 Dark - Accent 5"/>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5 Dark - Accent 6"/>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6 Colorful - Accent 1"/>
    <w:basedOn w:val="8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4">
    <w:name w:val="Grid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5">
    <w:name w:val="Grid Table 6 Colorful - Accent 3"/>
    <w:basedOn w:val="8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6">
    <w:name w:val="Grid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7">
    <w:name w:val="Grid Table 6 Colorful - Accent 5"/>
    <w:basedOn w:val="8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8">
    <w:name w:val="Grid Table 6 Colorful - Accent 6"/>
    <w:basedOn w:val="8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9">
    <w:name w:val="Grid Table 7 Colorful - Accent 1"/>
    <w:basedOn w:val="8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5"/>
    <w:basedOn w:val="8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7 Colorful - Accent 6"/>
    <w:basedOn w:val="8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1"/>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2"/>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3"/>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4"/>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5"/>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6"/>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1"/>
    <w:basedOn w:val="8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2"/>
    <w:basedOn w:val="8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3"/>
    <w:basedOn w:val="8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4"/>
    <w:basedOn w:val="8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5"/>
    <w:basedOn w:val="8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6"/>
    <w:basedOn w:val="8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1"/>
    <w:basedOn w:val="8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3"/>
    <w:basedOn w:val="8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5"/>
    <w:basedOn w:val="8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6"/>
    <w:basedOn w:val="8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1"/>
    <w:basedOn w:val="8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2"/>
    <w:basedOn w:val="8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3"/>
    <w:basedOn w:val="8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4"/>
    <w:basedOn w:val="8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5"/>
    <w:basedOn w:val="8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6"/>
    <w:basedOn w:val="8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5 Dark - Accent 1"/>
    <w:basedOn w:val="8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 Accent 1"/>
    <w:basedOn w:val="8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3"/>
    <w:basedOn w:val="8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5"/>
    <w:basedOn w:val="8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6"/>
    <w:basedOn w:val="8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7 Colorful - Accent 1"/>
    <w:basedOn w:val="8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22">
    <w:name w:val="List Table 7 Colorful - Accent 2"/>
    <w:basedOn w:val="8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3">
    <w:name w:val="List Table 7 Colorful - Accent 3"/>
    <w:basedOn w:val="8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24">
    <w:name w:val="List Table 7 Colorful - Accent 4"/>
    <w:basedOn w:val="8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25">
    <w:name w:val="List Table 7 Colorful - Accent 5"/>
    <w:basedOn w:val="8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6">
    <w:name w:val="List Table 7 Colorful - Accent 6"/>
    <w:basedOn w:val="8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27" w:default="1">
    <w:name w:val="Normal"/>
    <w:qFormat/>
    <w:pPr>
      <w:pBdr/>
      <w:spacing/>
      <w:ind/>
    </w:pPr>
  </w:style>
  <w:style w:type="paragraph" w:styleId="828">
    <w:name w:val="Heading 1"/>
    <w:basedOn w:val="827"/>
    <w:next w:val="827"/>
    <w:link w:val="840"/>
    <w:uiPriority w:val="9"/>
    <w:qFormat/>
    <w:pPr>
      <w:keepNext w:val="true"/>
      <w:keepLines w:val="true"/>
      <w:pBdr/>
      <w:spacing w:before="480"/>
      <w:ind/>
      <w:outlineLvl w:val="0"/>
    </w:pPr>
    <w:rPr>
      <w:rFonts w:ascii="Arial" w:hAnsi="Arial" w:eastAsia="Arial" w:cs="Arial"/>
      <w:sz w:val="40"/>
      <w:szCs w:val="40"/>
    </w:rPr>
  </w:style>
  <w:style w:type="paragraph" w:styleId="829">
    <w:name w:val="Heading 2"/>
    <w:basedOn w:val="827"/>
    <w:next w:val="827"/>
    <w:link w:val="841"/>
    <w:uiPriority w:val="9"/>
    <w:unhideWhenUsed/>
    <w:qFormat/>
    <w:pPr>
      <w:keepNext w:val="true"/>
      <w:keepLines w:val="true"/>
      <w:pBdr/>
      <w:spacing w:before="360"/>
      <w:ind/>
      <w:outlineLvl w:val="1"/>
    </w:pPr>
    <w:rPr>
      <w:rFonts w:ascii="Arial" w:hAnsi="Arial" w:eastAsia="Arial" w:cs="Arial"/>
      <w:sz w:val="34"/>
    </w:rPr>
  </w:style>
  <w:style w:type="paragraph" w:styleId="830">
    <w:name w:val="Heading 3"/>
    <w:basedOn w:val="827"/>
    <w:next w:val="827"/>
    <w:link w:val="842"/>
    <w:uiPriority w:val="9"/>
    <w:unhideWhenUsed/>
    <w:qFormat/>
    <w:pPr>
      <w:keepNext w:val="true"/>
      <w:keepLines w:val="true"/>
      <w:pBdr/>
      <w:spacing w:before="320"/>
      <w:ind/>
      <w:outlineLvl w:val="2"/>
    </w:pPr>
    <w:rPr>
      <w:rFonts w:ascii="Arial" w:hAnsi="Arial" w:eastAsia="Arial" w:cs="Arial"/>
      <w:sz w:val="30"/>
      <w:szCs w:val="30"/>
    </w:rPr>
  </w:style>
  <w:style w:type="paragraph" w:styleId="831">
    <w:name w:val="Heading 4"/>
    <w:basedOn w:val="827"/>
    <w:next w:val="827"/>
    <w:link w:val="843"/>
    <w:uiPriority w:val="9"/>
    <w:unhideWhenUsed/>
    <w:qFormat/>
    <w:pPr>
      <w:keepNext w:val="true"/>
      <w:keepLines w:val="true"/>
      <w:pBdr/>
      <w:spacing w:before="320"/>
      <w:ind/>
      <w:outlineLvl w:val="3"/>
    </w:pPr>
    <w:rPr>
      <w:rFonts w:ascii="Arial" w:hAnsi="Arial" w:eastAsia="Arial" w:cs="Arial"/>
      <w:b/>
      <w:bCs/>
      <w:sz w:val="26"/>
      <w:szCs w:val="26"/>
    </w:rPr>
  </w:style>
  <w:style w:type="paragraph" w:styleId="832">
    <w:name w:val="Heading 5"/>
    <w:basedOn w:val="827"/>
    <w:next w:val="827"/>
    <w:link w:val="844"/>
    <w:uiPriority w:val="9"/>
    <w:unhideWhenUsed/>
    <w:qFormat/>
    <w:pPr>
      <w:keepNext w:val="true"/>
      <w:keepLines w:val="true"/>
      <w:pBdr/>
      <w:spacing w:before="320"/>
      <w:ind/>
      <w:outlineLvl w:val="4"/>
    </w:pPr>
    <w:rPr>
      <w:rFonts w:ascii="Arial" w:hAnsi="Arial" w:eastAsia="Arial" w:cs="Arial"/>
      <w:b/>
      <w:bCs/>
      <w:sz w:val="24"/>
      <w:szCs w:val="24"/>
    </w:rPr>
  </w:style>
  <w:style w:type="paragraph" w:styleId="833">
    <w:name w:val="Heading 6"/>
    <w:basedOn w:val="827"/>
    <w:next w:val="827"/>
    <w:link w:val="845"/>
    <w:uiPriority w:val="9"/>
    <w:unhideWhenUsed/>
    <w:qFormat/>
    <w:pPr>
      <w:keepNext w:val="true"/>
      <w:keepLines w:val="true"/>
      <w:pBdr/>
      <w:spacing w:before="320"/>
      <w:ind/>
      <w:outlineLvl w:val="5"/>
    </w:pPr>
    <w:rPr>
      <w:rFonts w:ascii="Arial" w:hAnsi="Arial" w:eastAsia="Arial" w:cs="Arial"/>
      <w:b/>
      <w:bCs/>
    </w:rPr>
  </w:style>
  <w:style w:type="paragraph" w:styleId="834">
    <w:name w:val="Heading 7"/>
    <w:basedOn w:val="827"/>
    <w:next w:val="827"/>
    <w:link w:val="846"/>
    <w:uiPriority w:val="9"/>
    <w:unhideWhenUsed/>
    <w:qFormat/>
    <w:pPr>
      <w:keepNext w:val="true"/>
      <w:keepLines w:val="true"/>
      <w:pBdr/>
      <w:spacing w:before="320"/>
      <w:ind/>
      <w:outlineLvl w:val="6"/>
    </w:pPr>
    <w:rPr>
      <w:rFonts w:ascii="Arial" w:hAnsi="Arial" w:eastAsia="Arial" w:cs="Arial"/>
      <w:b/>
      <w:bCs/>
      <w:i/>
      <w:iCs/>
    </w:rPr>
  </w:style>
  <w:style w:type="paragraph" w:styleId="835">
    <w:name w:val="Heading 8"/>
    <w:basedOn w:val="827"/>
    <w:next w:val="827"/>
    <w:link w:val="847"/>
    <w:uiPriority w:val="9"/>
    <w:unhideWhenUsed/>
    <w:qFormat/>
    <w:pPr>
      <w:keepNext w:val="true"/>
      <w:keepLines w:val="true"/>
      <w:pBdr/>
      <w:spacing w:before="320"/>
      <w:ind/>
      <w:outlineLvl w:val="7"/>
    </w:pPr>
    <w:rPr>
      <w:rFonts w:ascii="Arial" w:hAnsi="Arial" w:eastAsia="Arial" w:cs="Arial"/>
      <w:i/>
      <w:iCs/>
    </w:rPr>
  </w:style>
  <w:style w:type="paragraph" w:styleId="836">
    <w:name w:val="Heading 9"/>
    <w:basedOn w:val="827"/>
    <w:next w:val="827"/>
    <w:link w:val="848"/>
    <w:uiPriority w:val="9"/>
    <w:unhideWhenUsed/>
    <w:qFormat/>
    <w:pPr>
      <w:keepNext w:val="true"/>
      <w:keepLines w:val="true"/>
      <w:pBdr/>
      <w:spacing w:before="320"/>
      <w:ind/>
      <w:outlineLvl w:val="8"/>
    </w:pPr>
    <w:rPr>
      <w:rFonts w:ascii="Arial" w:hAnsi="Arial" w:eastAsia="Arial" w:cs="Arial"/>
      <w:i/>
      <w:iCs/>
      <w:sz w:val="21"/>
      <w:szCs w:val="21"/>
    </w:rPr>
  </w:style>
  <w:style w:type="character" w:styleId="837" w:default="1">
    <w:name w:val="Default Paragraph Font"/>
    <w:uiPriority w:val="1"/>
    <w:semiHidden/>
    <w:unhideWhenUsed/>
    <w:pPr>
      <w:pBdr/>
      <w:spacing/>
      <w:ind/>
    </w:pPr>
  </w:style>
  <w:style w:type="table" w:styleId="8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39" w:default="1">
    <w:name w:val="No List"/>
    <w:uiPriority w:val="99"/>
    <w:semiHidden/>
    <w:unhideWhenUsed/>
    <w:pPr>
      <w:pBdr/>
      <w:spacing/>
      <w:ind/>
    </w:pPr>
  </w:style>
  <w:style w:type="character" w:styleId="840" w:customStyle="1">
    <w:name w:val="Heading 1 Char"/>
    <w:link w:val="828"/>
    <w:uiPriority w:val="9"/>
    <w:pPr>
      <w:pBdr/>
      <w:spacing/>
      <w:ind/>
    </w:pPr>
    <w:rPr>
      <w:rFonts w:ascii="Arial" w:hAnsi="Arial" w:eastAsia="Arial" w:cs="Arial"/>
      <w:sz w:val="40"/>
      <w:szCs w:val="40"/>
    </w:rPr>
  </w:style>
  <w:style w:type="character" w:styleId="841" w:customStyle="1">
    <w:name w:val="Heading 2 Char"/>
    <w:link w:val="829"/>
    <w:uiPriority w:val="9"/>
    <w:pPr>
      <w:pBdr/>
      <w:spacing/>
      <w:ind/>
    </w:pPr>
    <w:rPr>
      <w:rFonts w:ascii="Arial" w:hAnsi="Arial" w:eastAsia="Arial" w:cs="Arial"/>
      <w:sz w:val="34"/>
    </w:rPr>
  </w:style>
  <w:style w:type="character" w:styleId="842" w:customStyle="1">
    <w:name w:val="Heading 3 Char"/>
    <w:link w:val="830"/>
    <w:uiPriority w:val="9"/>
    <w:pPr>
      <w:pBdr/>
      <w:spacing/>
      <w:ind/>
    </w:pPr>
    <w:rPr>
      <w:rFonts w:ascii="Arial" w:hAnsi="Arial" w:eastAsia="Arial" w:cs="Arial"/>
      <w:sz w:val="30"/>
      <w:szCs w:val="30"/>
    </w:rPr>
  </w:style>
  <w:style w:type="character" w:styleId="843" w:customStyle="1">
    <w:name w:val="Heading 4 Char"/>
    <w:link w:val="831"/>
    <w:uiPriority w:val="9"/>
    <w:pPr>
      <w:pBdr/>
      <w:spacing/>
      <w:ind/>
    </w:pPr>
    <w:rPr>
      <w:rFonts w:ascii="Arial" w:hAnsi="Arial" w:eastAsia="Arial" w:cs="Arial"/>
      <w:b/>
      <w:bCs/>
      <w:sz w:val="26"/>
      <w:szCs w:val="26"/>
    </w:rPr>
  </w:style>
  <w:style w:type="character" w:styleId="844" w:customStyle="1">
    <w:name w:val="Heading 5 Char"/>
    <w:link w:val="832"/>
    <w:uiPriority w:val="9"/>
    <w:pPr>
      <w:pBdr/>
      <w:spacing/>
      <w:ind/>
    </w:pPr>
    <w:rPr>
      <w:rFonts w:ascii="Arial" w:hAnsi="Arial" w:eastAsia="Arial" w:cs="Arial"/>
      <w:b/>
      <w:bCs/>
      <w:sz w:val="24"/>
      <w:szCs w:val="24"/>
    </w:rPr>
  </w:style>
  <w:style w:type="character" w:styleId="845" w:customStyle="1">
    <w:name w:val="Heading 6 Char"/>
    <w:link w:val="833"/>
    <w:uiPriority w:val="9"/>
    <w:pPr>
      <w:pBdr/>
      <w:spacing/>
      <w:ind/>
    </w:pPr>
    <w:rPr>
      <w:rFonts w:ascii="Arial" w:hAnsi="Arial" w:eastAsia="Arial" w:cs="Arial"/>
      <w:b/>
      <w:bCs/>
      <w:sz w:val="22"/>
      <w:szCs w:val="22"/>
    </w:rPr>
  </w:style>
  <w:style w:type="character" w:styleId="846" w:customStyle="1">
    <w:name w:val="Heading 7 Char"/>
    <w:link w:val="834"/>
    <w:uiPriority w:val="9"/>
    <w:pPr>
      <w:pBdr/>
      <w:spacing/>
      <w:ind/>
    </w:pPr>
    <w:rPr>
      <w:rFonts w:ascii="Arial" w:hAnsi="Arial" w:eastAsia="Arial" w:cs="Arial"/>
      <w:b/>
      <w:bCs/>
      <w:i/>
      <w:iCs/>
      <w:sz w:val="22"/>
      <w:szCs w:val="22"/>
    </w:rPr>
  </w:style>
  <w:style w:type="character" w:styleId="847" w:customStyle="1">
    <w:name w:val="Heading 8 Char"/>
    <w:link w:val="835"/>
    <w:uiPriority w:val="9"/>
    <w:pPr>
      <w:pBdr/>
      <w:spacing/>
      <w:ind/>
    </w:pPr>
    <w:rPr>
      <w:rFonts w:ascii="Arial" w:hAnsi="Arial" w:eastAsia="Arial" w:cs="Arial"/>
      <w:i/>
      <w:iCs/>
      <w:sz w:val="22"/>
      <w:szCs w:val="22"/>
    </w:rPr>
  </w:style>
  <w:style w:type="character" w:styleId="848" w:customStyle="1">
    <w:name w:val="Heading 9 Char"/>
    <w:link w:val="836"/>
    <w:uiPriority w:val="9"/>
    <w:pPr>
      <w:pBdr/>
      <w:spacing/>
      <w:ind/>
    </w:pPr>
    <w:rPr>
      <w:rFonts w:ascii="Arial" w:hAnsi="Arial" w:eastAsia="Arial" w:cs="Arial"/>
      <w:i/>
      <w:iCs/>
      <w:sz w:val="21"/>
      <w:szCs w:val="21"/>
    </w:rPr>
  </w:style>
  <w:style w:type="paragraph" w:styleId="849">
    <w:name w:val="Title"/>
    <w:basedOn w:val="827"/>
    <w:next w:val="827"/>
    <w:link w:val="850"/>
    <w:uiPriority w:val="10"/>
    <w:qFormat/>
    <w:pPr>
      <w:pBdr/>
      <w:spacing w:before="300"/>
      <w:ind/>
      <w:contextualSpacing w:val="true"/>
    </w:pPr>
    <w:rPr>
      <w:sz w:val="48"/>
      <w:szCs w:val="48"/>
    </w:rPr>
  </w:style>
  <w:style w:type="character" w:styleId="850" w:customStyle="1">
    <w:name w:val="Title Char"/>
    <w:link w:val="849"/>
    <w:uiPriority w:val="10"/>
    <w:pPr>
      <w:pBdr/>
      <w:spacing/>
      <w:ind/>
    </w:pPr>
    <w:rPr>
      <w:sz w:val="48"/>
      <w:szCs w:val="48"/>
    </w:rPr>
  </w:style>
  <w:style w:type="paragraph" w:styleId="851">
    <w:name w:val="Subtitle"/>
    <w:basedOn w:val="827"/>
    <w:next w:val="827"/>
    <w:link w:val="852"/>
    <w:uiPriority w:val="11"/>
    <w:qFormat/>
    <w:pPr>
      <w:pBdr/>
      <w:spacing w:before="200"/>
      <w:ind/>
    </w:pPr>
    <w:rPr>
      <w:sz w:val="24"/>
      <w:szCs w:val="24"/>
    </w:rPr>
  </w:style>
  <w:style w:type="character" w:styleId="852" w:customStyle="1">
    <w:name w:val="Subtitle Char"/>
    <w:link w:val="851"/>
    <w:uiPriority w:val="11"/>
    <w:pPr>
      <w:pBdr/>
      <w:spacing/>
      <w:ind/>
    </w:pPr>
    <w:rPr>
      <w:sz w:val="24"/>
      <w:szCs w:val="24"/>
    </w:rPr>
  </w:style>
  <w:style w:type="paragraph" w:styleId="853">
    <w:name w:val="Quote"/>
    <w:basedOn w:val="827"/>
    <w:next w:val="827"/>
    <w:link w:val="854"/>
    <w:uiPriority w:val="29"/>
    <w:qFormat/>
    <w:pPr>
      <w:pBdr/>
      <w:spacing/>
      <w:ind w:right="720" w:left="720"/>
    </w:pPr>
    <w:rPr>
      <w:i/>
    </w:rPr>
  </w:style>
  <w:style w:type="character" w:styleId="854" w:customStyle="1">
    <w:name w:val="Quote Char"/>
    <w:link w:val="853"/>
    <w:uiPriority w:val="29"/>
    <w:pPr>
      <w:pBdr/>
      <w:spacing/>
      <w:ind/>
    </w:pPr>
    <w:rPr>
      <w:i/>
    </w:rPr>
  </w:style>
  <w:style w:type="paragraph" w:styleId="855">
    <w:name w:val="Intense Quote"/>
    <w:basedOn w:val="827"/>
    <w:next w:val="827"/>
    <w:link w:val="8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856" w:customStyle="1">
    <w:name w:val="Intense Quote Char"/>
    <w:link w:val="855"/>
    <w:uiPriority w:val="30"/>
    <w:pPr>
      <w:pBdr/>
      <w:spacing/>
      <w:ind/>
    </w:pPr>
    <w:rPr>
      <w:i/>
    </w:rPr>
  </w:style>
  <w:style w:type="paragraph" w:styleId="857">
    <w:name w:val="Header"/>
    <w:basedOn w:val="827"/>
    <w:link w:val="858"/>
    <w:uiPriority w:val="99"/>
    <w:unhideWhenUsed/>
    <w:pPr>
      <w:pBdr/>
      <w:tabs>
        <w:tab w:val="center" w:leader="none" w:pos="7143"/>
        <w:tab w:val="right" w:leader="none" w:pos="14287"/>
      </w:tabs>
      <w:spacing w:after="0" w:line="240" w:lineRule="auto"/>
      <w:ind/>
    </w:pPr>
  </w:style>
  <w:style w:type="character" w:styleId="858" w:customStyle="1">
    <w:name w:val="Header Char"/>
    <w:link w:val="857"/>
    <w:uiPriority w:val="99"/>
    <w:pPr>
      <w:pBdr/>
      <w:spacing/>
      <w:ind/>
    </w:pPr>
  </w:style>
  <w:style w:type="paragraph" w:styleId="859">
    <w:name w:val="Footer"/>
    <w:basedOn w:val="827"/>
    <w:link w:val="862"/>
    <w:uiPriority w:val="99"/>
    <w:unhideWhenUsed/>
    <w:pPr>
      <w:pBdr/>
      <w:tabs>
        <w:tab w:val="center" w:leader="none" w:pos="7143"/>
        <w:tab w:val="right" w:leader="none" w:pos="14287"/>
      </w:tabs>
      <w:spacing w:after="0" w:line="240" w:lineRule="auto"/>
      <w:ind/>
    </w:pPr>
  </w:style>
  <w:style w:type="character" w:styleId="860" w:customStyle="1">
    <w:name w:val="Footer Char"/>
    <w:uiPriority w:val="99"/>
    <w:pPr>
      <w:pBdr/>
      <w:spacing/>
      <w:ind/>
    </w:pPr>
  </w:style>
  <w:style w:type="paragraph" w:styleId="861">
    <w:name w:val="Caption"/>
    <w:basedOn w:val="827"/>
    <w:next w:val="827"/>
    <w:uiPriority w:val="35"/>
    <w:semiHidden/>
    <w:unhideWhenUsed/>
    <w:qFormat/>
    <w:pPr>
      <w:pBdr/>
      <w:spacing/>
      <w:ind/>
    </w:pPr>
    <w:rPr>
      <w:b/>
      <w:bCs/>
      <w:color w:val="5b9bd5" w:themeColor="accent1"/>
      <w:sz w:val="18"/>
      <w:szCs w:val="18"/>
    </w:rPr>
  </w:style>
  <w:style w:type="character" w:styleId="862" w:customStyle="1">
    <w:name w:val="Footer Char1"/>
    <w:link w:val="859"/>
    <w:uiPriority w:val="99"/>
    <w:pPr>
      <w:pBdr/>
      <w:spacing/>
      <w:ind/>
    </w:pPr>
  </w:style>
  <w:style w:type="table" w:styleId="863">
    <w:name w:val="Table Grid"/>
    <w:basedOn w:val="83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Light"/>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Plain Table 1"/>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Plain Table 2"/>
    <w:basedOn w:val="838"/>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Plain Table 3"/>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Plain Table 4"/>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Plain Table 5"/>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1 Light"/>
    <w:basedOn w:val="838"/>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1 Light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1 Light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1 Light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1 Light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2"/>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2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2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2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2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3"/>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3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3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3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3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4"/>
    <w:basedOn w:val="838"/>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4 Accent 1"/>
    <w:basedOn w:val="838"/>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Accent 2"/>
    <w:basedOn w:val="838"/>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3"/>
    <w:basedOn w:val="838"/>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4 Accent 4"/>
    <w:basedOn w:val="838"/>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4 Accent 5"/>
    <w:basedOn w:val="838"/>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4 Accent 6"/>
    <w:basedOn w:val="838"/>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5 Dark"/>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5 Dark- Accent 1"/>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Accent 2"/>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5 Dark Accent 3"/>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5 Dark- Accent 4"/>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5 Dark Accent 5"/>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5 Dark Accent 6"/>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6 Colorful"/>
    <w:basedOn w:val="838"/>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6 Colorful Accent 1"/>
    <w:basedOn w:val="838"/>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3"/>
    <w:basedOn w:val="838"/>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6 Colorful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6 Colorful Accent 5"/>
    <w:basedOn w:val="838"/>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6 Colorful Accent 6"/>
    <w:basedOn w:val="838"/>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7 Colorful"/>
    <w:basedOn w:val="838"/>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7 Colorful Accent 1"/>
    <w:basedOn w:val="838"/>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Accent 2"/>
    <w:basedOn w:val="838"/>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3"/>
    <w:basedOn w:val="838"/>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7 Colorful Accent 4"/>
    <w:basedOn w:val="838"/>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7 Colorful Accent 5"/>
    <w:basedOn w:val="838"/>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7 Colorful Accent 6"/>
    <w:basedOn w:val="838"/>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1 Light"/>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1 Light Accent 1"/>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Accent 2"/>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3"/>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1 Light Accent 4"/>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1 Light Accent 5"/>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1 Light Accent 6"/>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2"/>
    <w:basedOn w:val="838"/>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2 Accent 1"/>
    <w:basedOn w:val="838"/>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Accent 2"/>
    <w:basedOn w:val="838"/>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3"/>
    <w:basedOn w:val="838"/>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2 Accent 4"/>
    <w:basedOn w:val="838"/>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2 Accent 5"/>
    <w:basedOn w:val="838"/>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2 Accent 6"/>
    <w:basedOn w:val="838"/>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3"/>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3 Accent 1"/>
    <w:basedOn w:val="838"/>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3"/>
    <w:basedOn w:val="838"/>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3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3 Accent 5"/>
    <w:basedOn w:val="838"/>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3 Accent 6"/>
    <w:basedOn w:val="838"/>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4"/>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4 Accent 1"/>
    <w:basedOn w:val="838"/>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Accent 2"/>
    <w:basedOn w:val="838"/>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3"/>
    <w:basedOn w:val="838"/>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4 Accent 4"/>
    <w:basedOn w:val="838"/>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4 Accent 5"/>
    <w:basedOn w:val="838"/>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4 Accent 6"/>
    <w:basedOn w:val="838"/>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5 Dark"/>
    <w:basedOn w:val="838"/>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5 Dark Accent 1"/>
    <w:basedOn w:val="838"/>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Accent 2"/>
    <w:basedOn w:val="838"/>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3"/>
    <w:basedOn w:val="838"/>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5 Dark Accent 4"/>
    <w:basedOn w:val="838"/>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5 Dark Accent 5"/>
    <w:basedOn w:val="838"/>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5 Dark Accent 6"/>
    <w:basedOn w:val="838"/>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6 Colorful"/>
    <w:basedOn w:val="838"/>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6 Colorful Accent 1"/>
    <w:basedOn w:val="838"/>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Accent 2"/>
    <w:basedOn w:val="838"/>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3"/>
    <w:basedOn w:val="838"/>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6 Colorful Accent 4"/>
    <w:basedOn w:val="838"/>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6 Colorful Accent 5"/>
    <w:basedOn w:val="838"/>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6 Colorful Accent 6"/>
    <w:basedOn w:val="838"/>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7 Colorful"/>
    <w:basedOn w:val="838"/>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7 Colorful Accent 1"/>
    <w:basedOn w:val="838"/>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Accent 2"/>
    <w:basedOn w:val="838"/>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3"/>
    <w:basedOn w:val="838"/>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7 Colorful Accent 4"/>
    <w:basedOn w:val="838"/>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7 Colorful Accent 5"/>
    <w:basedOn w:val="838"/>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7 Colorful Accent 6"/>
    <w:basedOn w:val="838"/>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ned - Accent"/>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ned - Accent 1"/>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2"/>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3"/>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ned - Accent 4"/>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ned - Accent 5"/>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ned - Accent 6"/>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Bordered &amp; Lined - Accent"/>
    <w:basedOn w:val="838"/>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Bordered &amp; Lined - Accent 1"/>
    <w:basedOn w:val="838"/>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2"/>
    <w:basedOn w:val="838"/>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3"/>
    <w:basedOn w:val="838"/>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amp; Lined - Accent 4"/>
    <w:basedOn w:val="838"/>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amp; Lined - Accent 5"/>
    <w:basedOn w:val="838"/>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amp; Lined - Accent 6"/>
    <w:basedOn w:val="838"/>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w:basedOn w:val="838"/>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Bordered -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Bordered -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Bordered -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9">
    <w:name w:val="Hyperlink"/>
    <w:uiPriority w:val="99"/>
    <w:unhideWhenUsed/>
    <w:pPr>
      <w:pBdr/>
      <w:spacing/>
      <w:ind/>
    </w:pPr>
    <w:rPr>
      <w:color w:val="0563c1" w:themeColor="hyperlink"/>
      <w:u w:val="single"/>
    </w:rPr>
  </w:style>
  <w:style w:type="paragraph" w:styleId="990">
    <w:name w:val="footnote text"/>
    <w:basedOn w:val="827"/>
    <w:link w:val="991"/>
    <w:uiPriority w:val="99"/>
    <w:semiHidden/>
    <w:unhideWhenUsed/>
    <w:pPr>
      <w:pBdr/>
      <w:spacing w:after="40" w:line="240" w:lineRule="auto"/>
      <w:ind/>
    </w:pPr>
    <w:rPr>
      <w:sz w:val="18"/>
    </w:rPr>
  </w:style>
  <w:style w:type="character" w:styleId="991" w:customStyle="1">
    <w:name w:val="Footnote Text Char"/>
    <w:link w:val="990"/>
    <w:uiPriority w:val="99"/>
    <w:pPr>
      <w:pBdr/>
      <w:spacing/>
      <w:ind/>
    </w:pPr>
    <w:rPr>
      <w:sz w:val="18"/>
    </w:rPr>
  </w:style>
  <w:style w:type="character" w:styleId="992">
    <w:name w:val="footnote reference"/>
    <w:uiPriority w:val="99"/>
    <w:unhideWhenUsed/>
    <w:pPr>
      <w:pBdr/>
      <w:spacing/>
      <w:ind/>
    </w:pPr>
    <w:rPr>
      <w:vertAlign w:val="superscript"/>
    </w:rPr>
  </w:style>
  <w:style w:type="paragraph" w:styleId="993">
    <w:name w:val="endnote text"/>
    <w:basedOn w:val="827"/>
    <w:link w:val="994"/>
    <w:uiPriority w:val="99"/>
    <w:semiHidden/>
    <w:unhideWhenUsed/>
    <w:pPr>
      <w:pBdr/>
      <w:spacing w:after="0" w:line="240" w:lineRule="auto"/>
      <w:ind/>
    </w:pPr>
    <w:rPr>
      <w:sz w:val="20"/>
    </w:rPr>
  </w:style>
  <w:style w:type="character" w:styleId="994" w:customStyle="1">
    <w:name w:val="Endnote Text Char"/>
    <w:link w:val="993"/>
    <w:uiPriority w:val="99"/>
    <w:pPr>
      <w:pBdr/>
      <w:spacing/>
      <w:ind/>
    </w:pPr>
    <w:rPr>
      <w:sz w:val="20"/>
    </w:rPr>
  </w:style>
  <w:style w:type="character" w:styleId="995">
    <w:name w:val="endnote reference"/>
    <w:uiPriority w:val="99"/>
    <w:semiHidden/>
    <w:unhideWhenUsed/>
    <w:pPr>
      <w:pBdr/>
      <w:spacing/>
      <w:ind/>
    </w:pPr>
    <w:rPr>
      <w:vertAlign w:val="superscript"/>
    </w:rPr>
  </w:style>
  <w:style w:type="paragraph" w:styleId="996">
    <w:name w:val="toc 1"/>
    <w:basedOn w:val="827"/>
    <w:next w:val="827"/>
    <w:uiPriority w:val="39"/>
    <w:unhideWhenUsed/>
    <w:pPr>
      <w:pBdr/>
      <w:spacing w:after="57"/>
      <w:ind/>
    </w:pPr>
  </w:style>
  <w:style w:type="paragraph" w:styleId="997">
    <w:name w:val="toc 2"/>
    <w:basedOn w:val="827"/>
    <w:next w:val="827"/>
    <w:uiPriority w:val="39"/>
    <w:unhideWhenUsed/>
    <w:pPr>
      <w:pBdr/>
      <w:spacing w:after="57"/>
      <w:ind w:left="283"/>
    </w:pPr>
  </w:style>
  <w:style w:type="paragraph" w:styleId="998">
    <w:name w:val="toc 3"/>
    <w:basedOn w:val="827"/>
    <w:next w:val="827"/>
    <w:uiPriority w:val="39"/>
    <w:unhideWhenUsed/>
    <w:pPr>
      <w:pBdr/>
      <w:spacing w:after="57"/>
      <w:ind w:left="567"/>
    </w:pPr>
  </w:style>
  <w:style w:type="paragraph" w:styleId="999">
    <w:name w:val="toc 4"/>
    <w:basedOn w:val="827"/>
    <w:next w:val="827"/>
    <w:uiPriority w:val="39"/>
    <w:unhideWhenUsed/>
    <w:pPr>
      <w:pBdr/>
      <w:spacing w:after="57"/>
      <w:ind w:left="850"/>
    </w:pPr>
  </w:style>
  <w:style w:type="paragraph" w:styleId="1000">
    <w:name w:val="toc 5"/>
    <w:basedOn w:val="827"/>
    <w:next w:val="827"/>
    <w:uiPriority w:val="39"/>
    <w:unhideWhenUsed/>
    <w:pPr>
      <w:pBdr/>
      <w:spacing w:after="57"/>
      <w:ind w:left="1134"/>
    </w:pPr>
  </w:style>
  <w:style w:type="paragraph" w:styleId="1001">
    <w:name w:val="toc 6"/>
    <w:basedOn w:val="827"/>
    <w:next w:val="827"/>
    <w:uiPriority w:val="39"/>
    <w:unhideWhenUsed/>
    <w:pPr>
      <w:pBdr/>
      <w:spacing w:after="57"/>
      <w:ind w:left="1417"/>
    </w:pPr>
  </w:style>
  <w:style w:type="paragraph" w:styleId="1002">
    <w:name w:val="toc 7"/>
    <w:basedOn w:val="827"/>
    <w:next w:val="827"/>
    <w:uiPriority w:val="39"/>
    <w:unhideWhenUsed/>
    <w:pPr>
      <w:pBdr/>
      <w:spacing w:after="57"/>
      <w:ind w:left="1701"/>
    </w:pPr>
  </w:style>
  <w:style w:type="paragraph" w:styleId="1003">
    <w:name w:val="toc 8"/>
    <w:basedOn w:val="827"/>
    <w:next w:val="827"/>
    <w:uiPriority w:val="39"/>
    <w:unhideWhenUsed/>
    <w:pPr>
      <w:pBdr/>
      <w:spacing w:after="57"/>
      <w:ind w:left="1984"/>
    </w:pPr>
  </w:style>
  <w:style w:type="paragraph" w:styleId="1004">
    <w:name w:val="toc 9"/>
    <w:basedOn w:val="827"/>
    <w:next w:val="827"/>
    <w:uiPriority w:val="39"/>
    <w:unhideWhenUsed/>
    <w:pPr>
      <w:pBdr/>
      <w:spacing w:after="57"/>
      <w:ind w:left="2268"/>
    </w:pPr>
  </w:style>
  <w:style w:type="paragraph" w:styleId="1005">
    <w:name w:val="TOC Heading"/>
    <w:uiPriority w:val="39"/>
    <w:unhideWhenUsed/>
    <w:pPr>
      <w:pBdr/>
      <w:spacing/>
      <w:ind/>
    </w:pPr>
  </w:style>
  <w:style w:type="paragraph" w:styleId="1006">
    <w:name w:val="table of figures"/>
    <w:basedOn w:val="827"/>
    <w:next w:val="827"/>
    <w:uiPriority w:val="99"/>
    <w:unhideWhenUsed/>
    <w:pPr>
      <w:pBdr/>
      <w:spacing w:after="0"/>
      <w:ind/>
    </w:pPr>
  </w:style>
  <w:style w:type="paragraph" w:styleId="1007">
    <w:name w:val="No Spacing"/>
    <w:basedOn w:val="827"/>
    <w:uiPriority w:val="1"/>
    <w:qFormat/>
    <w:pPr>
      <w:pBdr/>
      <w:spacing w:after="0" w:line="240" w:lineRule="auto"/>
      <w:ind/>
    </w:pPr>
  </w:style>
  <w:style w:type="paragraph" w:styleId="1008">
    <w:name w:val="List Paragraph"/>
    <w:basedOn w:val="827"/>
    <w:uiPriority w:val="34"/>
    <w:qFormat/>
    <w:pPr>
      <w:pBdr/>
      <w:spacing/>
      <w:ind w:left="720"/>
      <w:contextualSpacing w:val="true"/>
    </w:pPr>
  </w:style>
  <w:style w:type="paragraph" w:styleId="1009">
    <w:name w:val="Revision"/>
    <w:hidden/>
    <w:uiPriority w:val="99"/>
    <w:semiHidden/>
    <w:pPr>
      <w:pBdr/>
      <w:spacing w:after="0" w:line="240" w:lineRule="auto"/>
      <w:ind/>
    </w:pPr>
  </w:style>
  <w:style w:type="character" w:styleId="1010">
    <w:name w:val="annotation reference"/>
    <w:basedOn w:val="837"/>
    <w:uiPriority w:val="99"/>
    <w:semiHidden/>
    <w:unhideWhenUsed/>
    <w:pPr>
      <w:pBdr/>
      <w:spacing/>
      <w:ind/>
    </w:pPr>
    <w:rPr>
      <w:sz w:val="16"/>
      <w:szCs w:val="16"/>
    </w:rPr>
  </w:style>
  <w:style w:type="paragraph" w:styleId="1011">
    <w:name w:val="annotation text"/>
    <w:basedOn w:val="827"/>
    <w:link w:val="1012"/>
    <w:uiPriority w:val="99"/>
    <w:unhideWhenUsed/>
    <w:pPr>
      <w:pBdr/>
      <w:spacing w:line="240" w:lineRule="auto"/>
      <w:ind/>
    </w:pPr>
    <w:rPr>
      <w:sz w:val="20"/>
      <w:szCs w:val="20"/>
    </w:rPr>
  </w:style>
  <w:style w:type="character" w:styleId="1012" w:customStyle="1">
    <w:name w:val="Comment Text Char"/>
    <w:basedOn w:val="837"/>
    <w:link w:val="1011"/>
    <w:uiPriority w:val="99"/>
    <w:pPr>
      <w:pBdr/>
      <w:spacing/>
      <w:ind/>
    </w:pPr>
    <w:rPr>
      <w:sz w:val="20"/>
      <w:szCs w:val="20"/>
    </w:rPr>
  </w:style>
  <w:style w:type="paragraph" w:styleId="1013">
    <w:name w:val="annotation subject"/>
    <w:basedOn w:val="1011"/>
    <w:next w:val="1011"/>
    <w:link w:val="1014"/>
    <w:uiPriority w:val="99"/>
    <w:semiHidden/>
    <w:unhideWhenUsed/>
    <w:pPr>
      <w:pBdr/>
      <w:spacing/>
      <w:ind/>
    </w:pPr>
    <w:rPr>
      <w:b/>
      <w:bCs/>
    </w:rPr>
  </w:style>
  <w:style w:type="character" w:styleId="1014" w:customStyle="1">
    <w:name w:val="Comment Subject Char"/>
    <w:basedOn w:val="1012"/>
    <w:link w:val="1013"/>
    <w:uiPriority w:val="99"/>
    <w:semiHidden/>
    <w:pPr>
      <w:pBdr/>
      <w:spacing/>
      <w:ind/>
    </w:pPr>
    <w:rPr>
      <w:b/>
      <w:bCs/>
      <w:sz w:val="20"/>
      <w:szCs w:val="20"/>
    </w:rPr>
  </w:style>
  <w:style w:type="character" w:styleId="1015">
    <w:name w:val="Unresolved Mention"/>
    <w:basedOn w:val="837"/>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glossaryDocument" Target="glossary/document.xml" /><Relationship Id="rId7" Type="http://schemas.openxmlformats.org/officeDocument/2006/relationships/numbering" Target="numbering.xml" /><Relationship Id="rId8" Type="http://schemas.openxmlformats.org/officeDocument/2006/relationships/footnotes" Target="footnotes.xml" /><Relationship Id="rId9" Type="http://schemas.openxmlformats.org/officeDocument/2006/relationships/endnotes" Target="endnotes.xml" /><Relationship Id="rId10" Type="http://schemas.openxmlformats.org/officeDocument/2006/relationships/header" Target="header1.xml" /><Relationship Id="rId11" Type="http://schemas.openxmlformats.org/officeDocument/2006/relationships/footer" Target="footer1.xml" /><Relationship Id="rId12" Type="http://schemas.openxmlformats.org/officeDocument/2006/relationships/customXml" Target="../customXml/item1.xml" /><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jpg"/><Relationship Id="rId16" Type="http://schemas.openxmlformats.org/officeDocument/2006/relationships/image" Target="media/image4.jpg"/><Relationship Id="rId17" Type="http://schemas.openxmlformats.org/officeDocument/2006/relationships/image" Target="media/image5.jpg"/><Relationship Id="rId18" Type="http://schemas.openxmlformats.org/officeDocument/2006/relationships/image" Target="media/image6.jpg"/><Relationship Id="rId19" Type="http://schemas.openxmlformats.org/officeDocument/2006/relationships/image" Target="media/image7.jpg"/><Relationship Id="rId20" Type="http://schemas.openxmlformats.org/officeDocument/2006/relationships/image" Target="media/image8.jpg"/><Relationship Id="rId21" Type="http://schemas.openxmlformats.org/officeDocument/2006/relationships/image" Target="media/image9.jpg"/><Relationship Id="rId22" Type="http://schemas.openxmlformats.org/officeDocument/2006/relationships/image" Target="media/image10.png"/><Relationship Id="rId23" Type="http://schemas.openxmlformats.org/officeDocument/2006/relationships/image" Target="media/image11.jpg"/><Relationship Id="rId24" Type="http://schemas.openxmlformats.org/officeDocument/2006/relationships/image" Target="media/image12.jp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jpg"/><Relationship Id="rId29" Type="http://schemas.openxmlformats.org/officeDocument/2006/relationships/image" Target="media/image17.png"/><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jpg"/><Relationship Id="rId33" Type="http://schemas.openxmlformats.org/officeDocument/2006/relationships/image" Target="media/image21.png"/><Relationship Id="rId34" Type="http://schemas.openxmlformats.org/officeDocument/2006/relationships/image" Target="media/image22.jpg"/><Relationship Id="rId35" Type="http://schemas.openxmlformats.org/officeDocument/2006/relationships/image" Target="media/image23.jpg"/><Relationship Id="rId36" Type="http://schemas.openxmlformats.org/officeDocument/2006/relationships/comments" Target="comments.xml" /><Relationship Id="rId37" Type="http://schemas.microsoft.com/office/2011/relationships/commentsExtended" Target="commentsExtended.xml" /><Relationship Id="rId38" Type="http://schemas.microsoft.com/office/2018/08/relationships/commentsExtensible" Target="commentsExtensible.xml" /><Relationship Id="rId39" Type="http://schemas.microsoft.com/office/2016/09/relationships/commentsIds" Target="commentsIds.xml" /><Relationship Id="rId40" Type="http://schemas.microsoft.com/office/2011/relationships/people" Target="people.xml" /><Relationship Id="rId41" Type="http://schemas.onlyoffice.com/commentsDocument" Target="commentsDocument.xml" /><Relationship Id="rId42" Type="http://schemas.onlyoffice.com/commentsExtendedDocument" Target="commentsExtendedDocument.xml" /><Relationship Id="rId43" Type="http://schemas.onlyoffice.com/commentsExtensibleDocument" Target="commentsExtensibleDocument.xml" /><Relationship Id="rId44" Type="http://schemas.onlyoffice.com/commentsIdsDocument" Target="commentsIdsDocument.xml" /><Relationship Id="rId45"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glossary/_rels/comments.xml.rels><?xml version="1.0" encoding="UTF-8" standalone="yes"?><Relationships xmlns="http://schemas.openxmlformats.org/package/2006/relationships"></Relationships>
</file>

<file path=word/glossary/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footnotes" Target="footnotes.xml" /><Relationship Id="rId6" Type="http://schemas.openxmlformats.org/officeDocument/2006/relationships/endnotes" Target="endnotes.xml" /></Relationships>
</file>

<file path=word/glossary/_rels/endnotes.xml.rels><?xml version="1.0" encoding="UTF-8" standalone="yes"?><Relationships xmlns="http://schemas.openxmlformats.org/package/2006/relationships"></Relationships>
</file>

<file path=word/glossary/_rels/footnotes.xml.rels><?xml version="1.0" encoding="UTF-8" standalone="yes"?><Relationships xmlns="http://schemas.openxmlformats.org/package/2006/relationships"></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Parts>
    <w:docPart>
      <w:docPartPr>
        <w:name w:val="DefaultPlaceholder_TEXT"/>
        <w:category>
          <w:name w:val="Common"/>
          <w:gallery w:val="placeholder"/>
        </w:category>
        <w:types>
          <w:type w:val="bbPlcHdr"/>
        </w:types>
        <w:behaviors>
          <w:behavior w:val="content"/>
        </w:behaviors>
      </w:docPartPr>
      <w:docPartBody>
        <w:p>
          <w:pPr>
            <w:pBdr/>
            <w:spacing/>
            <w:ind/>
            <w:rPr/>
          </w:pPr>
          <w:r>
            <w:t xml:space="preserve">Your text here</w:t>
          </w:r>
          <w:r/>
          <w:r/>
        </w:p>
      </w:docPartBody>
    </w:docPart>
  </w:docParts>
</w:glossaryDocument>
</file>

<file path=word/glossary/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font>
  <w:font w:name="Calibri">
    <w:panose1 w:val="020F0502020204030204"/>
  </w:font>
  <w:font w:name="Times New Roman">
    <w:panose1 w:val="02020603050405020304"/>
  </w:font>
  <w:font w:name="Cambria">
    <w:panose1 w:val="02040503050406030204"/>
  </w:font>
</w:fonts>
</file>

<file path=word/glossary/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styleId="1484" w:default="1">
    <w:name w:val="Normal"/>
    <w:qFormat/>
    <w:pPr>
      <w:pBdr/>
      <w:spacing/>
      <w:ind/>
    </w:pPr>
  </w:style>
  <w:style w:type="character" w:styleId="1485" w:default="1">
    <w:name w:val="Default Paragraph Font"/>
    <w:uiPriority w:val="1"/>
    <w:semiHidden/>
    <w:unhideWhenUsed/>
    <w:pPr>
      <w:pBdr/>
      <w:spacing/>
      <w:ind/>
    </w:pPr>
  </w:style>
  <w:style w:type="numbering" w:styleId="1486" w:default="1">
    <w:name w:val="No List"/>
    <w:uiPriority w:val="99"/>
    <w:semiHidden/>
    <w:unhideWhenUsed/>
    <w:pPr>
      <w:pBdr/>
      <w:spacing/>
      <w:ind/>
    </w:pPr>
  </w:style>
  <w:style w:type="paragraph" w:styleId="1487">
    <w:name w:val="Heading 1"/>
    <w:basedOn w:val="1484"/>
    <w:next w:val="1484"/>
    <w:link w:val="1488"/>
    <w:uiPriority w:val="9"/>
    <w:qFormat/>
    <w:pPr>
      <w:keepNext w:val="true"/>
      <w:keepLines w:val="true"/>
      <w:pBdr/>
      <w:spacing w:after="200" w:before="480"/>
      <w:ind/>
      <w:outlineLvl w:val="0"/>
    </w:pPr>
    <w:rPr>
      <w:rFonts w:ascii="Arial" w:hAnsi="Arial" w:eastAsia="Arial" w:cs="Arial"/>
      <w:sz w:val="40"/>
      <w:szCs w:val="40"/>
    </w:rPr>
  </w:style>
  <w:style w:type="character" w:styleId="1488">
    <w:name w:val="Heading 1 Char"/>
    <w:basedOn w:val="1485"/>
    <w:link w:val="1487"/>
    <w:uiPriority w:val="9"/>
    <w:pPr>
      <w:pBdr/>
      <w:spacing/>
      <w:ind/>
    </w:pPr>
    <w:rPr>
      <w:rFonts w:ascii="Arial" w:hAnsi="Arial" w:eastAsia="Arial" w:cs="Arial"/>
      <w:sz w:val="40"/>
      <w:szCs w:val="40"/>
    </w:rPr>
  </w:style>
  <w:style w:type="paragraph" w:styleId="1489">
    <w:name w:val="Heading 2"/>
    <w:basedOn w:val="1484"/>
    <w:next w:val="1484"/>
    <w:link w:val="1490"/>
    <w:uiPriority w:val="9"/>
    <w:unhideWhenUsed/>
    <w:qFormat/>
    <w:pPr>
      <w:keepNext w:val="true"/>
      <w:keepLines w:val="true"/>
      <w:pBdr/>
      <w:spacing w:after="200" w:before="360"/>
      <w:ind/>
      <w:outlineLvl w:val="1"/>
    </w:pPr>
    <w:rPr>
      <w:rFonts w:ascii="Arial" w:hAnsi="Arial" w:eastAsia="Arial" w:cs="Arial"/>
      <w:sz w:val="34"/>
    </w:rPr>
  </w:style>
  <w:style w:type="character" w:styleId="1490">
    <w:name w:val="Heading 2 Char"/>
    <w:basedOn w:val="1485"/>
    <w:link w:val="1489"/>
    <w:uiPriority w:val="9"/>
    <w:pPr>
      <w:pBdr/>
      <w:spacing/>
      <w:ind/>
    </w:pPr>
    <w:rPr>
      <w:rFonts w:ascii="Arial" w:hAnsi="Arial" w:eastAsia="Arial" w:cs="Arial"/>
      <w:sz w:val="34"/>
    </w:rPr>
  </w:style>
  <w:style w:type="paragraph" w:styleId="1491">
    <w:name w:val="Heading 3"/>
    <w:basedOn w:val="1484"/>
    <w:next w:val="1484"/>
    <w:link w:val="1492"/>
    <w:uiPriority w:val="9"/>
    <w:unhideWhenUsed/>
    <w:qFormat/>
    <w:pPr>
      <w:keepNext w:val="true"/>
      <w:keepLines w:val="true"/>
      <w:pBdr/>
      <w:spacing w:after="200" w:before="320"/>
      <w:ind/>
      <w:outlineLvl w:val="2"/>
    </w:pPr>
    <w:rPr>
      <w:rFonts w:ascii="Arial" w:hAnsi="Arial" w:eastAsia="Arial" w:cs="Arial"/>
      <w:sz w:val="30"/>
      <w:szCs w:val="30"/>
    </w:rPr>
  </w:style>
  <w:style w:type="character" w:styleId="1492">
    <w:name w:val="Heading 3 Char"/>
    <w:basedOn w:val="1485"/>
    <w:link w:val="1491"/>
    <w:uiPriority w:val="9"/>
    <w:pPr>
      <w:pBdr/>
      <w:spacing/>
      <w:ind/>
    </w:pPr>
    <w:rPr>
      <w:rFonts w:ascii="Arial" w:hAnsi="Arial" w:eastAsia="Arial" w:cs="Arial"/>
      <w:sz w:val="30"/>
      <w:szCs w:val="30"/>
    </w:rPr>
  </w:style>
  <w:style w:type="paragraph" w:styleId="1493">
    <w:name w:val="Heading 4"/>
    <w:basedOn w:val="1484"/>
    <w:next w:val="1484"/>
    <w:link w:val="1494"/>
    <w:uiPriority w:val="9"/>
    <w:unhideWhenUsed/>
    <w:qFormat/>
    <w:pPr>
      <w:keepNext w:val="true"/>
      <w:keepLines w:val="true"/>
      <w:pBdr/>
      <w:spacing w:after="200" w:before="320"/>
      <w:ind/>
      <w:outlineLvl w:val="3"/>
    </w:pPr>
    <w:rPr>
      <w:rFonts w:ascii="Arial" w:hAnsi="Arial" w:eastAsia="Arial" w:cs="Arial"/>
      <w:b/>
      <w:bCs/>
      <w:sz w:val="26"/>
      <w:szCs w:val="26"/>
    </w:rPr>
  </w:style>
  <w:style w:type="character" w:styleId="1494">
    <w:name w:val="Heading 4 Char"/>
    <w:basedOn w:val="1485"/>
    <w:link w:val="1493"/>
    <w:uiPriority w:val="9"/>
    <w:pPr>
      <w:pBdr/>
      <w:spacing/>
      <w:ind/>
    </w:pPr>
    <w:rPr>
      <w:rFonts w:ascii="Arial" w:hAnsi="Arial" w:eastAsia="Arial" w:cs="Arial"/>
      <w:b/>
      <w:bCs/>
      <w:sz w:val="26"/>
      <w:szCs w:val="26"/>
    </w:rPr>
  </w:style>
  <w:style w:type="paragraph" w:styleId="1495">
    <w:name w:val="Heading 5"/>
    <w:basedOn w:val="1484"/>
    <w:next w:val="1484"/>
    <w:link w:val="1496"/>
    <w:uiPriority w:val="9"/>
    <w:unhideWhenUsed/>
    <w:qFormat/>
    <w:pPr>
      <w:keepNext w:val="true"/>
      <w:keepLines w:val="true"/>
      <w:pBdr/>
      <w:spacing w:after="200" w:before="320"/>
      <w:ind/>
      <w:outlineLvl w:val="4"/>
    </w:pPr>
    <w:rPr>
      <w:rFonts w:ascii="Arial" w:hAnsi="Arial" w:eastAsia="Arial" w:cs="Arial"/>
      <w:b/>
      <w:bCs/>
      <w:sz w:val="24"/>
      <w:szCs w:val="24"/>
    </w:rPr>
  </w:style>
  <w:style w:type="character" w:styleId="1496">
    <w:name w:val="Heading 5 Char"/>
    <w:basedOn w:val="1485"/>
    <w:link w:val="1495"/>
    <w:uiPriority w:val="9"/>
    <w:pPr>
      <w:pBdr/>
      <w:spacing/>
      <w:ind/>
    </w:pPr>
    <w:rPr>
      <w:rFonts w:ascii="Arial" w:hAnsi="Arial" w:eastAsia="Arial" w:cs="Arial"/>
      <w:b/>
      <w:bCs/>
      <w:sz w:val="24"/>
      <w:szCs w:val="24"/>
    </w:rPr>
  </w:style>
  <w:style w:type="paragraph" w:styleId="1497">
    <w:name w:val="Heading 6"/>
    <w:basedOn w:val="1484"/>
    <w:next w:val="1484"/>
    <w:link w:val="1498"/>
    <w:uiPriority w:val="9"/>
    <w:unhideWhenUsed/>
    <w:qFormat/>
    <w:pPr>
      <w:keepNext w:val="true"/>
      <w:keepLines w:val="true"/>
      <w:pBdr/>
      <w:spacing w:after="200" w:before="320"/>
      <w:ind/>
      <w:outlineLvl w:val="5"/>
    </w:pPr>
    <w:rPr>
      <w:rFonts w:ascii="Arial" w:hAnsi="Arial" w:eastAsia="Arial" w:cs="Arial"/>
      <w:b/>
      <w:bCs/>
      <w:sz w:val="22"/>
      <w:szCs w:val="22"/>
    </w:rPr>
  </w:style>
  <w:style w:type="character" w:styleId="1498">
    <w:name w:val="Heading 6 Char"/>
    <w:basedOn w:val="1485"/>
    <w:link w:val="1497"/>
    <w:uiPriority w:val="9"/>
    <w:pPr>
      <w:pBdr/>
      <w:spacing/>
      <w:ind/>
    </w:pPr>
    <w:rPr>
      <w:rFonts w:ascii="Arial" w:hAnsi="Arial" w:eastAsia="Arial" w:cs="Arial"/>
      <w:b/>
      <w:bCs/>
      <w:sz w:val="22"/>
      <w:szCs w:val="22"/>
    </w:rPr>
  </w:style>
  <w:style w:type="paragraph" w:styleId="1499">
    <w:name w:val="Heading 7"/>
    <w:basedOn w:val="1484"/>
    <w:next w:val="1484"/>
    <w:link w:val="1500"/>
    <w:uiPriority w:val="9"/>
    <w:unhideWhenUsed/>
    <w:qFormat/>
    <w:pPr>
      <w:keepNext w:val="true"/>
      <w:keepLines w:val="true"/>
      <w:pBdr/>
      <w:spacing w:after="200" w:before="320"/>
      <w:ind/>
      <w:outlineLvl w:val="6"/>
    </w:pPr>
    <w:rPr>
      <w:rFonts w:ascii="Arial" w:hAnsi="Arial" w:eastAsia="Arial" w:cs="Arial"/>
      <w:b/>
      <w:bCs/>
      <w:i/>
      <w:iCs/>
      <w:sz w:val="22"/>
      <w:szCs w:val="22"/>
    </w:rPr>
  </w:style>
  <w:style w:type="character" w:styleId="1500">
    <w:name w:val="Heading 7 Char"/>
    <w:basedOn w:val="1485"/>
    <w:link w:val="1499"/>
    <w:uiPriority w:val="9"/>
    <w:pPr>
      <w:pBdr/>
      <w:spacing/>
      <w:ind/>
    </w:pPr>
    <w:rPr>
      <w:rFonts w:ascii="Arial" w:hAnsi="Arial" w:eastAsia="Arial" w:cs="Arial"/>
      <w:b/>
      <w:bCs/>
      <w:i/>
      <w:iCs/>
      <w:sz w:val="22"/>
      <w:szCs w:val="22"/>
    </w:rPr>
  </w:style>
  <w:style w:type="paragraph" w:styleId="1501">
    <w:name w:val="Heading 8"/>
    <w:basedOn w:val="1484"/>
    <w:next w:val="1484"/>
    <w:link w:val="1502"/>
    <w:uiPriority w:val="9"/>
    <w:unhideWhenUsed/>
    <w:qFormat/>
    <w:pPr>
      <w:keepNext w:val="true"/>
      <w:keepLines w:val="true"/>
      <w:pBdr/>
      <w:spacing w:after="200" w:before="320"/>
      <w:ind/>
      <w:outlineLvl w:val="7"/>
    </w:pPr>
    <w:rPr>
      <w:rFonts w:ascii="Arial" w:hAnsi="Arial" w:eastAsia="Arial" w:cs="Arial"/>
      <w:i/>
      <w:iCs/>
      <w:sz w:val="22"/>
      <w:szCs w:val="22"/>
    </w:rPr>
  </w:style>
  <w:style w:type="character" w:styleId="1502">
    <w:name w:val="Heading 8 Char"/>
    <w:basedOn w:val="1485"/>
    <w:link w:val="1501"/>
    <w:uiPriority w:val="9"/>
    <w:pPr>
      <w:pBdr/>
      <w:spacing/>
      <w:ind/>
    </w:pPr>
    <w:rPr>
      <w:rFonts w:ascii="Arial" w:hAnsi="Arial" w:eastAsia="Arial" w:cs="Arial"/>
      <w:i/>
      <w:iCs/>
      <w:sz w:val="22"/>
      <w:szCs w:val="22"/>
    </w:rPr>
  </w:style>
  <w:style w:type="paragraph" w:styleId="1503">
    <w:name w:val="Heading 9"/>
    <w:basedOn w:val="1484"/>
    <w:next w:val="1484"/>
    <w:link w:val="1504"/>
    <w:uiPriority w:val="9"/>
    <w:unhideWhenUsed/>
    <w:qFormat/>
    <w:pPr>
      <w:keepNext w:val="true"/>
      <w:keepLines w:val="true"/>
      <w:pBdr/>
      <w:spacing w:after="200" w:before="320"/>
      <w:ind/>
      <w:outlineLvl w:val="8"/>
    </w:pPr>
    <w:rPr>
      <w:rFonts w:ascii="Arial" w:hAnsi="Arial" w:eastAsia="Arial" w:cs="Arial"/>
      <w:i/>
      <w:iCs/>
      <w:sz w:val="21"/>
      <w:szCs w:val="21"/>
    </w:rPr>
  </w:style>
  <w:style w:type="character" w:styleId="1504">
    <w:name w:val="Heading 9 Char"/>
    <w:basedOn w:val="1485"/>
    <w:link w:val="1503"/>
    <w:uiPriority w:val="9"/>
    <w:pPr>
      <w:pBdr/>
      <w:spacing/>
      <w:ind/>
    </w:pPr>
    <w:rPr>
      <w:rFonts w:ascii="Arial" w:hAnsi="Arial" w:eastAsia="Arial" w:cs="Arial"/>
      <w:i/>
      <w:iCs/>
      <w:sz w:val="21"/>
      <w:szCs w:val="21"/>
    </w:rPr>
  </w:style>
  <w:style w:type="paragraph" w:styleId="1505">
    <w:name w:val="List Paragraph"/>
    <w:basedOn w:val="1484"/>
    <w:uiPriority w:val="34"/>
    <w:qFormat/>
    <w:pPr>
      <w:pBdr/>
      <w:spacing/>
      <w:ind w:left="720"/>
      <w:contextualSpacing w:val="true"/>
    </w:pPr>
  </w:style>
  <w:style w:type="table" w:styleId="1506"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paragraph" w:styleId="1507">
    <w:name w:val="No Spacing"/>
    <w:uiPriority w:val="1"/>
    <w:qFormat/>
    <w:pPr>
      <w:pBdr/>
      <w:spacing w:after="0" w:before="0" w:line="240" w:lineRule="auto"/>
      <w:ind/>
    </w:pPr>
  </w:style>
  <w:style w:type="paragraph" w:styleId="1508">
    <w:name w:val="Title"/>
    <w:basedOn w:val="1484"/>
    <w:next w:val="1484"/>
    <w:link w:val="1509"/>
    <w:uiPriority w:val="10"/>
    <w:qFormat/>
    <w:pPr>
      <w:pBdr/>
      <w:spacing w:after="200" w:before="300"/>
      <w:ind/>
      <w:contextualSpacing w:val="true"/>
    </w:pPr>
    <w:rPr>
      <w:sz w:val="48"/>
      <w:szCs w:val="48"/>
    </w:rPr>
  </w:style>
  <w:style w:type="character" w:styleId="1509">
    <w:name w:val="Title Char"/>
    <w:basedOn w:val="1485"/>
    <w:link w:val="1508"/>
    <w:uiPriority w:val="10"/>
    <w:pPr>
      <w:pBdr/>
      <w:spacing/>
      <w:ind/>
    </w:pPr>
    <w:rPr>
      <w:sz w:val="48"/>
      <w:szCs w:val="48"/>
    </w:rPr>
  </w:style>
  <w:style w:type="paragraph" w:styleId="1510">
    <w:name w:val="Subtitle"/>
    <w:basedOn w:val="1484"/>
    <w:next w:val="1484"/>
    <w:link w:val="1511"/>
    <w:uiPriority w:val="11"/>
    <w:qFormat/>
    <w:pPr>
      <w:pBdr/>
      <w:spacing w:after="200" w:before="200"/>
      <w:ind/>
    </w:pPr>
    <w:rPr>
      <w:sz w:val="24"/>
      <w:szCs w:val="24"/>
    </w:rPr>
  </w:style>
  <w:style w:type="character" w:styleId="1511">
    <w:name w:val="Subtitle Char"/>
    <w:basedOn w:val="1485"/>
    <w:link w:val="1510"/>
    <w:uiPriority w:val="11"/>
    <w:pPr>
      <w:pBdr/>
      <w:spacing/>
      <w:ind/>
    </w:pPr>
    <w:rPr>
      <w:sz w:val="24"/>
      <w:szCs w:val="24"/>
    </w:rPr>
  </w:style>
  <w:style w:type="paragraph" w:styleId="1512">
    <w:name w:val="Quote"/>
    <w:basedOn w:val="1484"/>
    <w:next w:val="1484"/>
    <w:link w:val="1513"/>
    <w:uiPriority w:val="29"/>
    <w:qFormat/>
    <w:pPr>
      <w:pBdr/>
      <w:spacing/>
      <w:ind w:right="720" w:left="720"/>
    </w:pPr>
    <w:rPr>
      <w:i/>
    </w:rPr>
  </w:style>
  <w:style w:type="character" w:styleId="1513">
    <w:name w:val="Quote Char"/>
    <w:link w:val="1512"/>
    <w:uiPriority w:val="29"/>
    <w:pPr>
      <w:pBdr/>
      <w:spacing/>
      <w:ind/>
    </w:pPr>
    <w:rPr>
      <w:i/>
    </w:rPr>
  </w:style>
  <w:style w:type="paragraph" w:styleId="1514">
    <w:name w:val="Intense Quote"/>
    <w:basedOn w:val="1484"/>
    <w:next w:val="1484"/>
    <w:link w:val="1515"/>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contextualSpacing w:val="false"/>
    </w:pPr>
    <w:rPr>
      <w:i/>
    </w:rPr>
  </w:style>
  <w:style w:type="character" w:styleId="1515">
    <w:name w:val="Intense Quote Char"/>
    <w:link w:val="1514"/>
    <w:uiPriority w:val="30"/>
    <w:pPr>
      <w:pBdr/>
      <w:spacing/>
      <w:ind/>
    </w:pPr>
    <w:rPr>
      <w:i/>
    </w:rPr>
  </w:style>
  <w:style w:type="paragraph" w:styleId="1516">
    <w:name w:val="Header"/>
    <w:basedOn w:val="1484"/>
    <w:link w:val="1517"/>
    <w:uiPriority w:val="99"/>
    <w:unhideWhenUsed/>
    <w:pPr>
      <w:pBdr/>
      <w:tabs>
        <w:tab w:val="center" w:leader="none" w:pos="7143"/>
        <w:tab w:val="right" w:leader="none" w:pos="14287"/>
      </w:tabs>
      <w:spacing w:after="0" w:line="240" w:lineRule="auto"/>
      <w:ind/>
    </w:pPr>
  </w:style>
  <w:style w:type="character" w:styleId="1517">
    <w:name w:val="Header Char"/>
    <w:basedOn w:val="1485"/>
    <w:link w:val="1516"/>
    <w:uiPriority w:val="99"/>
    <w:pPr>
      <w:pBdr/>
      <w:spacing/>
      <w:ind/>
    </w:pPr>
  </w:style>
  <w:style w:type="paragraph" w:styleId="1518">
    <w:name w:val="Footer"/>
    <w:basedOn w:val="1484"/>
    <w:link w:val="1521"/>
    <w:uiPriority w:val="99"/>
    <w:unhideWhenUsed/>
    <w:pPr>
      <w:pBdr/>
      <w:tabs>
        <w:tab w:val="center" w:leader="none" w:pos="7143"/>
        <w:tab w:val="right" w:leader="none" w:pos="14287"/>
      </w:tabs>
      <w:spacing w:after="0" w:line="240" w:lineRule="auto"/>
      <w:ind/>
    </w:pPr>
  </w:style>
  <w:style w:type="character" w:styleId="1519">
    <w:name w:val="Footer Char"/>
    <w:basedOn w:val="1485"/>
    <w:link w:val="1518"/>
    <w:uiPriority w:val="99"/>
    <w:pPr>
      <w:pBdr/>
      <w:spacing/>
      <w:ind/>
    </w:pPr>
  </w:style>
  <w:style w:type="paragraph" w:styleId="1520">
    <w:name w:val="Caption"/>
    <w:basedOn w:val="1484"/>
    <w:next w:val="1484"/>
    <w:uiPriority w:val="35"/>
    <w:semiHidden/>
    <w:unhideWhenUsed/>
    <w:qFormat/>
    <w:pPr>
      <w:pBdr/>
      <w:spacing w:line="276" w:lineRule="auto"/>
      <w:ind/>
    </w:pPr>
    <w:rPr>
      <w:b/>
      <w:bCs/>
      <w:color w:val="4f81bd" w:themeColor="accent1"/>
      <w:sz w:val="18"/>
      <w:szCs w:val="18"/>
    </w:rPr>
  </w:style>
  <w:style w:type="character" w:styleId="1521">
    <w:name w:val="Caption Char"/>
    <w:basedOn w:val="1520"/>
    <w:link w:val="1518"/>
    <w:uiPriority w:val="99"/>
    <w:pPr>
      <w:pBdr/>
      <w:spacing/>
      <w:ind/>
    </w:pPr>
  </w:style>
  <w:style w:type="table" w:styleId="1522">
    <w:name w:val="Table Grid"/>
    <w:basedOn w:val="1506"/>
    <w:uiPriority w:val="59"/>
    <w:pPr>
      <w:pBdr/>
      <w:spacing w:after="0" w:line="240" w:lineRule="auto"/>
      <w:ind/>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3">
    <w:name w:val="Table Grid Light"/>
    <w:basedOn w:val="150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4">
    <w:name w:val="Plain Table 1"/>
    <w:basedOn w:val="1506"/>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5">
    <w:name w:val="Plain Table 2"/>
    <w:basedOn w:val="1506"/>
    <w:uiPriority w:val="59"/>
    <w:pPr>
      <w:pBdr/>
      <w:spacing w:after="0" w:line="240" w:lineRule="auto"/>
      <w:ind/>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6">
    <w:name w:val="Plain Table 3"/>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7">
    <w:name w:val="Plain Table 4"/>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8">
    <w:name w:val="Plain Table 5"/>
    <w:basedOn w:val="1506"/>
    <w:uiPriority w:val="99"/>
    <w:pPr>
      <w:pBdr/>
      <w:spacing w:after="0" w:line="240" w:lineRule="auto"/>
      <w:ind/>
    </w:p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right w:val="single" w:color="404040" w:sz="4" w:space="0"/>
        </w:tcBorders>
      </w:tcPr>
    </w:tblStylePr>
    <w:tblStylePr w:type="firstRow">
      <w:rPr>
        <w:i/>
        <w:color w:val="404040"/>
      </w:rPr>
      <w:pPr>
        <w:pBdr/>
        <w:spacing/>
        <w:ind/>
      </w:pPr>
      <w:tblPr>
        <w:tblBorders/>
      </w:tblPr>
      <w:tcPr>
        <w:shd w:val="clear" w:color="ffffff"/>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tcBorders>
          <w:left w:val="single" w:color="404040" w:sz="4" w:space="0"/>
        </w:tcBorders>
      </w:tcPr>
    </w:tblStylePr>
    <w:tblStylePr w:type="lastRow">
      <w:rPr>
        <w:i/>
        <w:color w:val="404040"/>
      </w:rPr>
      <w:pPr>
        <w:pBdr/>
        <w:spacing/>
        <w:ind/>
      </w:pPr>
      <w:tblPr>
        <w:tblBorders/>
      </w:tblPr>
      <w:tcPr>
        <w:shd w:val="clear" w:color="ffffff"/>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29">
    <w:name w:val="Grid Table 1 Light"/>
    <w:basedOn w:val="1506"/>
    <w:uiPriority w:val="99"/>
    <w:pPr>
      <w:pBdr/>
      <w:spacing w:after="0" w:line="240" w:lineRule="auto"/>
      <w:ind/>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0">
    <w:name w:val="Grid Table 1 Light - Accent 1"/>
    <w:basedOn w:val="150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1">
    <w:name w:val="Grid Table 1 Light - Accent 2"/>
    <w:basedOn w:val="150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2">
    <w:name w:val="Grid Table 1 Light - Accent 3"/>
    <w:basedOn w:val="150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3">
    <w:name w:val="Grid Table 1 Light - Accent 4"/>
    <w:basedOn w:val="150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4">
    <w:name w:val="Grid Table 1 Light - Accent 5"/>
    <w:basedOn w:val="150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5">
    <w:name w:val="Grid Table 1 Light - Accent 6"/>
    <w:basedOn w:val="150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6">
    <w:name w:val="Grid Table 2"/>
    <w:basedOn w:val="150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7">
    <w:name w:val="Grid Table 2 - Accent 1"/>
    <w:basedOn w:val="150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8">
    <w:name w:val="Grid Table 2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39">
    <w:name w:val="Grid Table 2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0">
    <w:name w:val="Grid Table 2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1">
    <w:name w:val="Grid Table 2 - Accent 5"/>
    <w:basedOn w:val="150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2">
    <w:name w:val="Grid Table 2 - Accent 6"/>
    <w:basedOn w:val="150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3">
    <w:name w:val="Grid Table 3"/>
    <w:basedOn w:val="1506"/>
    <w:uiPriority w:val="99"/>
    <w:pPr>
      <w:pBdr/>
      <w:spacing w:after="0" w:line="240" w:lineRule="auto"/>
      <w:ind/>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4">
    <w:name w:val="Grid Table 3 - Accent 1"/>
    <w:basedOn w:val="1506"/>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5">
    <w:name w:val="Grid Table 3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6">
    <w:name w:val="Grid Table 3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7">
    <w:name w:val="Grid Table 3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8">
    <w:name w:val="Grid Table 3 - Accent 5"/>
    <w:basedOn w:val="1506"/>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49">
    <w:name w:val="Grid Table 3 - Accent 6"/>
    <w:basedOn w:val="1506"/>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0">
    <w:name w:val="Grid Table 4"/>
    <w:basedOn w:val="1506"/>
    <w:uiPriority w:val="59"/>
    <w:pPr>
      <w:pBdr/>
      <w:spacing w:after="0" w:line="240" w:lineRule="auto"/>
      <w:ind/>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ffffff"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1">
    <w:name w:val="Grid Table 4 - Accent 1"/>
    <w:basedOn w:val="1506"/>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2">
    <w:name w:val="Grid Table 4 - Accent 2"/>
    <w:basedOn w:val="1506"/>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3">
    <w:name w:val="Grid Table 4 - Accent 3"/>
    <w:basedOn w:val="1506"/>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4">
    <w:name w:val="Grid Table 4 - Accent 4"/>
    <w:basedOn w:val="1506"/>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5">
    <w:name w:val="Grid Table 4 - Accent 5"/>
    <w:basedOn w:val="1506"/>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6">
    <w:name w:val="Grid Table 4 - Accent 6"/>
    <w:basedOn w:val="1506"/>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7">
    <w:name w:val="Grid Table 5 Dark"/>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bfbfbf" w:themeFill="text1" w:themeFillTint="40"/>
    </w:tblPr>
    <w:tcPr>
      <w:tcBorders/>
    </w:tcPr>
    <w:tblStylePr w:type="band1Horz">
      <w:pPr>
        <w:pBdr/>
        <w:spacing/>
        <w:ind/>
      </w:pPr>
      <w:tblPr>
        <w:tblBorders/>
      </w:tblPr>
      <w:tcPr>
        <w:shd w:val="clear" w:color="ffffff" w:themeColor="text1" w:themeTint="75" w:fill="8a8a8a" w:themeFill="text1" w:themeFillTint="75"/>
        <w:tcBorders/>
      </w:tcPr>
    </w:tblStylePr>
    <w:tblStylePr w:type="band1Vert">
      <w:pPr>
        <w:pBdr/>
        <w:spacing/>
        <w:ind/>
      </w:pPr>
      <w:tblPr>
        <w:tblBorders/>
      </w:tblPr>
      <w:tcPr>
        <w:shd w:val="clear" w:color="ffffff"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text1" w:fill="000000" w:themeFill="text1"/>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rFonts w:ascii="Arial" w:hAnsi="Arial"/>
        <w:b/>
        <w:color w:val="ffffff"/>
        <w:sz w:val="22"/>
      </w:rPr>
      <w:pPr>
        <w:pBdr/>
        <w:spacing/>
        <w:ind/>
      </w:pPr>
      <w:tblPr>
        <w:tblBorders/>
      </w:tblPr>
      <w:tcPr>
        <w:shd w:val="clear" w:color="ffffff" w:themeColor="text1" w:fill="000000" w:themeFill="text1"/>
        <w:tcBorders/>
      </w:tcPr>
    </w:tblStylePr>
    <w:tblStylePr w:type="lastRow">
      <w:rPr>
        <w:rFonts w:ascii="Arial" w:hAnsi="Arial"/>
        <w:b/>
        <w:color w:val="ffffff"/>
        <w:sz w:val="22"/>
      </w:rPr>
      <w:pPr>
        <w:pBdr/>
        <w:spacing/>
        <w:ind/>
      </w:pPr>
      <w:tblPr>
        <w:tblBorders/>
      </w:tblPr>
      <w:tcPr>
        <w:shd w:val="clear" w:color="ffffff" w:themeColor="text1" w:fill="000000" w:themeFill="tex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8">
    <w:name w:val="Grid Table 5 Dark- Accent 1"/>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deebf6" w:themeFill="accent1" w:themeFillTint="34"/>
    </w:tblPr>
    <w:tcPr>
      <w:tcBorders/>
    </w:tcPr>
    <w:tblStylePr w:type="band1Horz">
      <w:pPr>
        <w:pBdr/>
        <w:spacing/>
        <w:ind/>
      </w:pPr>
      <w:tblPr>
        <w:tblBorders/>
      </w:tblPr>
      <w:tcPr>
        <w:shd w:val="clear" w:color="ffffff" w:themeColor="accent1" w:themeTint="75" w:fill="b4d1ec" w:themeFill="accent1" w:themeFillTint="75"/>
        <w:tcBorders/>
      </w:tcPr>
    </w:tblStylePr>
    <w:tblStylePr w:type="band1Vert">
      <w:pPr>
        <w:pBdr/>
        <w:spacing/>
        <w:ind/>
      </w:pPr>
      <w:tblPr>
        <w:tblBorders/>
      </w:tblPr>
      <w:tcPr>
        <w:shd w:val="clear" w:color="ffffff" w:themeColor="accent1" w:themeTint="75" w:fill="b4d1ec"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1" w:fill="5b9bd5" w:themeFill="accent1"/>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rFonts w:ascii="Arial" w:hAnsi="Arial"/>
        <w:b/>
        <w:color w:val="ffffff"/>
        <w:sz w:val="22"/>
      </w:rPr>
      <w:pPr>
        <w:pBdr/>
        <w:spacing/>
        <w:ind/>
      </w:pPr>
      <w:tblPr>
        <w:tblBorders/>
      </w:tblPr>
      <w:tcPr>
        <w:shd w:val="clear" w:color="ffffff" w:themeColor="accent1" w:fill="5b9bd5" w:themeFill="accent1"/>
        <w:tcBorders/>
      </w:tcPr>
    </w:tblStylePr>
    <w:tblStylePr w:type="lastRow">
      <w:rPr>
        <w:rFonts w:ascii="Arial" w:hAnsi="Arial"/>
        <w:b/>
        <w:color w:val="ffffff"/>
        <w:sz w:val="22"/>
      </w:rPr>
      <w:pPr>
        <w:pBdr/>
        <w:spacing/>
        <w:ind/>
      </w:pPr>
      <w:tblPr>
        <w:tblBorders/>
      </w:tblPr>
      <w:tcPr>
        <w:shd w:val="clear" w:color="ffffff" w:themeColor="accent1" w:fill="5b9bd5" w:themeFill="accent1"/>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59">
    <w:name w:val="Grid Table 5 Dark - Accent 2"/>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0">
    <w:name w:val="Grid Table 5 Dark - Accent 3"/>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1">
    <w:name w:val="Grid Table 5 Dark- Accent 4"/>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ff2cb" w:themeFill="accent4" w:themeFillTint="34"/>
    </w:tblPr>
    <w:tcPr>
      <w:tcBorders/>
    </w:tcPr>
    <w:tblStylePr w:type="band1Horz">
      <w:pPr>
        <w:pBdr/>
        <w:spacing/>
        <w:ind/>
      </w:pPr>
      <w:tblPr>
        <w:tblBorders/>
      </w:tblPr>
      <w:tcPr>
        <w:shd w:val="clear" w:color="ffffff" w:themeColor="accent4" w:themeTint="75" w:fill="ffe28a" w:themeFill="accent4" w:themeFillTint="75"/>
        <w:tcBorders/>
      </w:tcPr>
    </w:tblStylePr>
    <w:tblStylePr w:type="band1Vert">
      <w:pPr>
        <w:pBdr/>
        <w:spacing/>
        <w:ind/>
      </w:pPr>
      <w:tblPr>
        <w:tblBorders/>
      </w:tblPr>
      <w:tcPr>
        <w:shd w:val="clear" w:color="ffffff"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4" w:fill="ffc000" w:themeFill="accent4"/>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rFonts w:ascii="Arial" w:hAnsi="Arial"/>
        <w:b/>
        <w:color w:val="ffffff"/>
        <w:sz w:val="22"/>
      </w:rPr>
      <w:pPr>
        <w:pBdr/>
        <w:spacing/>
        <w:ind/>
      </w:pPr>
      <w:tblPr>
        <w:tblBorders/>
      </w:tblPr>
      <w:tcPr>
        <w:shd w:val="clear" w:color="ffffff" w:themeColor="accent4" w:fill="ffc000" w:themeFill="accent4"/>
        <w:tcBorders/>
      </w:tcPr>
    </w:tblStylePr>
    <w:tblStylePr w:type="lastRow">
      <w:rPr>
        <w:rFonts w:ascii="Arial" w:hAnsi="Arial"/>
        <w:b/>
        <w:color w:val="ffffff"/>
        <w:sz w:val="22"/>
      </w:rPr>
      <w:pPr>
        <w:pBdr/>
        <w:spacing/>
        <w:ind/>
      </w:pPr>
      <w:tblPr>
        <w:tblBorders/>
      </w:tblPr>
      <w:tcPr>
        <w:shd w:val="clear" w:color="ffffff" w:themeColor="accent4" w:fill="ffc000" w:themeFill="accent4"/>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2">
    <w:name w:val="Grid Table 5 Dark - Accent 5"/>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3">
    <w:name w:val="Grid Table 5 Dark - Accent 6"/>
    <w:basedOn w:val="1506"/>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64">
    <w:name w:val="Grid Table 6 Colorful"/>
    <w:basedOn w:val="1506"/>
    <w:uiPriority w:val="99"/>
    <w:pPr>
      <w:pBdr/>
      <w:spacing w:after="0" w:line="240" w:lineRule="auto"/>
      <w:ind/>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04040" w:themeColor="text1" w:themeTint="80" w:themeShade="95"/>
        <w:sz w:val="22"/>
      </w:rPr>
      <w:pPr>
        <w:pBdr/>
        <w:spacing/>
        <w:ind/>
      </w:pPr>
      <w:tblPr>
        <w:tblBorders/>
      </w:tblPr>
      <w:tcPr>
        <w:shd w:val="clear" w:color="ffffff" w:themeColor="text1" w:themeTint="34" w:fill="cbcbcb" w:themeFill="text1" w:themeFillTint="34"/>
        <w:tcBorders/>
      </w:tcPr>
    </w:tblStylePr>
    <w:tblStylePr w:type="band1Vert">
      <w:pPr>
        <w:pBdr/>
        <w:spacing/>
        <w:ind/>
      </w:pPr>
      <w:tblPr>
        <w:tblBorders/>
      </w:tblPr>
      <w:tcPr>
        <w:shd w:val="clear" w:color="ffffff" w:themeColor="text1" w:themeTint="34" w:fill="cbcbcb" w:themeFill="text1" w:themeFillTint="34"/>
        <w:tcBorders/>
      </w:tcPr>
    </w:tblStylePr>
    <w:tblStylePr w:type="band2Horz">
      <w:rPr>
        <w:rFonts w:ascii="Arial" w:hAnsi="Arial"/>
        <w:color w:val="404040"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4a4a4a" w:themeColor="text1" w:themeTint="80" w:themeShade="95"/>
      </w:rPr>
      <w:pPr>
        <w:pBdr/>
        <w:spacing/>
        <w:ind/>
      </w:pPr>
      <w:tblPr>
        <w:tblBorders/>
      </w:tblPr>
      <w:tcPr>
        <w:tcBorders/>
      </w:tcPr>
    </w:tblStylePr>
    <w:tblStylePr w:type="firstRow">
      <w:rPr>
        <w:b/>
        <w:color w:val="4a4a4a" w:themeColor="text1" w:themeTint="80" w:themeShade="95"/>
      </w:rPr>
      <w:pPr>
        <w:pBdr/>
        <w:spacing/>
        <w:ind/>
      </w:pPr>
      <w:tblPr>
        <w:tblBorders/>
      </w:tblPr>
      <w:tcPr>
        <w:tcBorders>
          <w:bottom w:val="single" w:color="000000" w:themeColor="text1" w:themeTint="80" w:sz="12" w:space="0"/>
        </w:tcBorders>
      </w:tcPr>
    </w:tblStylePr>
    <w:tblStylePr w:type="lastCol">
      <w:rPr>
        <w:b/>
        <w:color w:val="4a4a4a" w:themeColor="text1" w:themeTint="80" w:themeShade="95"/>
      </w:rPr>
      <w:pPr>
        <w:pBdr/>
        <w:spacing/>
        <w:ind/>
      </w:pPr>
      <w:tblPr>
        <w:tblBorders/>
      </w:tblPr>
      <w:tcPr>
        <w:tcBorders/>
      </w:tcPr>
    </w:tblStylePr>
    <w:tblStylePr w:type="lastRow">
      <w:rPr>
        <w:b/>
        <w:color w:val="4a4a4a"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text1" w:themeTint="80" w:themeShade="95"/>
        <w:sz w:val="22"/>
      </w:rPr>
      <w:pPr>
        <w:pBdr/>
        <w:spacing/>
        <w:ind/>
      </w:pPr>
      <w:tblPr>
        <w:tblBorders/>
      </w:tblPr>
      <w:tcPr>
        <w:tcBorders/>
      </w:tcPr>
    </w:tblStylePr>
  </w:style>
  <w:style w:type="table" w:styleId="1565">
    <w:name w:val="Grid Table 6 Colorful - Accent 1"/>
    <w:basedOn w:val="1506"/>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1566">
    <w:name w:val="Grid Table 6 Colorful - Accent 2"/>
    <w:basedOn w:val="150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1567">
    <w:name w:val="Grid Table 6 Colorful - Accent 3"/>
    <w:basedOn w:val="1506"/>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1568">
    <w:name w:val="Grid Table 6 Colorful - Accent 4"/>
    <w:basedOn w:val="150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1569">
    <w:name w:val="Grid Table 6 Colorful - Accent 5"/>
    <w:basedOn w:val="1506"/>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70">
    <w:name w:val="Grid Table 6 Colorful - Accent 6"/>
    <w:basedOn w:val="1506"/>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1571">
    <w:name w:val="Grid Table 7 Colorful"/>
    <w:basedOn w:val="1506"/>
    <w:uiPriority w:val="99"/>
    <w:pPr>
      <w:pBdr/>
      <w:spacing w:after="0" w:line="240" w:lineRule="auto"/>
      <w:ind/>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0D" w:fill="f2f2f2" w:themeFill="text1" w:themeFillTint="0D"/>
        <w:tcBorders/>
      </w:tcPr>
    </w:tblStylePr>
    <w:tblStylePr w:type="band1Vert">
      <w:pPr>
        <w:pBdr/>
        <w:spacing/>
        <w:ind/>
      </w:pPr>
      <w:tblPr>
        <w:tblBorders/>
      </w:tblPr>
      <w:tcPr>
        <w:shd w:val="clear" w:color="ffffff" w:themeColor="text1" w:themeTint="0D" w:fill="f2f2f2" w:themeFill="text1" w:themeFillTint="0D"/>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2">
    <w:name w:val="Grid Table 7 Colorful - Accent 1"/>
    <w:basedOn w:val="1506"/>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3">
    <w:name w:val="Grid Table 7 Colorful - Accent 2"/>
    <w:basedOn w:val="1506"/>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4">
    <w:name w:val="Grid Table 7 Colorful - Accent 3"/>
    <w:basedOn w:val="1506"/>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5">
    <w:name w:val="Grid Table 7 Colorful - Accent 4"/>
    <w:basedOn w:val="1506"/>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6">
    <w:name w:val="Grid Table 7 Colorful - Accent 5"/>
    <w:basedOn w:val="1506"/>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7">
    <w:name w:val="Grid Table 7 Colorful - Accent 6"/>
    <w:basedOn w:val="1506"/>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8">
    <w:name w:val="List Table 1 Light"/>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79">
    <w:name w:val="List Table 1 Light - Accent 1"/>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0">
    <w:name w:val="List Table 1 Light - Accent 2"/>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1">
    <w:name w:val="List Table 1 Light - Accent 3"/>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2">
    <w:name w:val="List Table 1 Light - Accent 4"/>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3">
    <w:name w:val="List Table 1 Light - Accent 5"/>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4">
    <w:name w:val="List Table 1 Light - Accent 6"/>
    <w:basedOn w:val="1506"/>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5">
    <w:name w:val="List Table 2"/>
    <w:basedOn w:val="1506"/>
    <w:uiPriority w:val="99"/>
    <w:pPr>
      <w:pBdr/>
      <w:spacing w:after="0" w:line="240" w:lineRule="auto"/>
      <w:ind/>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6">
    <w:name w:val="List Table 2 - Accent 1"/>
    <w:basedOn w:val="1506"/>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7">
    <w:name w:val="List Table 2 - Accent 2"/>
    <w:basedOn w:val="1506"/>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8">
    <w:name w:val="List Table 2 - Accent 3"/>
    <w:basedOn w:val="1506"/>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89">
    <w:name w:val="List Table 2 - Accent 4"/>
    <w:basedOn w:val="1506"/>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0">
    <w:name w:val="List Table 2 - Accent 5"/>
    <w:basedOn w:val="1506"/>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1">
    <w:name w:val="List Table 2 - Accent 6"/>
    <w:basedOn w:val="1506"/>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2">
    <w:name w:val="List Table 3"/>
    <w:basedOn w:val="150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3">
    <w:name w:val="List Table 3 - Accent 1"/>
    <w:basedOn w:val="1506"/>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4">
    <w:name w:val="List Table 3 - Accent 2"/>
    <w:basedOn w:val="1506"/>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5">
    <w:name w:val="List Table 3 - Accent 3"/>
    <w:basedOn w:val="1506"/>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6">
    <w:name w:val="List Table 3 - Accent 4"/>
    <w:basedOn w:val="1506"/>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7">
    <w:name w:val="List Table 3 - Accent 5"/>
    <w:basedOn w:val="1506"/>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8">
    <w:name w:val="List Table 3 - Accent 6"/>
    <w:basedOn w:val="1506"/>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599">
    <w:name w:val="List Table 4"/>
    <w:basedOn w:val="1506"/>
    <w:uiPriority w:val="99"/>
    <w:pPr>
      <w:pBdr/>
      <w:spacing w:after="0" w:line="240" w:lineRule="auto"/>
      <w:ind/>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fffff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0">
    <w:name w:val="List Table 4 - Accent 1"/>
    <w:basedOn w:val="1506"/>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1">
    <w:name w:val="List Table 4 - Accent 2"/>
    <w:basedOn w:val="1506"/>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2">
    <w:name w:val="List Table 4 - Accent 3"/>
    <w:basedOn w:val="1506"/>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3">
    <w:name w:val="List Table 4 - Accent 4"/>
    <w:basedOn w:val="1506"/>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4">
    <w:name w:val="List Table 4 - Accent 5"/>
    <w:basedOn w:val="1506"/>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5">
    <w:name w:val="List Table 4 - Accent 6"/>
    <w:basedOn w:val="1506"/>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06">
    <w:name w:val="List Table 5 Dark"/>
    <w:basedOn w:val="1506"/>
    <w:uiPriority w:val="99"/>
    <w:pPr>
      <w:pBdr/>
      <w:spacing w:after="0" w:line="240" w:lineRule="auto"/>
      <w:ind/>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7f7f7f" w:themeFill="text1" w:themeFillTint="80"/>
    </w:tblPr>
    <w:tcPr>
      <w:tcBorders/>
    </w:tcPr>
    <w:tblStylePr w:type="band1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text1" w:themeTint="80" w:fill="7f7f7f" w:themeFill="text1" w:themeFillTint="80"/>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text1" w:themeTint="80" w:fill="7f7f7f" w:themeFill="text1" w:themeFillTint="80"/>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text1" w:themeTint="80" w:fill="7f7f7f" w:themeFill="text1" w:themeFillTint="80"/>
        <w:tcBorders>
          <w:top w:val="single" w:color="000000" w:themeColor="text1" w:themeTint="80"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7">
    <w:name w:val="List Table 5 Dark - Accent 1"/>
    <w:basedOn w:val="1506"/>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8">
    <w:name w:val="List Table 5 Dark - Accent 2"/>
    <w:basedOn w:val="1506"/>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09">
    <w:name w:val="List Table 5 Dark - Accent 3"/>
    <w:basedOn w:val="1506"/>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0">
    <w:name w:val="List Table 5 Dark - Accent 4"/>
    <w:basedOn w:val="1506"/>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1">
    <w:name w:val="List Table 5 Dark - Accent 5"/>
    <w:basedOn w:val="1506"/>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2">
    <w:name w:val="List Table 5 Dark - Accent 6"/>
    <w:basedOn w:val="1506"/>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1613">
    <w:name w:val="List Table 6 Colorful"/>
    <w:basedOn w:val="1506"/>
    <w:uiPriority w:val="99"/>
    <w:pPr>
      <w:pBdr/>
      <w:spacing w:after="0" w:line="240" w:lineRule="auto"/>
      <w:ind/>
    </w:pPr>
    <w:tblPr>
      <w:tblStyleRowBandSize w:val="1"/>
      <w:tblStyleColBandSize w:val="1"/>
      <w:tblInd w:w="0" w:type="dxa"/>
      <w:tblBorders>
        <w:top w:val="single" w:color="000000" w:themeColor="text1" w:themeTint="80" w:sz="4" w:space="0"/>
        <w:bottom w:val="single" w:color="000000" w:themeColor="text1" w:themeTint="80" w:sz="4" w:space="0"/>
      </w:tblBorders>
    </w:tblPr>
    <w:tcPr>
      <w:tcBorders/>
    </w:tcPr>
    <w:tblStylePr w:type="band1Horz">
      <w:rPr>
        <w:rFonts w:ascii="Arial" w:hAnsi="Arial"/>
        <w:color w:val="404040" w:themeColor="text1"/>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0404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000000"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000000"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4">
    <w:name w:val="List Table 6 Colorful - Accent 1"/>
    <w:basedOn w:val="1506"/>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5">
    <w:name w:val="List Table 6 Colorful - Accent 2"/>
    <w:basedOn w:val="1506"/>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6">
    <w:name w:val="List Table 6 Colorful - Accent 3"/>
    <w:basedOn w:val="1506"/>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7">
    <w:name w:val="List Table 6 Colorful - Accent 4"/>
    <w:basedOn w:val="1506"/>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8">
    <w:name w:val="List Table 6 Colorful - Accent 5"/>
    <w:basedOn w:val="1506"/>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19">
    <w:name w:val="List Table 6 Colorful - Accent 6"/>
    <w:basedOn w:val="1506"/>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0">
    <w:name w:val="List Table 7 Colorful"/>
    <w:basedOn w:val="1506"/>
    <w:uiPriority w:val="99"/>
    <w:pPr>
      <w:pBdr/>
      <w:spacing w:after="0" w:line="240" w:lineRule="auto"/>
      <w:ind/>
    </w:pPr>
    <w:tblPr>
      <w:tblStyleRowBandSize w:val="1"/>
      <w:tblStyleColBandSize w:val="1"/>
      <w:tblInd w:w="0" w:type="dxa"/>
      <w:tblBorders>
        <w:right w:val="single" w:color="000000" w:themeColor="text1" w:themeTint="80" w:sz="4" w:space="0"/>
      </w:tblBorders>
    </w:tblPr>
    <w:tcPr>
      <w:tcBorders/>
    </w:tcPr>
    <w:tblStylePr w:type="band1Horz">
      <w:rPr>
        <w:rFonts w:ascii="Arial" w:hAnsi="Arial"/>
        <w:color w:val="4a4a4a" w:themeColor="text1" w:themeTint="80" w:themeShade="95"/>
        <w:sz w:val="22"/>
      </w:rPr>
      <w:pPr>
        <w:pBdr/>
        <w:spacing/>
        <w:ind/>
      </w:pPr>
      <w:tblPr>
        <w:tblBorders/>
      </w:tblPr>
      <w:tcPr>
        <w:shd w:val="clear" w:color="ffffff" w:themeColor="text1" w:themeTint="40" w:fill="bfbfbf" w:themeFill="text1" w:themeFillTint="40"/>
        <w:tcBorders/>
      </w:tcPr>
    </w:tblStylePr>
    <w:tblStylePr w:type="band1Vert">
      <w:pPr>
        <w:pBdr/>
        <w:spacing/>
        <w:ind/>
      </w:pPr>
      <w:tblPr>
        <w:tblBorders/>
      </w:tblPr>
      <w:tcPr>
        <w:shd w:val="clear" w:color="ffffff" w:themeColor="text1" w:themeTint="40" w:fill="bfbfbf" w:themeFill="text1" w:themeFillTint="40"/>
        <w:tcBorders/>
      </w:tcPr>
    </w:tblStylePr>
    <w:tblStylePr w:type="band2Horz">
      <w:rPr>
        <w:rFonts w:ascii="Arial" w:hAnsi="Arial"/>
        <w:color w:val="4a4a4a"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a4a4a" w:themeColor="tex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4a4a4a" w:themeColor="text1" w:themeTint="80" w:themeShade="95"/>
        <w:sz w:val="22"/>
      </w:rPr>
      <w:pPr>
        <w:pBdr/>
        <w:spacing/>
        <w:ind/>
      </w:pPr>
      <w:tblPr>
        <w:tblBorders/>
      </w:tblPr>
      <w:tcPr>
        <w:shd w:val="clear"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4a4a4a" w:themeColor="text1" w:themeTint="80" w:themeShade="95"/>
        <w:sz w:val="22"/>
      </w:rPr>
      <w:pPr>
        <w:pBdr/>
        <w:spacing/>
        <w:ind/>
      </w:pPr>
      <w:tblPr>
        <w:tblBorders/>
      </w:tbl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a4a4a" w:themeColor="text1" w:themeTint="80" w:themeShade="95"/>
        <w:sz w:val="22"/>
      </w:rPr>
      <w:pPr>
        <w:pBdr/>
        <w:spacing/>
        <w:ind/>
      </w:pPr>
      <w:tblPr>
        <w:tblBorders/>
      </w:tblPr>
      <w:tcPr>
        <w:tcBorders/>
      </w:tcPr>
    </w:tblStylePr>
  </w:style>
  <w:style w:type="table" w:styleId="1621">
    <w:name w:val="List Table 7 Colorful - Accent 1"/>
    <w:basedOn w:val="1506"/>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1622">
    <w:name w:val="List Table 7 Colorful - Accent 2"/>
    <w:basedOn w:val="1506"/>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1623">
    <w:name w:val="List Table 7 Colorful - Accent 3"/>
    <w:basedOn w:val="1506"/>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1624">
    <w:name w:val="List Table 7 Colorful - Accent 4"/>
    <w:basedOn w:val="1506"/>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1625">
    <w:name w:val="List Table 7 Colorful - Accent 5"/>
    <w:basedOn w:val="1506"/>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1626">
    <w:name w:val="List Table 7 Colorful - Accent 6"/>
    <w:basedOn w:val="1506"/>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table" w:styleId="1627">
    <w:name w:val="Lined - Accent"/>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8">
    <w:name w:val="Lined - Accent 1"/>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29">
    <w:name w:val="Lined - Accent 2"/>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0">
    <w:name w:val="Lined - Accent 3"/>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1">
    <w:name w:val="Lined - Accent 4"/>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2">
    <w:name w:val="Lined - Accent 5"/>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3">
    <w:name w:val="Lined - Accent 6"/>
    <w:basedOn w:val="1506"/>
    <w:uiPriority w:val="99"/>
    <w:pPr>
      <w:pBdr/>
      <w:spacing w:after="0" w:line="240" w:lineRule="auto"/>
      <w:ind/>
    </w:pPr>
    <w:rPr>
      <w:color w:val="404040"/>
    </w:rPr>
    <w:tblPr>
      <w:tblStyleRowBandSize w:val="1"/>
      <w:tblStyleColBandSize w:val="1"/>
      <w:tblInd w:w="0" w:type="dxa"/>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4">
    <w:name w:val="Bordered &amp; Lined - Accent"/>
    <w:basedOn w:val="1506"/>
    <w:uiPriority w:val="99"/>
    <w:pPr>
      <w:pBdr/>
      <w:spacing w:after="0" w:line="240" w:lineRule="auto"/>
      <w:ind/>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fffff"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fffff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5">
    <w:name w:val="Bordered &amp; Lined - Accent 1"/>
    <w:basedOn w:val="1506"/>
    <w:uiPriority w:val="99"/>
    <w:pPr>
      <w:pBdr/>
      <w:spacing w:after="0" w:line="240" w:lineRule="auto"/>
      <w:ind/>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band2Vert">
      <w:rPr>
        <w:rFonts w:ascii="Arial" w:hAnsi="Arial"/>
        <w:color w:val="404040"/>
        <w:sz w:val="22"/>
      </w:rPr>
      <w:pPr>
        <w:pBdr/>
        <w:spacing/>
        <w:ind/>
      </w:pPr>
      <w:tblPr>
        <w:tblBorders/>
      </w:tblPr>
      <w:tcPr>
        <w:shd w:val="clear" w:color="ffffff" w:themeColor="accent1" w:themeTint="50" w:fill="cce0f2" w:themeFill="accent1" w:themeFillTint="50"/>
        <w:tcBorders/>
      </w:tcPr>
    </w:tblStylePr>
    <w:tblStylePr w:type="fir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fir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Col">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lastRow">
      <w:rPr>
        <w:rFonts w:ascii="Arial" w:hAnsi="Arial"/>
        <w:color w:val="f2f2f2"/>
        <w:sz w:val="22"/>
      </w:rPr>
      <w:pPr>
        <w:pBdr/>
        <w:spacing/>
        <w:ind/>
      </w:pPr>
      <w:tblPr>
        <w:tblBorders/>
      </w:tblPr>
      <w:tcPr>
        <w:shd w:val="clear" w:color="ffffff" w:themeColor="accent1" w:themeTint="EA" w:fill="69a3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6">
    <w:name w:val="Bordered &amp; Lined - Accent 2"/>
    <w:basedOn w:val="1506"/>
    <w:uiPriority w:val="99"/>
    <w:pPr>
      <w:pBdr/>
      <w:spacing w:after="0" w:line="240" w:lineRule="auto"/>
      <w:ind/>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fir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fir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Col">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lastRow">
      <w:rPr>
        <w:rFonts w:ascii="Arial" w:hAnsi="Arial"/>
        <w:color w:val="f2f2f2"/>
        <w:sz w:val="22"/>
      </w:rPr>
      <w:pPr>
        <w:pBdr/>
        <w:spacing/>
        <w:ind/>
      </w:pPr>
      <w:tblPr>
        <w:tblBorders/>
      </w:tblPr>
      <w:tcPr>
        <w:shd w:val="clear" w:color="ffffff" w:themeColor="accent2" w:themeTint="97" w:fill="f4b285"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7">
    <w:name w:val="Bordered &amp; Lined - Accent 3"/>
    <w:basedOn w:val="1506"/>
    <w:uiPriority w:val="99"/>
    <w:pPr>
      <w:pBdr/>
      <w:spacing w:after="0" w:line="240" w:lineRule="auto"/>
      <w:ind/>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fir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ffffff"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8">
    <w:name w:val="Bordered &amp; Lined - Accent 4"/>
    <w:basedOn w:val="1506"/>
    <w:uiPriority w:val="99"/>
    <w:pPr>
      <w:pBdr/>
      <w:spacing w:after="0" w:line="240" w:lineRule="auto"/>
      <w:ind/>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fir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Col">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lastRow">
      <w:rPr>
        <w:rFonts w:ascii="Arial" w:hAnsi="Arial"/>
        <w:color w:val="f2f2f2"/>
        <w:sz w:val="22"/>
      </w:rPr>
      <w:pPr>
        <w:pBdr/>
        <w:spacing/>
        <w:ind/>
      </w:pPr>
      <w:tblPr>
        <w:tblBorders/>
      </w:tblPr>
      <w:tcPr>
        <w:shd w:val="clear" w:color="ffffff" w:themeColor="accent4" w:themeTint="9A" w:fill="ffd9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39">
    <w:name w:val="Bordered &amp; Lined - Accent 5"/>
    <w:basedOn w:val="1506"/>
    <w:uiPriority w:val="99"/>
    <w:pPr>
      <w:pBdr/>
      <w:spacing w:after="0" w:line="240" w:lineRule="auto"/>
      <w:ind/>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firstCol">
      <w:rPr>
        <w:rFonts w:ascii="Arial" w:hAnsi="Arial"/>
        <w:color w:val="f2f2f2"/>
        <w:sz w:val="22"/>
      </w:rPr>
      <w:pPr>
        <w:pBdr/>
        <w:spacing/>
        <w:ind/>
      </w:pPr>
      <w:tblPr>
        <w:tblBorders/>
      </w:tblPr>
      <w:tcPr>
        <w:shd w:val="clear" w:color="ffffff" w:themeColor="accent5" w:fill="4472c4" w:themeFill="accent5"/>
        <w:tcBorders/>
      </w:tcPr>
    </w:tblStylePr>
    <w:tblStylePr w:type="firstRow">
      <w:rPr>
        <w:rFonts w:ascii="Arial" w:hAnsi="Arial"/>
        <w:color w:val="f2f2f2"/>
        <w:sz w:val="22"/>
      </w:rPr>
      <w:pPr>
        <w:pBdr/>
        <w:spacing/>
        <w:ind/>
      </w:pPr>
      <w:tblPr>
        <w:tblBorders/>
      </w:tblPr>
      <w:tcPr>
        <w:shd w:val="clear" w:color="ffffff" w:themeColor="accent5" w:fill="4472c4" w:themeFill="accent5"/>
        <w:tcBorders/>
      </w:tcPr>
    </w:tblStylePr>
    <w:tblStylePr w:type="lastCol">
      <w:rPr>
        <w:rFonts w:ascii="Arial" w:hAnsi="Arial"/>
        <w:color w:val="f2f2f2"/>
        <w:sz w:val="22"/>
      </w:rPr>
      <w:pPr>
        <w:pBdr/>
        <w:spacing/>
        <w:ind/>
      </w:pPr>
      <w:tblPr>
        <w:tblBorders/>
      </w:tblPr>
      <w:tcPr>
        <w:shd w:val="clear" w:color="ffffff" w:themeColor="accent5" w:fill="4472c4" w:themeFill="accent5"/>
        <w:tcBorders/>
      </w:tcPr>
    </w:tblStylePr>
    <w:tblStylePr w:type="lastRow">
      <w:rPr>
        <w:rFonts w:ascii="Arial" w:hAnsi="Arial"/>
        <w:color w:val="f2f2f2"/>
        <w:sz w:val="22"/>
      </w:rPr>
      <w:pPr>
        <w:pBdr/>
        <w:spacing/>
        <w:ind/>
      </w:pPr>
      <w:tblPr>
        <w:tblBorders/>
      </w:tblPr>
      <w:tcPr>
        <w:shd w:val="clear" w:color="ffffff"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0">
    <w:name w:val="Bordered &amp; Lined - Accent 6"/>
    <w:basedOn w:val="1506"/>
    <w:uiPriority w:val="99"/>
    <w:pPr>
      <w:pBdr/>
      <w:spacing w:after="0" w:line="240" w:lineRule="auto"/>
      <w:ind/>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firstCol">
      <w:rPr>
        <w:rFonts w:ascii="Arial" w:hAnsi="Arial"/>
        <w:color w:val="f2f2f2"/>
        <w:sz w:val="22"/>
      </w:rPr>
      <w:pPr>
        <w:pBdr/>
        <w:spacing/>
        <w:ind/>
      </w:pPr>
      <w:tblPr>
        <w:tblBorders/>
      </w:tblPr>
      <w:tcPr>
        <w:shd w:val="clear" w:color="ffffff" w:themeColor="accent6" w:fill="70ad47" w:themeFill="accent6"/>
        <w:tcBorders/>
      </w:tcPr>
    </w:tblStylePr>
    <w:tblStylePr w:type="firstRow">
      <w:rPr>
        <w:rFonts w:ascii="Arial" w:hAnsi="Arial"/>
        <w:color w:val="f2f2f2"/>
        <w:sz w:val="22"/>
      </w:rPr>
      <w:pPr>
        <w:pBdr/>
        <w:spacing/>
        <w:ind/>
      </w:pPr>
      <w:tblPr>
        <w:tblBorders/>
      </w:tblPr>
      <w:tcPr>
        <w:shd w:val="clear" w:color="ffffff" w:themeColor="accent6" w:fill="70ad47" w:themeFill="accent6"/>
        <w:tcBorders/>
      </w:tcPr>
    </w:tblStylePr>
    <w:tblStylePr w:type="lastCol">
      <w:rPr>
        <w:rFonts w:ascii="Arial" w:hAnsi="Arial"/>
        <w:color w:val="f2f2f2"/>
        <w:sz w:val="22"/>
      </w:rPr>
      <w:pPr>
        <w:pBdr/>
        <w:spacing/>
        <w:ind/>
      </w:pPr>
      <w:tblPr>
        <w:tblBorders/>
      </w:tblPr>
      <w:tcPr>
        <w:shd w:val="clear" w:color="ffffff" w:themeColor="accent6" w:fill="70ad47" w:themeFill="accent6"/>
        <w:tcBorders/>
      </w:tcPr>
    </w:tblStylePr>
    <w:tblStylePr w:type="lastRow">
      <w:rPr>
        <w:rFonts w:ascii="Arial" w:hAnsi="Arial"/>
        <w:color w:val="f2f2f2"/>
        <w:sz w:val="22"/>
      </w:rPr>
      <w:pPr>
        <w:pBdr/>
        <w:spacing/>
        <w:ind/>
      </w:pPr>
      <w:tblPr>
        <w:tblBorders/>
      </w:tblPr>
      <w:tcPr>
        <w:shd w:val="clear" w:color="ffffff"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1">
    <w:name w:val="Bordered"/>
    <w:basedOn w:val="1506"/>
    <w:uiPriority w:val="99"/>
    <w:pPr>
      <w:pBdr/>
      <w:spacing w:after="0" w:line="240" w:lineRule="auto"/>
      <w:ind/>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cPr>
      <w:tcBorders/>
    </w:tcPr>
    <w:tblStylePr w:type="band1Horz">
      <w:rPr>
        <w:rFonts w:ascii="Arial" w:hAnsi="Arial"/>
        <w:color w:val="404040"/>
        <w:sz w:val="22"/>
      </w:rPr>
      <w:pPr>
        <w:pBdr/>
        <w:spacing/>
        <w:ind/>
      </w:pPr>
      <w:tblPr>
        <w:tblBorders/>
      </w:tbl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text1" w:themeTint="80" w:sz="12" w:space="0"/>
        </w:tcBorders>
      </w:tcPr>
    </w:tblStylePr>
    <w:tblStylePr w:type="lastCol">
      <w:rPr>
        <w:rFonts w:ascii="Arial" w:hAnsi="Arial"/>
        <w:color w:val="404040"/>
        <w:sz w:val="22"/>
      </w:rPr>
      <w:pPr>
        <w:pBdr/>
        <w:spacing/>
        <w:ind/>
      </w:pPr>
      <w:tblPr>
        <w:tblBorders/>
      </w:tblPr>
      <w:tcPr>
        <w:tcBorders>
          <w:left w:val="single" w:color="000000" w:themeColor="text1" w:themeTint="80" w:sz="12" w:space="0"/>
        </w:tcBorders>
      </w:tcPr>
    </w:tblStylePr>
    <w:tblStylePr w:type="lastRow">
      <w:rPr>
        <w:rFonts w:ascii="Arial" w:hAnsi="Arial"/>
        <w:color w:val="404040"/>
        <w:sz w:val="22"/>
      </w:rPr>
      <w:pPr>
        <w:pBdr/>
        <w:spacing/>
        <w:ind/>
      </w:pPr>
      <w:tblPr>
        <w:tblBorders/>
      </w:tblPr>
      <w:tcPr>
        <w:tcBorders>
          <w:top w:val="single" w:color="000000"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2">
    <w:name w:val="Bordered - Accent 1"/>
    <w:basedOn w:val="1506"/>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1" w:sz="12" w:space="0"/>
        </w:tcBorders>
      </w:tcPr>
    </w:tblStylePr>
    <w:tblStylePr w:type="lastCol">
      <w:rPr>
        <w:rFonts w:ascii="Arial" w:hAnsi="Arial"/>
        <w:color w:val="404040"/>
        <w:sz w:val="22"/>
      </w:rPr>
      <w:pPr>
        <w:pBdr/>
        <w:spacing/>
        <w:ind/>
      </w:pPr>
      <w:tblPr>
        <w:tblBorders/>
      </w:tblPr>
      <w:tcPr>
        <w:tcBorders>
          <w:left w:val="single" w:color="000000" w:themeColor="accent1" w:sz="12" w:space="0"/>
        </w:tcBorders>
      </w:tcPr>
    </w:tblStylePr>
    <w:tblStylePr w:type="lastRow">
      <w:rPr>
        <w:rFonts w:ascii="Arial" w:hAnsi="Arial"/>
        <w:color w:val="404040"/>
        <w:sz w:val="22"/>
      </w:rPr>
      <w:pPr>
        <w:pBdr/>
        <w:spacing/>
        <w:ind/>
      </w:pPr>
      <w:tblPr>
        <w:tblBorders/>
      </w:tblPr>
      <w:tcPr>
        <w:tcBorders>
          <w:top w:val="single" w:color="000000"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3">
    <w:name w:val="Bordered - Accent 2"/>
    <w:basedOn w:val="1506"/>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2" w:themeTint="97" w:sz="12" w:space="0"/>
        </w:tcBorders>
      </w:tcPr>
    </w:tblStylePr>
    <w:tblStylePr w:type="lastCol">
      <w:rPr>
        <w:rFonts w:ascii="Arial" w:hAnsi="Arial"/>
        <w:color w:val="404040"/>
        <w:sz w:val="22"/>
      </w:rPr>
      <w:pPr>
        <w:pBdr/>
        <w:spacing/>
        <w:ind/>
      </w:pPr>
      <w:tblPr>
        <w:tblBorders/>
      </w:tblPr>
      <w:tcPr>
        <w:tcBorders>
          <w:left w:val="single" w:color="000000" w:themeColor="accent2" w:themeTint="97" w:sz="12" w:space="0"/>
        </w:tcBorders>
      </w:tcPr>
    </w:tblStylePr>
    <w:tblStylePr w:type="lastRow">
      <w:rPr>
        <w:rFonts w:ascii="Arial" w:hAnsi="Arial"/>
        <w:color w:val="404040"/>
        <w:sz w:val="22"/>
      </w:rPr>
      <w:pPr>
        <w:pBdr/>
        <w:spacing/>
        <w:ind/>
      </w:pPr>
      <w:tblPr>
        <w:tblBorders/>
      </w:tblPr>
      <w:tcPr>
        <w:tcBorders>
          <w:top w:val="single" w:color="000000"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4">
    <w:name w:val="Bordered - Accent 3"/>
    <w:basedOn w:val="1506"/>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3" w:themeTint="98" w:sz="12" w:space="0"/>
        </w:tcBorders>
      </w:tcPr>
    </w:tblStylePr>
    <w:tblStylePr w:type="lastCol">
      <w:rPr>
        <w:rFonts w:ascii="Arial" w:hAnsi="Arial"/>
        <w:color w:val="404040"/>
        <w:sz w:val="22"/>
      </w:rPr>
      <w:pPr>
        <w:pBdr/>
        <w:spacing/>
        <w:ind/>
      </w:pPr>
      <w:tblPr>
        <w:tblBorders/>
      </w:tblPr>
      <w:tcPr>
        <w:tcBorders>
          <w:left w:val="single" w:color="000000" w:themeColor="accent3" w:themeTint="98" w:sz="12" w:space="0"/>
        </w:tcBorders>
      </w:tcPr>
    </w:tblStylePr>
    <w:tblStylePr w:type="lastRow">
      <w:rPr>
        <w:rFonts w:ascii="Arial" w:hAnsi="Arial"/>
        <w:color w:val="404040"/>
        <w:sz w:val="22"/>
      </w:rPr>
      <w:pPr>
        <w:pBdr/>
        <w:spacing/>
        <w:ind/>
      </w:pPr>
      <w:tblPr>
        <w:tblBorders/>
      </w:tblPr>
      <w:tcPr>
        <w:tcBorders>
          <w:top w:val="single" w:color="000000"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5">
    <w:name w:val="Bordered - Accent 4"/>
    <w:basedOn w:val="1506"/>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4" w:themeTint="9A" w:sz="12" w:space="0"/>
        </w:tcBorders>
      </w:tcPr>
    </w:tblStylePr>
    <w:tblStylePr w:type="lastCol">
      <w:rPr>
        <w:rFonts w:ascii="Arial" w:hAnsi="Arial"/>
        <w:color w:val="404040"/>
        <w:sz w:val="22"/>
      </w:rPr>
      <w:pPr>
        <w:pBdr/>
        <w:spacing/>
        <w:ind/>
      </w:pPr>
      <w:tblPr>
        <w:tblBorders/>
      </w:tblPr>
      <w:tcPr>
        <w:tcBorders>
          <w:left w:val="single" w:color="000000" w:themeColor="accent4" w:themeTint="9A" w:sz="12" w:space="0"/>
        </w:tcBorders>
      </w:tcPr>
    </w:tblStylePr>
    <w:tblStylePr w:type="lastRow">
      <w:rPr>
        <w:rFonts w:ascii="Arial" w:hAnsi="Arial"/>
        <w:color w:val="404040"/>
        <w:sz w:val="22"/>
      </w:rPr>
      <w:pPr>
        <w:pBdr/>
        <w:spacing/>
        <w:ind/>
      </w:pPr>
      <w:tblPr>
        <w:tblBorders/>
      </w:tblPr>
      <w:tcPr>
        <w:tcBorders>
          <w:top w:val="single" w:color="000000"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6">
    <w:name w:val="Bordered - Accent 5"/>
    <w:basedOn w:val="1506"/>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5" w:themeTint="9A" w:sz="12" w:space="0"/>
        </w:tcBorders>
      </w:tcPr>
    </w:tblStylePr>
    <w:tblStylePr w:type="lastCol">
      <w:rPr>
        <w:rFonts w:ascii="Arial" w:hAnsi="Arial"/>
        <w:color w:val="404040"/>
        <w:sz w:val="22"/>
      </w:rPr>
      <w:pPr>
        <w:pBdr/>
        <w:spacing/>
        <w:ind/>
      </w:pPr>
      <w:tblPr>
        <w:tblBorders/>
      </w:tblPr>
      <w:tcPr>
        <w:tcBorders>
          <w:left w:val="single" w:color="000000" w:themeColor="accent5" w:themeTint="9A" w:sz="12" w:space="0"/>
        </w:tcBorders>
      </w:tcPr>
    </w:tblStylePr>
    <w:tblStylePr w:type="lastRow">
      <w:rPr>
        <w:rFonts w:ascii="Arial" w:hAnsi="Arial"/>
        <w:color w:val="404040"/>
        <w:sz w:val="22"/>
      </w:rPr>
      <w:pPr>
        <w:pBdr/>
        <w:spacing/>
        <w:ind/>
      </w:pPr>
      <w:tblPr>
        <w:tblBorders/>
      </w:tblPr>
      <w:tcPr>
        <w:tcBorders>
          <w:top w:val="single" w:color="000000"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1647">
    <w:name w:val="Bordered - Accent 6"/>
    <w:basedOn w:val="1506"/>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000000" w:themeColor="accent6" w:themeTint="98" w:sz="12" w:space="0"/>
        </w:tcBorders>
      </w:tcPr>
    </w:tblStylePr>
    <w:tblStylePr w:type="lastCol">
      <w:rPr>
        <w:rFonts w:ascii="Arial" w:hAnsi="Arial"/>
        <w:color w:val="404040"/>
        <w:sz w:val="22"/>
      </w:rPr>
      <w:pPr>
        <w:pBdr/>
        <w:spacing/>
        <w:ind/>
      </w:pPr>
      <w:tblPr>
        <w:tblBorders/>
      </w:tblPr>
      <w:tcPr>
        <w:tcBorders>
          <w:left w:val="single" w:color="000000" w:themeColor="accent6" w:themeTint="98" w:sz="12" w:space="0"/>
        </w:tcBorders>
      </w:tcPr>
    </w:tblStylePr>
    <w:tblStylePr w:type="lastRow">
      <w:rPr>
        <w:rFonts w:ascii="Arial" w:hAnsi="Arial"/>
        <w:color w:val="404040"/>
        <w:sz w:val="22"/>
      </w:rPr>
      <w:pPr>
        <w:pBdr/>
        <w:spacing/>
        <w:ind/>
      </w:pPr>
      <w:tblPr>
        <w:tblBorders/>
      </w:tblPr>
      <w:tcPr>
        <w:tcBorders>
          <w:top w:val="single" w:color="000000"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1648">
    <w:name w:val="Hyperlink"/>
    <w:uiPriority w:val="99"/>
    <w:unhideWhenUsed/>
    <w:pPr>
      <w:pBdr/>
      <w:spacing/>
      <w:ind/>
    </w:pPr>
    <w:rPr>
      <w:color w:val="0000ff" w:themeColor="hyperlink"/>
      <w:u w:val="single"/>
    </w:rPr>
  </w:style>
  <w:style w:type="paragraph" w:styleId="1649">
    <w:name w:val="footnote text"/>
    <w:basedOn w:val="1484"/>
    <w:link w:val="1650"/>
    <w:uiPriority w:val="99"/>
    <w:semiHidden/>
    <w:unhideWhenUsed/>
    <w:pPr>
      <w:pBdr/>
      <w:spacing w:after="40" w:line="240" w:lineRule="auto"/>
      <w:ind/>
    </w:pPr>
    <w:rPr>
      <w:sz w:val="18"/>
    </w:rPr>
  </w:style>
  <w:style w:type="character" w:styleId="1650">
    <w:name w:val="Footnote Text Char"/>
    <w:link w:val="1649"/>
    <w:uiPriority w:val="99"/>
    <w:pPr>
      <w:pBdr/>
      <w:spacing/>
      <w:ind/>
    </w:pPr>
    <w:rPr>
      <w:sz w:val="18"/>
    </w:rPr>
  </w:style>
  <w:style w:type="character" w:styleId="1651">
    <w:name w:val="footnote reference"/>
    <w:basedOn w:val="1485"/>
    <w:uiPriority w:val="99"/>
    <w:unhideWhenUsed/>
    <w:pPr>
      <w:pBdr/>
      <w:spacing/>
      <w:ind/>
    </w:pPr>
    <w:rPr>
      <w:vertAlign w:val="superscript"/>
    </w:rPr>
  </w:style>
  <w:style w:type="paragraph" w:styleId="1652">
    <w:name w:val="endnote text"/>
    <w:basedOn w:val="1484"/>
    <w:link w:val="1653"/>
    <w:uiPriority w:val="99"/>
    <w:semiHidden/>
    <w:unhideWhenUsed/>
    <w:pPr>
      <w:pBdr/>
      <w:spacing w:after="0" w:line="240" w:lineRule="auto"/>
      <w:ind/>
    </w:pPr>
    <w:rPr>
      <w:sz w:val="20"/>
    </w:rPr>
  </w:style>
  <w:style w:type="character" w:styleId="1653">
    <w:name w:val="Endnote Text Char"/>
    <w:link w:val="1652"/>
    <w:uiPriority w:val="99"/>
    <w:pPr>
      <w:pBdr/>
      <w:spacing/>
      <w:ind/>
    </w:pPr>
    <w:rPr>
      <w:sz w:val="20"/>
    </w:rPr>
  </w:style>
  <w:style w:type="character" w:styleId="1654">
    <w:name w:val="endnote reference"/>
    <w:basedOn w:val="1485"/>
    <w:uiPriority w:val="99"/>
    <w:semiHidden/>
    <w:unhideWhenUsed/>
    <w:pPr>
      <w:pBdr/>
      <w:spacing/>
      <w:ind/>
    </w:pPr>
    <w:rPr>
      <w:vertAlign w:val="superscript"/>
    </w:rPr>
  </w:style>
  <w:style w:type="paragraph" w:styleId="1655">
    <w:name w:val="toc 1"/>
    <w:basedOn w:val="1484"/>
    <w:next w:val="1484"/>
    <w:uiPriority w:val="39"/>
    <w:unhideWhenUsed/>
    <w:pPr>
      <w:pBdr/>
      <w:spacing w:after="57"/>
      <w:ind w:right="0" w:firstLine="0" w:left="0"/>
    </w:pPr>
  </w:style>
  <w:style w:type="paragraph" w:styleId="1656">
    <w:name w:val="toc 2"/>
    <w:basedOn w:val="1484"/>
    <w:next w:val="1484"/>
    <w:uiPriority w:val="39"/>
    <w:unhideWhenUsed/>
    <w:pPr>
      <w:pBdr/>
      <w:spacing w:after="57"/>
      <w:ind w:right="0" w:firstLine="0" w:left="283"/>
    </w:pPr>
  </w:style>
  <w:style w:type="paragraph" w:styleId="1657">
    <w:name w:val="toc 3"/>
    <w:basedOn w:val="1484"/>
    <w:next w:val="1484"/>
    <w:uiPriority w:val="39"/>
    <w:unhideWhenUsed/>
    <w:pPr>
      <w:pBdr/>
      <w:spacing w:after="57"/>
      <w:ind w:right="0" w:firstLine="0" w:left="567"/>
    </w:pPr>
  </w:style>
  <w:style w:type="paragraph" w:styleId="1658">
    <w:name w:val="toc 4"/>
    <w:basedOn w:val="1484"/>
    <w:next w:val="1484"/>
    <w:uiPriority w:val="39"/>
    <w:unhideWhenUsed/>
    <w:pPr>
      <w:pBdr/>
      <w:spacing w:after="57"/>
      <w:ind w:right="0" w:firstLine="0" w:left="850"/>
    </w:pPr>
  </w:style>
  <w:style w:type="paragraph" w:styleId="1659">
    <w:name w:val="toc 5"/>
    <w:basedOn w:val="1484"/>
    <w:next w:val="1484"/>
    <w:uiPriority w:val="39"/>
    <w:unhideWhenUsed/>
    <w:pPr>
      <w:pBdr/>
      <w:spacing w:after="57"/>
      <w:ind w:right="0" w:firstLine="0" w:left="1134"/>
    </w:pPr>
  </w:style>
  <w:style w:type="paragraph" w:styleId="1660">
    <w:name w:val="toc 6"/>
    <w:basedOn w:val="1484"/>
    <w:next w:val="1484"/>
    <w:uiPriority w:val="39"/>
    <w:unhideWhenUsed/>
    <w:pPr>
      <w:pBdr/>
      <w:spacing w:after="57"/>
      <w:ind w:right="0" w:firstLine="0" w:left="1417"/>
    </w:pPr>
  </w:style>
  <w:style w:type="paragraph" w:styleId="1661">
    <w:name w:val="toc 7"/>
    <w:basedOn w:val="1484"/>
    <w:next w:val="1484"/>
    <w:uiPriority w:val="39"/>
    <w:unhideWhenUsed/>
    <w:pPr>
      <w:pBdr/>
      <w:spacing w:after="57"/>
      <w:ind w:right="0" w:firstLine="0" w:left="1701"/>
    </w:pPr>
  </w:style>
  <w:style w:type="paragraph" w:styleId="1662">
    <w:name w:val="toc 8"/>
    <w:basedOn w:val="1484"/>
    <w:next w:val="1484"/>
    <w:uiPriority w:val="39"/>
    <w:unhideWhenUsed/>
    <w:pPr>
      <w:pBdr/>
      <w:spacing w:after="57"/>
      <w:ind w:right="0" w:firstLine="0" w:left="1984"/>
    </w:pPr>
  </w:style>
  <w:style w:type="paragraph" w:styleId="1663">
    <w:name w:val="toc 9"/>
    <w:basedOn w:val="1484"/>
    <w:next w:val="1484"/>
    <w:uiPriority w:val="39"/>
    <w:unhideWhenUsed/>
    <w:pPr>
      <w:pBdr/>
      <w:spacing w:after="57"/>
      <w:ind w:right="0" w:firstLine="0" w:left="2268"/>
    </w:pPr>
  </w:style>
  <w:style w:type="paragraph" w:styleId="1664">
    <w:name w:val="TOC Heading"/>
    <w:uiPriority w:val="39"/>
    <w:unhideWhenUsed/>
    <w:pPr>
      <w:pBdr/>
      <w:spacing/>
      <w:ind/>
    </w:pPr>
  </w:style>
  <w:style w:type="paragraph" w:styleId="1665">
    <w:name w:val="table of figures"/>
    <w:basedOn w:val="1484"/>
    <w:next w:val="1484"/>
    <w:uiPriority w:val="99"/>
    <w:unhideWhenUsed/>
    <w:pPr>
      <w:pBdr/>
      <w:spacing w:after="0" w:afterAutospacing="0"/>
      <w:ind/>
    </w:pPr>
  </w:style>
</w:styles>
</file>

<file path=word/glossary/webSettings.xml><?xml version="1.0" encoding="utf-8"?>
<w:webSettings xmlns:w="http://schemas.openxmlformats.org/wordprocessingml/2006/main">
  <w:optimizeForBrowser/>
</w:webSetting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139</cp:revision>
  <dcterms:created xsi:type="dcterms:W3CDTF">2024-05-24T01:52:00Z</dcterms:created>
  <dcterms:modified xsi:type="dcterms:W3CDTF">2024-06-18T18:34:47Z</dcterms:modified>
</cp:coreProperties>
</file>