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Document.xml" ContentType="application/vnd.openxmlformats-officedocument.wordprocessingml.people+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ExtendedDocument.xml" ContentType="application/vnd.openxmlformats-officedocument.wordprocessingml.commentsExtended+xml"/>
  <Override PartName="/word/comments.xml" ContentType="application/vnd.openxmlformats-officedocument.wordprocessingml.comments+xml"/>
  <Override PartName="/word/webSettings.xml" ContentType="application/vnd.openxmlformats-officedocument.wordprocessingml.webSetting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828"/>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bookmarkEnd w:id="1"/>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Sendo que,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w:t>
      </w:r>
      <w:r>
        <w:rPr>
          <w:rFonts w:ascii="Times New Roman" w:hAnsi="Times New Roman" w:eastAsia="Times New Roman" w:cs="Times New Roman"/>
          <w:sz w:val="24"/>
          <w:szCs w:val="24"/>
          <w:lang w:val="pt-BR"/>
        </w:rPr>
        <w:t xml:space="preserve">houve</w:t>
      </w:r>
      <w:r>
        <w:rPr>
          <w:rFonts w:ascii="Times New Roman" w:hAnsi="Times New Roman" w:eastAsia="Times New Roman" w:cs="Times New Roman"/>
          <w:sz w:val="24"/>
          <w:szCs w:val="24"/>
          <w:lang w:val="pt-BR"/>
        </w:rPr>
        <w:t xml:space="preserve"> máquinas que precederam o computador como ele é conhecido na </w:t>
      </w:r>
      <w:commentRangeStart w:id="1"/>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1"/>
      <w:r>
        <w:commentReference w:id="1"/>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0"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isto é, seus componentes.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dispositivos de entrada (teclado, mouse, entre outros).</w:t>
      </w:r>
      <w:del w:id="1"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2"/>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2"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sistema operacional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2"/>
      <w:r>
        <w:rPr>
          <w:rFonts w:ascii="Times New Roman" w:hAnsi="Times New Roman" w:eastAsia="Times New Roman" w:cs="Times New Roman"/>
          <w:color w:val="000000"/>
          <w:sz w:val="24"/>
          <w:lang w:val="pt-BR"/>
        </w:rPr>
        <w:t xml:space="preserve">arquiteturas</w:t>
      </w:r>
      <w:commentRangeEnd w:id="2"/>
      <w:r>
        <w:commentReference w:id="2"/>
      </w:r>
      <w:r>
        <w:rPr>
          <w:rStyle w:val="992"/>
          <w:rFonts w:ascii="Times New Roman" w:hAnsi="Times New Roman" w:eastAsia="Times New Roman" w:cs="Times New Roman"/>
          <w:color w:val="000000"/>
          <w:sz w:val="24"/>
        </w:rPr>
        <w:footnoteReference w:id="2"/>
      </w:r>
      <w:r>
        <w:rPr>
          <w:rStyle w:val="992"/>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2"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3"/>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3"/>
      <w:commentRangeStart w:id="4"/>
      <w:r>
        <w:rPr>
          <w:rFonts w:ascii="Times New Roman" w:hAnsi="Times New Roman" w:eastAsia="Times New Roman" w:cs="Times New Roman"/>
          <w:sz w:val="24"/>
          <w:szCs w:val="24"/>
          <w:lang w:val="pt-BR"/>
        </w:rPr>
        <w:t xml:space="preserve">Gödel</w:t>
      </w:r>
      <w:commentRangeEnd w:id="3"/>
      <w:commentRangeEnd w:id="4"/>
      <w:r>
        <w:commentReference w:id="3"/>
        <w:commentReference w:id="4"/>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5"/>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5"/>
      <w:r>
        <w:commentReference w:id="5"/>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829"/>
        <w:pBdr/>
        <w:spacing/>
        <w:ind/>
        <w:rPr>
          <w:rFonts w:ascii="Times New Roman" w:hAnsi="Times New Roman" w:cs="Times New Roman"/>
          <w:b/>
          <w:bCs/>
          <w:sz w:val="28"/>
          <w:szCs w:val="28"/>
          <w:lang w:val="pt-BR"/>
        </w:rPr>
      </w:pPr>
      <w:r/>
      <w:bookmarkStart w:id="2" w:name="_Toc2"/>
      <w:r>
        <w:rPr>
          <w:rFonts w:ascii="Times New Roman" w:hAnsi="Times New Roman" w:eastAsia="Times New Roman" w:cs="Times New Roman"/>
          <w:b/>
          <w:bCs/>
          <w:sz w:val="24"/>
          <w:szCs w:val="24"/>
          <w:lang w:val="pt-BR"/>
        </w:rPr>
        <w:t xml:space="preserve">1.1 HISTÓRIA DA COMPUTAÇÃO</w:t>
      </w:r>
      <w:bookmarkEnd w:id="2"/>
      <w:r>
        <w:rPr>
          <w:rFonts w:ascii="Times New Roman" w:hAnsi="Times New Roman" w:cs="Times New Roman"/>
          <w:b/>
          <w:bCs/>
          <w:sz w:val="28"/>
          <w:szCs w:val="28"/>
          <w:lang w:val="pt-BR"/>
        </w:rPr>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das máquinas, visto que durante muito tempo foi um fator limitador para o surgimento de novos avanços da </w:t>
      </w:r>
      <w:commentRangeStart w:id="6"/>
      <w:r>
        <w:rPr>
          <w:rFonts w:ascii="Times New Roman" w:hAnsi="Times New Roman" w:eastAsia="Times New Roman" w:cs="Times New Roman"/>
          <w:sz w:val="24"/>
          <w:szCs w:val="24"/>
          <w:lang w:val="pt-BR"/>
        </w:rPr>
        <w:t xml:space="preserve">computação</w:t>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 10, 100, 1.000, 10.000, 100.000 e 1.000.000,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(10 em binário),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323776</wp:posOffset>
                </wp:positionV>
                <wp:extent cx="3095267" cy="2164863"/>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4"/>
                        <a:stretch/>
                      </pic:blipFill>
                      <pic:spPr bwMode="auto">
                        <a:xfrm flipH="0" flipV="0">
                          <a:off x="0" y="0"/>
                          <a:ext cx="3095267" cy="21648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25.49pt;mso-position-vertical:absolute;width:243.72pt;height:170.46pt;mso-wrap-distance-left:9.07pt;mso-wrap-distance-top:0.00pt;mso-wrap-distance-right:9.07pt;mso-wrap-distance-bottom:0.00pt;z-index:1;" stroked="false">
                <v:imagedata r:id="rId14"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7"/>
      <w:r>
        <w:rPr>
          <w:rFonts w:ascii="Times New Roman" w:hAnsi="Times New Roman" w:eastAsia="Times New Roman" w:cs="Times New Roman"/>
          <w:sz w:val="24"/>
          <w:szCs w:val="24"/>
          <w:lang w:val="pt-BR"/>
        </w:rPr>
        <w:t xml:space="preserve">Indianos</w:t>
      </w:r>
      <w:commentRangeEnd w:id="7"/>
      <w:r>
        <w:commentReference w:id="7"/>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8"/>
      <w:commentRangeStart w:id="9"/>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8"/>
      <w:commentRangeEnd w:id="9"/>
      <w:r>
        <w:commentReference w:id="8"/>
        <w:commentReference w:id="9"/>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0"/>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0"/>
      <w:r>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5"/>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5"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6"/>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w:t>
      </w:r>
      <w:r>
        <w:rPr>
          <w:rFonts w:ascii="Times New Roman" w:hAnsi="Times New Roman" w:eastAsia="Times New Roman" w:cs="Times New Roman"/>
          <w:sz w:val="24"/>
          <w:szCs w:val="24"/>
          <w:lang w:val="pt-BR"/>
        </w:rPr>
        <w:t xml:space="preserve"> (Figura 8)</w:t>
      </w:r>
      <w:r>
        <w:rPr>
          <w:rFonts w:ascii="Times New Roman" w:hAnsi="Times New Roman" w:eastAsia="Times New Roman" w:cs="Times New Roman"/>
          <w:sz w:val="24"/>
          <w:szCs w:val="24"/>
          <w:lang w:val="pt-BR"/>
        </w:rPr>
        <w:t xml:space="preserv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7"/>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8"/>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left"/>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19"/>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publica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(Figura 9).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3" w:name="_Toc3"/>
      <w:r>
        <w:rPr>
          <w:rFonts w:ascii="Times New Roman" w:hAnsi="Times New Roman" w:eastAsia="Times New Roman" w:cs="Times New Roman"/>
          <w:b/>
          <w:bCs/>
          <w:sz w:val="24"/>
          <w:szCs w:val="24"/>
          <w:highlight w:val="none"/>
        </w:rPr>
        <w:t xml:space="preserve">1.1.1 Ada Lovelace</w:t>
      </w:r>
      <w:bookmarkEnd w:id="3"/>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w:t>
      </w:r>
      <w:r>
        <w:rPr>
          <w:rFonts w:ascii="Times New Roman" w:hAnsi="Times New Roman" w:eastAsia="Times New Roman" w:cs="Times New Roman"/>
          <w:b w:val="0"/>
          <w:bCs w:val="0"/>
          <w:i/>
          <w:iCs/>
          <w:sz w:val="24"/>
          <w:szCs w:val="24"/>
          <w:highlight w:val="none"/>
        </w:rPr>
        <w:t xml:space="preserve">insights </w:t>
      </w:r>
      <w:r>
        <w:rPr>
          <w:rFonts w:ascii="Times New Roman" w:hAnsi="Times New Roman" w:eastAsia="Times New Roman" w:cs="Times New Roman"/>
          <w:b w:val="0"/>
          <w:bCs w:val="0"/>
          <w:sz w:val="24"/>
          <w:szCs w:val="24"/>
          <w:highlight w:val="none"/>
        </w:rPr>
        <w:t xml:space="preserve">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 dispon</w:t>
      </w:r>
      <w:r>
        <w:rPr>
          <w:rFonts w:ascii="Times New Roman" w:hAnsi="Times New Roman" w:eastAsia="Times New Roman" w:cs="Times New Roman"/>
          <w:b w:val="0"/>
          <w:bCs w:val="0"/>
          <w:sz w:val="24"/>
          <w:szCs w:val="24"/>
          <w:highlight w:val="none"/>
        </w:rPr>
        <w:t xml:space="preserve">ível para leitura em </w:t>
      </w:r>
      <w:r>
        <w:rPr>
          <w:rFonts w:ascii="Times New Roman" w:hAnsi="Times New Roman" w:eastAsia="Times New Roman" w:cs="Times New Roman"/>
          <w:b w:val="0"/>
          <w:bCs w:val="0"/>
          <w:sz w:val="24"/>
          <w:szCs w:val="24"/>
          <w:highlight w:val="none"/>
        </w:rPr>
      </w:r>
      <w:hyperlink r:id="rId20" w:tooltip="https://books.google.com.br/books?id=qsY-AAAAYAAJ&amp;dq=sketch of the analytical engine&amp;lr&amp;as_drrb_is=b&amp;as_minm_is=0&amp;as_miny_is=1840&amp;as_maxm_is=0&amp;as_maxy_is=1852&amp;as_brr=0&amp;hl=pt-BR&amp;pg=PA689#v=onepage&amp;q&amp;f=false" w:history="1">
        <w:r>
          <w:rPr>
            <w:rStyle w:val="989"/>
            <w:rFonts w:ascii="Times New Roman" w:hAnsi="Times New Roman" w:eastAsia="Times New Roman" w:cs="Times New Roman"/>
            <w:b w:val="0"/>
            <w:bCs w:val="0"/>
            <w:sz w:val="24"/>
            <w:szCs w:val="24"/>
            <w:highlight w:val="none"/>
          </w:rPr>
          <w:t xml:space="preserve">https://books.google.com.br/books?id=qsYAAAAYAAJ&amp;dq=sketch%20of%20the%20analytical%20engine&amp;lr&amp;as_drrb_is=b&amp;as_minm_is=0&amp;as_miny_is=1840&amp;as_maxm_is=0&amp;as_maxy_is=1852&amp;as_brr=0&amp;hl=pt-BR&amp;pg=PA689#v=onepage&amp;q&amp;f=false</w:t>
        </w:r>
        <w:r>
          <w:rPr>
            <w:rStyle w:val="989"/>
            <w:rFonts w:ascii="Times New Roman" w:hAnsi="Times New Roman" w:eastAsia="Times New Roman" w:cs="Times New Roman"/>
            <w:b w:val="0"/>
            <w:bCs w:val="0"/>
            <w:sz w:val="24"/>
            <w:szCs w:val="24"/>
            <w:highlight w:val="none"/>
          </w:rPr>
        </w:r>
      </w:hyperlink>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t xml:space="preserve">. Ela havia traduzido um artigo de Babbage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um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w:t>
      </w: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rFonts w:ascii="Times New Roman" w:hAnsi="Times New Roman" w:eastAsia="Times New Roman" w:cs="Times New Roman"/>
          <w:b w:val="0"/>
          <w:bCs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9328" behindDoc="1" locked="0" layoutInCell="1" allowOverlap="1">
                <wp:simplePos x="0" y="0"/>
                <wp:positionH relativeFrom="margin">
                  <wp:align>center</wp:align>
                </wp:positionH>
                <wp:positionV relativeFrom="paragraph">
                  <wp:posOffset>233779</wp:posOffset>
                </wp:positionV>
                <wp:extent cx="1946769" cy="2675867"/>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7996" name=""/>
                        <pic:cNvPicPr>
                          <a:picLocks noChangeAspect="1"/>
                        </pic:cNvPicPr>
                        <pic:nvPr/>
                      </pic:nvPicPr>
                      <pic:blipFill>
                        <a:blip r:embed="rId21"/>
                        <a:stretch/>
                      </pic:blipFill>
                      <pic:spPr bwMode="auto">
                        <a:xfrm flipH="0" flipV="0">
                          <a:off x="0" y="0"/>
                          <a:ext cx="1946768" cy="267586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99328;o:allowoverlap:true;o:allowincell:true;mso-position-horizontal-relative:margin;mso-position-horizontal:center;mso-position-vertical-relative:text;margin-top:18.41pt;mso-position-vertical:absolute;width:153.29pt;height:210.70pt;mso-wrap-distance-left:9.07pt;mso-wrap-distance-top:0.00pt;mso-wrap-distance-right:9.07pt;mso-wrap-distance-bottom:0.00pt;z-index:1;" stroked="fals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Imagem da Ada Lovelace</w:t>
      </w:r>
      <w:r>
        <w:rPr>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highlight w:val="none"/>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(Figura 10)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2"/>
      <w:r>
        <w:rPr>
          <w:rFonts w:ascii="Times New Roman" w:hAnsi="Times New Roman" w:eastAsia="Times New Roman" w:cs="Times New Roman"/>
          <w:color w:val="000000" w:themeColor="text1"/>
          <w:sz w:val="24"/>
          <w:szCs w:val="24"/>
          <w:lang w:val="pt-BR"/>
        </w:rPr>
        <w:t xml:space="preserve">anos (IBM, 2024a)</w:t>
      </w:r>
      <w:commentRangeEnd w:id="12"/>
      <w:r>
        <w:commentReference w:id="12"/>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2"/>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3"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bookmarkEnd w:id="4"/>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(Figura 11),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12). </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03424" behindDoc="1" locked="0" layoutInCell="1" allowOverlap="1">
                <wp:simplePos x="0" y="0"/>
                <wp:positionH relativeFrom="margin">
                  <wp:align>center</wp:align>
                </wp:positionH>
                <wp:positionV relativeFrom="paragraph">
                  <wp:posOffset>184131</wp:posOffset>
                </wp:positionV>
                <wp:extent cx="1981200" cy="2476500"/>
                <wp:effectExtent l="0" t="0" r="0" b="0"/>
                <wp:wrapNone/>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1550" name=""/>
                        <pic:cNvPicPr>
                          <a:picLocks noChangeAspect="1"/>
                        </pic:cNvPicPr>
                        <pic:nvPr/>
                      </pic:nvPicPr>
                      <pic:blipFill>
                        <a:blip r:embed="rId23"/>
                        <a:stretch/>
                      </pic:blipFill>
                      <pic:spPr bwMode="auto">
                        <a:xfrm>
                          <a:off x="0" y="0"/>
                          <a:ext cx="1981199" cy="24764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03424;o:allowoverlap:true;o:allowincell:true;mso-position-horizontal-relative:margin;mso-position-horizontal:center;mso-position-vertical-relative:text;margin-top:14.50pt;mso-position-vertical:absolute;width:156.00pt;height:195.00pt;mso-wrap-distance-left:9.07pt;mso-wrap-distance-top:0.00pt;mso-wrap-distance-right:9.07pt;mso-wrap-distance-bottom:0.00pt;z-index:1;" stroked="false">
                <v:imagedata r:id="rId23" o:title=""/>
                <o:lock v:ext="edit" rotation="t"/>
              </v:shape>
            </w:pict>
          </mc:Fallback>
        </mc:AlternateContent>
      </w:r>
      <w:r>
        <w:rPr>
          <w:rFonts w:ascii="Times New Roman" w:hAnsi="Times New Roman" w:eastAsia="Times New Roman" w:cs="Times New Roman"/>
          <w:b/>
          <w:bCs/>
          <w:sz w:val="20"/>
          <w:szCs w:val="20"/>
          <w:lang w:val="pt-BR"/>
        </w:rPr>
        <w:t xml:space="preserve">Figura 11 – </w:t>
      </w:r>
      <w:r>
        <w:rPr>
          <w:rFonts w:ascii="Times New Roman" w:hAnsi="Times New Roman" w:eastAsia="Times New Roman" w:cs="Times New Roman"/>
          <w:sz w:val="20"/>
          <w:szCs w:val="20"/>
          <w:lang w:val="pt-BR"/>
        </w:rPr>
        <w:t xml:space="preserve">Grace Hopper</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commentRangeStart w:id="13"/>
      <w:r>
        <w:rPr>
          <w:rFonts w:ascii="Times New Roman" w:hAnsi="Times New Roman" w:eastAsia="Times New Roman" w:cs="Times New Roman"/>
          <w:color w:val="000000" w:themeColor="text1"/>
          <w:sz w:val="24"/>
          <w:szCs w:val="24"/>
          <w:lang w:val="pt-BR"/>
        </w:rPr>
        <w:t xml:space="preserve">Ela</w:t>
      </w:r>
      <w:commentRangeEnd w:id="13"/>
      <w:r>
        <w:commentReference w:id="13"/>
      </w:r>
      <w:r>
        <w:rPr>
          <w:rFonts w:ascii="Times New Roman" w:hAnsi="Times New Roman" w:eastAsia="Times New Roman" w:cs="Times New Roman"/>
          <w:color w:val="000000" w:themeColor="text1"/>
          <w:sz w:val="24"/>
          <w:szCs w:val="24"/>
          <w:lang w:val="pt-BR"/>
        </w:rPr>
        <w:t xml:space="preserve"> 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 compilador aprimorado e fez parte da equipe que desenvolveu o Flow-</w:t>
      </w:r>
      <w:r>
        <w:rPr>
          <w:rFonts w:ascii="Times New Roman" w:hAnsi="Times New Roman" w:eastAsia="Times New Roman" w:cs="Times New Roman"/>
          <w:color w:val="000000" w:themeColor="text1"/>
          <w:sz w:val="24"/>
          <w:szCs w:val="24"/>
          <w:lang w:val="pt-BR"/>
        </w:rPr>
        <w:t xml:space="preserve">Matic</w:t>
      </w:r>
      <w:r>
        <w:rPr>
          <w:rFonts w:ascii="Times New Roman" w:hAnsi="Times New Roman" w:eastAsia="Times New Roman" w:cs="Times New Roman"/>
          <w:color w:val="000000" w:themeColor="text1"/>
          <w:sz w:val="24"/>
          <w:szCs w:val="24"/>
          <w:lang w:val="pt-BR"/>
        </w:rPr>
        <w:t xml:space="preserve">, o primeiro compilador de processamento de dados em linguagem inglesa. Ela inventou a linguagem APT e verificou a linguagem COBOL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1044316</wp:posOffset>
                </wp:positionH>
                <wp:positionV relativeFrom="paragraph">
                  <wp:posOffset>401415</wp:posOffset>
                </wp:positionV>
                <wp:extent cx="3334348" cy="2133600"/>
                <wp:effectExtent l="0" t="0" r="0" b="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4"/>
                        <a:srcRect l="0" t="5266" r="0" b="13801"/>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600;o:allowoverlap:true;o:allowincell:true;mso-position-horizontal-relative:margin;margin-left:82.23pt;mso-position-horizontal:absolute;mso-position-vertical-relative:text;margin-top:31.61pt;mso-position-vertical:absolute;width:262.55pt;height:168.00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b/>
          <w:bCs/>
          <w:sz w:val="20"/>
          <w:szCs w:val="20"/>
          <w:lang w:val="pt-BR"/>
        </w:rPr>
        <w:t xml:space="preserve">Figura 12 – </w:t>
      </w:r>
      <w:r>
        <w:rPr>
          <w:rFonts w:ascii="Times New Roman" w:hAnsi="Times New Roman" w:eastAsia="Times New Roman" w:cs="Times New Roman"/>
          <w:sz w:val="20"/>
          <w:szCs w:val="20"/>
          <w:lang w:val="pt-BR"/>
        </w:rPr>
        <w:t xml:space="preserve">Uma mariposa colada a um registro do computador Mark II de 1945 com a anotação "Primeiro caso real de bug encontrado".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4"/>
      <w:r>
        <w:rPr>
          <w:rFonts w:ascii="Times New Roman" w:hAnsi="Times New Roman" w:eastAsia="Times New Roman" w:cs="Times New Roman"/>
          <w:sz w:val="24"/>
          <w:szCs w:val="24"/>
          <w:lang w:val="pt-BR"/>
        </w:rPr>
        <w:t xml:space="preserve">Os relés foram substituídos por máquinas que usavam válvulas à vácuo para construir computadores completamente eletrônicos. </w:t>
      </w:r>
      <w:commentRangeEnd w:id="14"/>
      <w:r>
        <w:commentReference w:id="14"/>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grelha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(Figura 13),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5"/>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b/>
          <w:bCs/>
          <w:sz w:val="20"/>
          <w:szCs w:val="20"/>
          <w:lang w:val="pt-BR"/>
        </w:rPr>
        <w:t xml:space="preserve">Figura 13 – </w:t>
      </w:r>
      <w:r>
        <w:rPr>
          <w:rFonts w:ascii="Times New Roman" w:hAnsi="Times New Roman" w:eastAsia="Times New Roman" w:cs="Times New Roman"/>
          <w:b w:val="0"/>
          <w:bCs w:val="0"/>
          <w:sz w:val="20"/>
          <w:szCs w:val="20"/>
          <w:lang w:val="pt-BR"/>
        </w:rPr>
        <w:t xml:space="preserve">Replica do computador Atanasoff–Berry na Universidade do estado de Iowa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bookmarkEnd w:id="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(Figura 14).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14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6"/>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Change w:id="4"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Holbertson</w:t>
      </w:r>
      <w:bookmarkEnd w:id="6"/>
      <w:r>
        <w:rPr>
          <w:rFonts w:ascii="Times New Roman" w:hAnsi="Times New Roman" w:eastAsia="Times New Roman" w:cs="Times New Roman"/>
          <w:b/>
          <w:bCs/>
          <w:sz w:val="24"/>
          <w:szCs w:val="24"/>
          <w:rPrChange w:id="5" w:author="Lucio Pereira Neves" w:date="2024-05-25T20:51:00Z">
            <w:rPr>
              <w:rFonts w:ascii="Times New Roman" w:hAnsi="Times New Roman" w:eastAsia="Times New Roman" w:cs="Times New Roman"/>
              <w:sz w:val="24"/>
              <w:szCs w:val="24"/>
              <w:lang w:val="pt-BR"/>
            </w:rPr>
          </w:rPrChange>
        </w:rPr>
      </w:r>
      <w:r>
        <w:rPr>
          <w:rFonts w:ascii="Times New Roman" w:hAnsi="Times New Roman" w:eastAsia="Times New Roman" w:cs="Times New Roman"/>
          <w:b/>
          <w:bCs/>
          <w:sz w:val="24"/>
          <w:szCs w:val="24"/>
          <w:rPrChange w:id="6"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Holbertson</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da linguagem COBOL e inventar o teclado numérico. A história dessas mulheres destaca a coerência e a importância do papel feminino no avanço da tecnologia computacional, quebrando barreiras e estabelecendo as bases para o futuro da computação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margin">
                  <wp:posOffset>855548</wp:posOffset>
                </wp:positionH>
                <wp:positionV relativeFrom="paragraph">
                  <wp:posOffset>231756</wp:posOffset>
                </wp:positionV>
                <wp:extent cx="4048988" cy="3091954"/>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3165" name=""/>
                        <pic:cNvPicPr>
                          <a:picLocks noChangeAspect="1"/>
                        </pic:cNvPicPr>
                        <pic:nvPr/>
                      </pic:nvPicPr>
                      <pic:blipFill>
                        <a:blip r:embed="rId27"/>
                        <a:stretch/>
                      </pic:blipFill>
                      <pic:spPr bwMode="auto">
                        <a:xfrm flipH="0" flipV="0">
                          <a:off x="0" y="0"/>
                          <a:ext cx="4048988" cy="309195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22880;o:allowoverlap:true;o:allowincell:true;mso-position-horizontal-relative:margin;margin-left:67.37pt;mso-position-horizontal:absolute;mso-position-vertical-relative:text;margin-top:18.25pt;mso-position-vertical:absolute;width:318.82pt;height:243.46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Figura 15 – </w:t>
      </w:r>
      <w:r>
        <w:rPr>
          <w:rFonts w:ascii="Times New Roman" w:hAnsi="Times New Roman" w:eastAsia="Times New Roman" w:cs="Times New Roman"/>
          <w:sz w:val="20"/>
          <w:szCs w:val="20"/>
          <w:lang w:val="pt-BR"/>
        </w:rPr>
        <w:t xml:space="preserve">Betty Holberton (à direita) programando o ENIAC na Filadélfia (décadas de 40/50)</w:t>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highlight w:val="none"/>
        </w:rPr>
      </w:r>
      <w:r/>
      <w:r>
        <w:rPr>
          <w:highlight w:val="none"/>
        </w:rPr>
      </w:r>
      <w:r/>
      <w:r>
        <w:rPr>
          <w:highlight w:val="none"/>
        </w:rPr>
      </w:r>
      <w:r/>
      <w:r>
        <w:rPr>
          <w:highlight w:val="none"/>
        </w:rPr>
      </w:r>
      <w:r>
        <w:rPr>
          <w:highlight w:val="none"/>
        </w:rPr>
      </w:r>
    </w:p>
    <w:p>
      <w:pPr>
        <w:pBdr/>
        <w:spacing w:line="360" w:lineRule="auto"/>
        <w:ind w:firstLine="708"/>
        <w:jc w:val="both"/>
        <w:rPr>
          <w:highlight w:val="none"/>
        </w:rPr>
      </w:pPr>
      <w:r>
        <w:rPr>
          <w:highlight w:val="none"/>
        </w:rPr>
      </w:r>
      <w: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highlight w:val="none"/>
        </w:rPr>
      </w:r>
      <w:r>
        <w:rPr>
          <w:highlight w:val="none"/>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bookmarkEnd w:id="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Ainda no contexto de guerra, era utilizado pelos soldados, tabelas de tiro com cálculos realizados por mais de 100 mu</w:t>
      </w:r>
      <w:r>
        <w:rPr>
          <w:rFonts w:ascii="Times New Roman" w:hAnsi="Times New Roman" w:eastAsia="Times New Roman" w:cs="Times New Roman"/>
          <w:sz w:val="24"/>
          <w:szCs w:val="24"/>
          <w:lang w:val="pt-BR"/>
        </w:rPr>
        <w:t xml:space="preserve">lheres recrutadas pelos militares dos EUA, pois muitos homens estavam no front. 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lang w:val="pt-BR"/>
        </w:rPr>
        <w:t xml:space="preserve">subprofissional</w:t>
      </w:r>
      <w:r>
        <w:rPr>
          <w:rFonts w:ascii="Times New Roman" w:hAnsi="Times New Roman" w:eastAsia="Times New Roman" w:cs="Times New Roman"/>
          <w:sz w:val="24"/>
          <w:szCs w:val="24"/>
          <w:lang w:val="pt-BR"/>
        </w:rPr>
        <w:t xml:space="preserve">" ou "</w:t>
      </w:r>
      <w:r>
        <w:rPr>
          <w:rFonts w:ascii="Times New Roman" w:hAnsi="Times New Roman" w:eastAsia="Times New Roman" w:cs="Times New Roman"/>
          <w:sz w:val="24"/>
          <w:szCs w:val="24"/>
          <w:lang w:val="pt-BR"/>
        </w:rPr>
        <w:t xml:space="preserve">subcientífico</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Outro m</w:t>
      </w:r>
      <w:r>
        <w:rPr>
          <w:rFonts w:ascii="Times New Roman" w:hAnsi="Times New Roman" w:eastAsia="Times New Roman" w:cs="Times New Roman"/>
          <w:sz w:val="24"/>
          <w:szCs w:val="24"/>
          <w:lang w:val="pt-BR"/>
        </w:rPr>
        <w:t xml:space="preserve">arco importante para a computação, foi a invenção dos transistores em 1947, pelos quais William Shockley, John Bardeen e Walter Brattain receberam um Prêmio Nobel, e o desenvolvimento dos circuitos integrados, que renderam a Jack Kilby outro Prêmio Nobel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 Com esses desenvolvimentos, as grandes máquinas dos anos 1940 foram reduzidas ao tamanho de armários únicos, enquanto o poder de processamento dobrou</w:t>
      </w:r>
      <w:r>
        <w:rPr>
          <w:rStyle w:val="992"/>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lang w:val="pt-BR"/>
        </w:rPr>
        <w:t xml:space="preserve"> a cada dois anos.</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 pessoas que resolviam equaç</w:t>
      </w:r>
      <w:r>
        <w:rPr>
          <w:rFonts w:ascii="Times New Roman" w:hAnsi="Times New Roman" w:eastAsia="Times New Roman" w:cs="Times New Roman"/>
          <w:b w:val="0"/>
          <w:bCs w:val="0"/>
          <w:i w:val="0"/>
          <w:sz w:val="24"/>
          <w:szCs w:val="24"/>
          <w:highlight w:val="none"/>
        </w:rPr>
        <w:t xml:space="preserve">ões matem</w:t>
      </w:r>
      <w:r>
        <w:rPr>
          <w:rFonts w:ascii="Times New Roman" w:hAnsi="Times New Roman" w:eastAsia="Times New Roman" w:cs="Times New Roman"/>
          <w:b w:val="0"/>
          <w:bCs w:val="0"/>
          <w:i w:val="0"/>
          <w:sz w:val="24"/>
          <w:szCs w:val="24"/>
          <w:highlight w:val="none"/>
        </w:rPr>
        <w:t xml:space="preserve">áticas – </w:t>
      </w:r>
      <w:r>
        <w:rPr>
          <w:rFonts w:ascii="Times New Roman" w:hAnsi="Times New Roman" w:eastAsia="Times New Roman" w:cs="Times New Roman"/>
          <w:b w:val="0"/>
          <w:bCs w:val="0"/>
          <w:i w:val="0"/>
          <w:sz w:val="24"/>
          <w:szCs w:val="24"/>
          <w:highlight w:val="none"/>
        </w:rPr>
        <w:t xml:space="preserve">foi Edith Clarke (Figura 16).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6976" behindDoc="0" locked="0" layoutInCell="1" allowOverlap="1">
                <wp:simplePos x="0" y="0"/>
                <wp:positionH relativeFrom="margin">
                  <wp:align>center</wp:align>
                </wp:positionH>
                <wp:positionV relativeFrom="paragraph">
                  <wp:posOffset>228600</wp:posOffset>
                </wp:positionV>
                <wp:extent cx="5173427" cy="2680085"/>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6304" name=""/>
                        <pic:cNvPicPr>
                          <a:picLocks noChangeAspect="1"/>
                        </pic:cNvPicPr>
                        <pic:nvPr/>
                      </pic:nvPicPr>
                      <pic:blipFill>
                        <a:blip r:embed="rId28"/>
                        <a:stretch/>
                      </pic:blipFill>
                      <pic:spPr bwMode="auto">
                        <a:xfrm flipH="0" flipV="0">
                          <a:off x="0" y="0"/>
                          <a:ext cx="5173426" cy="26800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26976;o:allowoverlap:true;o:allowincell:true;mso-position-horizontal-relative:margin;mso-position-horizontal:center;mso-position-vertical-relative:text;margin-top:18.00pt;mso-position-vertical:absolute;width:407.36pt;height:211.03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b/>
          <w:bCs/>
          <w:sz w:val="20"/>
          <w:szCs w:val="20"/>
          <w:lang w:val="pt-BR"/>
        </w:rPr>
        <w:t xml:space="preserve">Figura 16 – </w:t>
      </w:r>
      <w:r>
        <w:rPr>
          <w:rFonts w:ascii="Times New Roman" w:hAnsi="Times New Roman" w:eastAsia="Times New Roman" w:cs="Times New Roman"/>
          <w:b w:val="0"/>
          <w:bCs w:val="0"/>
          <w:sz w:val="20"/>
          <w:szCs w:val="20"/>
          <w:lang w:val="pt-BR"/>
        </w:rPr>
        <w:t xml:space="preserve">Edith Clarke (lado direito) e sua invenç</w:t>
      </w:r>
      <w:r>
        <w:rPr>
          <w:rFonts w:ascii="Times New Roman" w:hAnsi="Times New Roman" w:eastAsia="Times New Roman" w:cs="Times New Roman"/>
          <w:b w:val="0"/>
          <w:bCs w:val="0"/>
          <w:sz w:val="20"/>
          <w:szCs w:val="20"/>
          <w:lang w:val="pt-BR"/>
        </w:rPr>
        <w:t xml:space="preserve">ão (lado esquerdo)</w:t>
      </w:r>
      <w:r>
        <w:rPr>
          <w:rFonts w:ascii="Times New Roman" w:hAnsi="Times New Roman" w:eastAsia="Times New Roman" w:cs="Times New Roman"/>
          <w:sz w:val="20"/>
          <w:szCs w:val="20"/>
          <w:highlight w:val="none"/>
        </w:rPr>
      </w:r>
      <w:r>
        <w:rPr>
          <w:rFonts w:ascii="Times New Roman" w:hAnsi="Times New Roman" w:eastAsia="Times New Roman" w:cs="Times New Roman"/>
          <w:b w:val="0"/>
          <w:bCs w:val="0"/>
          <w:i w:val="0"/>
          <w:sz w:val="24"/>
          <w:szCs w:val="24"/>
          <w:highlight w:val="none"/>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National Inventors Hall of Fame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w:t>
      </w:r>
      <w:r>
        <w:rPr>
          <w:rFonts w:ascii="Times New Roman" w:hAnsi="Times New Roman" w:eastAsia="Times New Roman" w:cs="Times New Roman"/>
          <w:b w:val="0"/>
          <w:bCs w:val="0"/>
          <w:i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“fellow”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que ocorriam.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1.1.6 Hedy Lammar</w:t>
      </w:r>
      <w:bookmarkEnd w:id="8"/>
      <w:r>
        <w:rPr>
          <w:rFonts w:ascii="Times New Roman" w:hAnsi="Times New Roman" w:cs="Times New Roman"/>
          <w:b/>
          <w:bCs/>
          <w:sz w:val="20"/>
          <w:szCs w:val="20"/>
          <w:highlight w:val="none"/>
          <w14:ligatures w14:val="none"/>
        </w:rPr>
      </w:r>
      <w:r>
        <w:rPr>
          <w:rFonts w:ascii="Times New Roman" w:hAnsi="Times New Roman" w:cs="Times New Roman"/>
          <w:b/>
          <w:bCs/>
          <w:sz w:val="20"/>
          <w:szCs w:val="20"/>
          <w:highlight w:val="none"/>
          <w14:ligatures w14: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 austríaca Hedwig Eva Maria Kiesler tinha o nome artístico de Hedy Lamarr (Figura 18).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da vida que poss</w:t>
      </w:r>
      <w:r>
        <w:rPr>
          <w:rFonts w:ascii="Times New Roman" w:hAnsi="Times New Roman" w:eastAsia="Times New Roman" w:cs="Times New Roman"/>
          <w:i w:val="0"/>
          <w:iCs w:val="0"/>
          <w:sz w:val="24"/>
          <w:szCs w:val="24"/>
          <w:highlight w:val="none"/>
        </w:rPr>
        <w:t xml:space="preserve">u</w:t>
      </w:r>
      <w:r>
        <w:rPr>
          <w:rFonts w:ascii="Times New Roman" w:hAnsi="Times New Roman" w:eastAsia="Times New Roman" w:cs="Times New Roman"/>
          <w:i w:val="0"/>
          <w:iCs w:val="0"/>
          <w:sz w:val="24"/>
          <w:szCs w:val="24"/>
          <w:highlight w:val="none"/>
        </w:rPr>
        <w:t xml:space="preserve">ía</w:t>
      </w:r>
      <w:r>
        <w:rPr>
          <w:rFonts w:ascii="Times New Roman" w:hAnsi="Times New Roman" w:eastAsia="Times New Roman" w:cs="Times New Roman"/>
          <w:i w:val="0"/>
          <w:iCs w:val="0"/>
          <w:sz w:val="24"/>
          <w:szCs w:val="24"/>
          <w:highlight w:val="none"/>
        </w:rPr>
        <w:t xml:space="preserve">, Hedy decidiu retomar sua carreira de engenheira, que havia deixado de lado para investir inicialmente na carreira de atriz (BBC, 2024b).</w:t>
      </w:r>
      <w:r/>
      <w:r>
        <w:rPr>
          <w:highlight w:val="none"/>
        </w:rPr>
      </w:r>
      <w:r/>
      <w:r>
        <w:rPr>
          <w:highlight w:val="none"/>
        </w:rPr>
      </w:r>
      <w:r>
        <w:rPr>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No contexto da Segunda Guerra Mundial, Hedy p</w:t>
      </w:r>
      <w:r>
        <w:rPr>
          <w:rFonts w:ascii="Times New Roman" w:hAnsi="Times New Roman" w:eastAsia="Times New Roman" w:cs="Times New Roman"/>
          <w:i w:val="0"/>
          <w:iCs w:val="0"/>
          <w:sz w:val="24"/>
          <w:szCs w:val="24"/>
          <w:highlight w:val="none"/>
        </w:rPr>
        <w:t xml:space="preserve">ôde participar tanto como observadora do desenrolar, como de forma ativa, em funç</w:t>
      </w:r>
      <w:r>
        <w:rPr>
          <w:rFonts w:ascii="Times New Roman" w:hAnsi="Times New Roman" w:eastAsia="Times New Roman" w:cs="Times New Roman"/>
          <w:i w:val="0"/>
          <w:iCs w:val="0"/>
          <w:sz w:val="24"/>
          <w:szCs w:val="24"/>
          <w:highlight w:val="none"/>
        </w:rPr>
        <w:t xml:space="preserve">ão dos jantares que participava para promover a empresa b</w:t>
      </w:r>
      <w:r>
        <w:rPr>
          <w:rFonts w:ascii="Times New Roman" w:hAnsi="Times New Roman" w:eastAsia="Times New Roman" w:cs="Times New Roman"/>
          <w:i w:val="0"/>
          <w:iCs w:val="0"/>
          <w:sz w:val="24"/>
          <w:szCs w:val="24"/>
          <w:highlight w:val="none"/>
        </w:rPr>
        <w:t xml:space="preserve">élica </w:t>
      </w:r>
      <w:r>
        <w:rPr>
          <w:rFonts w:ascii="Times New Roman" w:hAnsi="Times New Roman" w:eastAsia="Times New Roman" w:cs="Times New Roman"/>
          <w:i w:val="0"/>
          <w:iCs w:val="0"/>
          <w:sz w:val="24"/>
          <w:szCs w:val="24"/>
          <w:highlight w:val="none"/>
        </w:rPr>
        <w:t xml:space="preserve">de Mandl entre pessoas poderosas dos pa</w:t>
      </w:r>
      <w:r>
        <w:rPr>
          <w:rFonts w:ascii="Times New Roman" w:hAnsi="Times New Roman" w:eastAsia="Times New Roman" w:cs="Times New Roman"/>
          <w:i w:val="0"/>
          <w:iCs w:val="0"/>
          <w:sz w:val="24"/>
          <w:szCs w:val="24"/>
          <w:highlight w:val="none"/>
        </w:rPr>
        <w:t xml:space="preserve">íses que estavam para entrar em guerra. Com isso, p</w:t>
      </w:r>
      <w:r>
        <w:rPr>
          <w:rFonts w:ascii="Times New Roman" w:hAnsi="Times New Roman" w:eastAsia="Times New Roman" w:cs="Times New Roman"/>
          <w:i w:val="0"/>
          <w:iCs w:val="0"/>
          <w:sz w:val="24"/>
          <w:szCs w:val="24"/>
          <w:highlight w:val="none"/>
        </w:rPr>
        <w:t xml:space="preserve">ôde aprender bastante sobre o aspecto mais t</w:t>
      </w:r>
      <w:r>
        <w:rPr>
          <w:rFonts w:ascii="Times New Roman" w:hAnsi="Times New Roman" w:eastAsia="Times New Roman" w:cs="Times New Roman"/>
          <w:i w:val="0"/>
          <w:iCs w:val="0"/>
          <w:sz w:val="24"/>
          <w:szCs w:val="24"/>
          <w:highlight w:val="none"/>
        </w:rPr>
        <w:t xml:space="preserve">écnico das embarcaç</w:t>
      </w:r>
      <w:r>
        <w:rPr>
          <w:rFonts w:ascii="Times New Roman" w:hAnsi="Times New Roman" w:eastAsia="Times New Roman" w:cs="Times New Roman"/>
          <w:i w:val="0"/>
          <w:iCs w:val="0"/>
          <w:sz w:val="24"/>
          <w:szCs w:val="24"/>
          <w:highlight w:val="none"/>
        </w:rPr>
        <w:t xml:space="preserve">ões e telecomunicaç</w:t>
      </w:r>
      <w:r>
        <w:rPr>
          <w:rFonts w:ascii="Times New Roman" w:hAnsi="Times New Roman" w:eastAsia="Times New Roman" w:cs="Times New Roman"/>
          <w:i w:val="0"/>
          <w:iCs w:val="0"/>
          <w:sz w:val="24"/>
          <w:szCs w:val="24"/>
          <w:highlight w:val="none"/>
        </w:rPr>
        <w:t xml:space="preserve">ões – </w:t>
      </w:r>
      <w:r>
        <w:rPr>
          <w:rFonts w:ascii="Times New Roman" w:hAnsi="Times New Roman" w:eastAsia="Times New Roman" w:cs="Times New Roman"/>
          <w:i w:val="0"/>
          <w:iCs w:val="0"/>
          <w:sz w:val="24"/>
          <w:szCs w:val="24"/>
          <w:highlight w:val="none"/>
        </w:rPr>
        <w:t xml:space="preserve">área que j</w:t>
      </w:r>
      <w:r>
        <w:rPr>
          <w:rFonts w:ascii="Times New Roman" w:hAnsi="Times New Roman" w:eastAsia="Times New Roman" w:cs="Times New Roman"/>
          <w:i w:val="0"/>
          <w:iCs w:val="0"/>
          <w:sz w:val="24"/>
          <w:szCs w:val="24"/>
          <w:highlight w:val="none"/>
        </w:rPr>
        <w:t xml:space="preserve">á havia despertado seu interesse (National Geographic, 2024).</w:t>
      </w:r>
      <w:r>
        <w:rPr>
          <w:rFonts w:ascii="Times New Roman" w:hAnsi="Times New Roman" w:eastAsia="Times New Roman" w:cs="Times New Roman"/>
          <w:i w:val="0"/>
          <w:iCs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pós um </w:t>
      </w:r>
      <w:r>
        <w:rPr>
          <w:rFonts w:ascii="Times New Roman" w:hAnsi="Times New Roman" w:eastAsia="Times New Roman" w:cs="Times New Roman"/>
          <w:i/>
          <w:iCs/>
          <w:sz w:val="24"/>
          <w:szCs w:val="24"/>
          <w:highlight w:val="none"/>
        </w:rPr>
        <w:t xml:space="preserve">insight</w:t>
      </w:r>
      <w:r>
        <w:rPr>
          <w:rFonts w:ascii="Times New Roman" w:hAnsi="Times New Roman" w:eastAsia="Times New Roman" w:cs="Times New Roman"/>
          <w:i w:val="0"/>
          <w:iCs w:val="0"/>
          <w:sz w:val="24"/>
          <w:szCs w:val="24"/>
          <w:highlight w:val="none"/>
        </w:rPr>
        <w:t xml:space="preserve">,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w:t>
      </w:r>
      <w:r>
        <w:rPr>
          <w:rFonts w:ascii="Times New Roman" w:hAnsi="Times New Roman" w:eastAsia="Times New Roman" w:cs="Times New Roman"/>
          <w:i w:val="0"/>
          <w:iCs w:val="0"/>
          <w:sz w:val="24"/>
          <w:szCs w:val="24"/>
          <w:highlight w:val="none"/>
        </w:rPr>
        <w:t xml:space="preserve">ubro de 1940, durante a Segunda Guerra Mundial (Figura 17).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0288" behindDoc="0" locked="0" layoutInCell="1" allowOverlap="1">
                <wp:simplePos x="0" y="0"/>
                <wp:positionH relativeFrom="margin">
                  <wp:posOffset>1388882</wp:posOffset>
                </wp:positionH>
                <wp:positionV relativeFrom="paragraph">
                  <wp:posOffset>417301</wp:posOffset>
                </wp:positionV>
                <wp:extent cx="2789757" cy="232479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0393" name=""/>
                        <pic:cNvPicPr>
                          <a:picLocks noChangeAspect="1"/>
                        </pic:cNvPicPr>
                        <pic:nvPr/>
                      </pic:nvPicPr>
                      <pic:blipFill>
                        <a:blip r:embed="rId29"/>
                        <a:stretch/>
                      </pic:blipFill>
                      <pic:spPr bwMode="auto">
                        <a:xfrm flipH="0" flipV="0">
                          <a:off x="0" y="0"/>
                          <a:ext cx="2789757" cy="232479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140288;o:allowoverlap:true;o:allowincell:true;mso-position-horizontal-relative:margin;margin-left:109.36pt;mso-position-horizontal:absolute;mso-position-vertical-relative:text;margin-top:32.86pt;mso-position-vertical:absolute;width:219.67pt;height:183.05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b/>
          <w:bCs/>
          <w:sz w:val="20"/>
          <w:szCs w:val="20"/>
          <w:lang w:val="pt-BR"/>
        </w:rPr>
        <w:t xml:space="preserve">Figura 17 – </w:t>
      </w:r>
      <w:r>
        <w:rPr>
          <w:rFonts w:ascii="Times New Roman" w:hAnsi="Times New Roman" w:eastAsia="Times New Roman" w:cs="Times New Roman"/>
          <w:b w:val="0"/>
          <w:bCs w:val="0"/>
          <w:sz w:val="20"/>
          <w:szCs w:val="20"/>
          <w:lang w:val="pt-BR"/>
        </w:rPr>
        <w:t xml:space="preserve">Esboço do proto Wi-fi desenvolvido por Hedy Lamarr e George Antheil, patenteado como “Secret Communication System”</w:t>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highlight w:val="none"/>
        </w:rPr>
      </w:r>
      <w:r/>
      <w:r>
        <w:rPr>
          <w:highlight w:val="none"/>
        </w:rPr>
      </w:r>
      <w:r>
        <w:rPr>
          <w:highlight w:val="none"/>
        </w:rPr>
      </w:r>
    </w:p>
    <w:p>
      <w:pPr>
        <w:pBdr/>
        <w:spacing w:line="360" w:lineRule="auto"/>
        <w:ind w:firstLine="708"/>
        <w:jc w:val="both"/>
        <w:rPr>
          <w:highlight w:val="none"/>
        </w:rPr>
      </w:pPr>
      <w:r>
        <w:rPr>
          <w:highlight w:val="none"/>
        </w:rPr>
      </w:r>
      <w: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0"/>
        <w:jc w:val="center"/>
        <w:rPr>
          <w:sz w:val="18"/>
          <w:szCs w:val="18"/>
          <w:highlight w:val="none"/>
        </w:rPr>
      </w:pPr>
      <w:r>
        <w:rPr>
          <w:rFonts w:ascii="Times New Roman" w:hAnsi="Times New Roman" w:eastAsia="Times New Roman" w:cs="Times New Roman"/>
          <w:i w:val="0"/>
          <w:iCs w:val="0"/>
          <w:sz w:val="20"/>
          <w:szCs w:val="20"/>
          <w:highlight w:val="none"/>
        </w:rPr>
        <w:t xml:space="preserve">Fonte: The Atlantic, 2010</w:t>
      </w: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w:t>
      </w:r>
      <w:r>
        <w:rPr>
          <w:rFonts w:ascii="Times New Roman" w:hAnsi="Times New Roman" w:eastAsia="Times New Roman" w:cs="Times New Roman"/>
          <w:i w:val="0"/>
          <w:iCs w:val="0"/>
          <w:sz w:val="24"/>
          <w:szCs w:val="24"/>
          <w:highlight w:val="none"/>
        </w:rPr>
        <w:t xml:space="preserve">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firstLine="708"/>
        <w:jc w:val="center"/>
        <w:rPr>
          <w:b w:val="0"/>
          <w:bCs w:val="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9024" behindDoc="0" locked="0" layoutInCell="1" allowOverlap="1">
                <wp:simplePos x="0" y="0"/>
                <wp:positionH relativeFrom="margin">
                  <wp:align>center</wp:align>
                </wp:positionH>
                <wp:positionV relativeFrom="paragraph">
                  <wp:posOffset>221897</wp:posOffset>
                </wp:positionV>
                <wp:extent cx="2438648" cy="3067338"/>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351" name=""/>
                        <pic:cNvPicPr>
                          <a:picLocks noChangeAspect="1"/>
                        </pic:cNvPicPr>
                        <pic:nvPr/>
                      </pic:nvPicPr>
                      <pic:blipFill>
                        <a:blip r:embed="rId30"/>
                        <a:srcRect l="0" t="4604" r="0" b="0"/>
                        <a:stretch/>
                      </pic:blipFill>
                      <pic:spPr bwMode="auto">
                        <a:xfrm flipH="0" flipV="0">
                          <a:off x="0" y="0"/>
                          <a:ext cx="2438647" cy="306733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29024;o:allowoverlap:true;o:allowincell:true;mso-position-horizontal-relative:margin;mso-position-horizontal:center;mso-position-vertical-relative:text;margin-top:17.47pt;mso-position-vertical:absolute;width:192.02pt;height:241.52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lang w:val="pt-BR"/>
        </w:rPr>
        <w:t xml:space="preserve">Figura 18 – </w:t>
      </w:r>
      <w:r>
        <w:rPr>
          <w:rFonts w:ascii="Times New Roman" w:hAnsi="Times New Roman" w:eastAsia="Times New Roman" w:cs="Times New Roman"/>
          <w:b w:val="0"/>
          <w:bCs w:val="0"/>
          <w:sz w:val="20"/>
          <w:szCs w:val="20"/>
          <w:lang w:val="pt-BR"/>
        </w:rPr>
        <w:t xml:space="preserve">Hedwig Eva Maria Kiesler, conhecida como Hedy Lammar</w:t>
      </w:r>
      <w:r>
        <w:rPr>
          <w:b w:val="0"/>
          <w:bCs w:val="0"/>
          <w:highlight w:val="none"/>
        </w:rPr>
      </w:r>
      <w:r>
        <w:rPr>
          <w:b w:val="0"/>
          <w:bCs w:val="0"/>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rFonts w:ascii="Times New Roman" w:hAnsi="Times New Roman" w:cs="Times New Roman"/>
          <w:b w:val="0"/>
          <w:bCs w:val="0"/>
          <w:i w:val="0"/>
          <w:sz w:val="24"/>
          <w:szCs w:val="24"/>
        </w:rPr>
      </w:pP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p>
    <w:p>
      <w:pPr>
        <w:pBdr/>
        <w:spacing w:line="360" w:lineRule="auto"/>
        <w:ind w:firstLine="708"/>
        <w:jc w:val="center"/>
        <w:rPr>
          <w:rFonts w:ascii="Times New Roman" w:hAnsi="Times New Roman" w:cs="Times New Roman"/>
          <w:b w:val="0"/>
          <w:bCs w:val="0"/>
          <w:i w:val="0"/>
          <w:sz w:val="20"/>
          <w:szCs w:val="20"/>
        </w:rPr>
      </w:pP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Bdr/>
        <w:spacing w:line="360" w:lineRule="auto"/>
        <w:ind w:firstLine="708"/>
        <w:jc w:val="center"/>
        <w:rPr>
          <w:rFonts w:ascii="Times New Roman" w:hAnsi="Times New Roman" w:eastAsia="Times New Roman" w:cs="Times New Roman"/>
          <w:bCs w:val="0"/>
          <w:i w:val="0"/>
          <w:sz w:val="20"/>
          <w:szCs w:val="20"/>
          <w:highlight w:val="none"/>
        </w:rPr>
      </w:pPr>
      <w:r>
        <w:rPr>
          <w:rFonts w:ascii="Times New Roman" w:hAnsi="Times New Roman" w:eastAsia="Times New Roman" w:cs="Times New Roman"/>
          <w:i w:val="0"/>
          <w:iCs w:val="0"/>
          <w:sz w:val="20"/>
          <w:szCs w:val="20"/>
          <w:highlight w:val="none"/>
        </w:rPr>
        <w:t xml:space="preserve">Fonte</w:t>
      </w:r>
      <w:r>
        <w:rPr>
          <w:rFonts w:ascii="Times New Roman" w:hAnsi="Times New Roman" w:eastAsia="Times New Roman" w:cs="Times New Roman"/>
          <w:i w:val="0"/>
          <w:iCs w:val="0"/>
          <w:sz w:val="20"/>
          <w:szCs w:val="20"/>
          <w:highlight w:val="none"/>
        </w:rPr>
        <w:t xml:space="preserve">: Britannica, 2024</w:t>
      </w: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Style w:val="830"/>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1.1.7 Jean E. Sammet</w:t>
      </w:r>
      <w:bookmarkEnd w:id="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(Figura 19). Entrou na empresa em 1961 e permaneceu at</w:t>
      </w:r>
      <w:r>
        <w:rPr>
          <w:rFonts w:ascii="Times New Roman" w:hAnsi="Times New Roman" w:eastAsia="Times New Roman" w:cs="Times New Roman"/>
          <w:b w:val="0"/>
          <w:bCs w:val="0"/>
          <w:i w:val="0"/>
          <w:sz w:val="24"/>
          <w:szCs w:val="24"/>
          <w:highlight w:val="none"/>
        </w:rPr>
        <w:t xml:space="preserve">é 1988, quando aposentou. Anteriormente havia trabalhado na Sperry Gyroscope, Sperry Rand e Sylvania Eletric. Seu contato com a </w:t>
      </w:r>
      <w:r>
        <w:rPr>
          <w:rFonts w:ascii="Times New Roman" w:hAnsi="Times New Roman" w:eastAsia="Times New Roman" w:cs="Times New Roman"/>
          <w:b w:val="0"/>
          <w:bCs w:val="0"/>
          <w:i w:val="0"/>
          <w:sz w:val="24"/>
          <w:szCs w:val="24"/>
          <w:highlight w:val="none"/>
        </w:rPr>
        <w:t xml:space="preserve">área de computaç</w:t>
      </w:r>
      <w:r>
        <w:rPr>
          <w:rFonts w:ascii="Times New Roman" w:hAnsi="Times New Roman" w:eastAsia="Times New Roman" w:cs="Times New Roman"/>
          <w:b w:val="0"/>
          <w:bCs w:val="0"/>
          <w:i w:val="0"/>
          <w:sz w:val="24"/>
          <w:szCs w:val="24"/>
          <w:highlight w:val="none"/>
        </w:rPr>
        <w:t xml:space="preserve">ão começou quando era graduanda do curso de Matem</w:t>
      </w:r>
      <w:r>
        <w:rPr>
          <w:rFonts w:ascii="Times New Roman" w:hAnsi="Times New Roman" w:eastAsia="Times New Roman" w:cs="Times New Roman"/>
          <w:b w:val="0"/>
          <w:bCs w:val="0"/>
          <w:i w:val="0"/>
          <w:sz w:val="24"/>
          <w:szCs w:val="24"/>
          <w:highlight w:val="none"/>
        </w:rPr>
        <w:t xml:space="preserve">ática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a primeira voltada para manipulação simbólica de fórmulas matemáticas.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(Figura 20) que tem sido atualizado por outros autores desde então. Sammet possu</w:t>
      </w:r>
      <w:r>
        <w:rPr>
          <w:rFonts w:ascii="Times New Roman" w:hAnsi="Times New Roman" w:eastAsia="Times New Roman" w:cs="Times New Roman"/>
          <w:b w:val="0"/>
          <w:bCs w:val="0"/>
          <w:i w:val="0"/>
          <w:sz w:val="24"/>
          <w:szCs w:val="24"/>
          <w:highlight w:val="none"/>
        </w:rPr>
        <w:t xml:space="preserve">ía uma ambiç</w:t>
      </w:r>
      <w:r>
        <w:rPr>
          <w:rFonts w:ascii="Times New Roman" w:hAnsi="Times New Roman" w:eastAsia="Times New Roman" w:cs="Times New Roman"/>
          <w:b w:val="0"/>
          <w:bCs w:val="0"/>
          <w:i w:val="0"/>
          <w:sz w:val="24"/>
          <w:szCs w:val="24"/>
          <w:highlight w:val="none"/>
        </w:rPr>
        <w:t xml:space="preserve">ão de expandir os horizontes da computaç</w:t>
      </w:r>
      <w:r>
        <w:rPr>
          <w:rFonts w:ascii="Times New Roman" w:hAnsi="Times New Roman" w:eastAsia="Times New Roman" w:cs="Times New Roman"/>
          <w:b w:val="0"/>
          <w:bCs w:val="0"/>
          <w:i w:val="0"/>
          <w:sz w:val="24"/>
          <w:szCs w:val="24"/>
          <w:highlight w:val="none"/>
        </w:rPr>
        <w:t xml:space="preserve">ão e incentivar o uso do computador para todas as pessoas (Lohr, 2017).</w:t>
      </w:r>
      <w:r>
        <w:rPr>
          <w:rFonts w:ascii="Times New Roman" w:hAnsi="Times New Roman" w:eastAsia="Times New Roman" w:cs="Times New Roman"/>
          <w:b w:val="0"/>
          <w:bCs w:val="0"/>
          <w:i w:val="0"/>
          <w:sz w:val="24"/>
          <w:szCs w:val="24"/>
          <w:highlight w:val="none"/>
        </w:rPr>
      </w: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6192" behindDoc="0" locked="0" layoutInCell="1" allowOverlap="1">
                <wp:simplePos x="0" y="0"/>
                <wp:positionH relativeFrom="column">
                  <wp:posOffset>941705</wp:posOffset>
                </wp:positionH>
                <wp:positionV relativeFrom="paragraph">
                  <wp:posOffset>226929</wp:posOffset>
                </wp:positionV>
                <wp:extent cx="3876675" cy="2657475"/>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3079" name=""/>
                        <pic:cNvPicPr>
                          <a:picLocks noChangeAspect="1"/>
                        </pic:cNvPicPr>
                        <pic:nvPr/>
                      </pic:nvPicPr>
                      <pic:blipFill>
                        <a:blip r:embed="rId31"/>
                        <a:stretch/>
                      </pic:blipFill>
                      <pic:spPr bwMode="auto">
                        <a:xfrm>
                          <a:off x="0" y="0"/>
                          <a:ext cx="3876674" cy="26574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36192;o:allowoverlap:true;o:allowincell:true;mso-position-horizontal-relative:text;margin-left:74.15pt;mso-position-horizontal:absolute;mso-position-vertical-relative:text;margin-top:17.87pt;mso-position-vertical:absolute;width:305.25pt;height:209.25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sz w:val="20"/>
          <w:szCs w:val="20"/>
          <w:lang w:val="pt-BR"/>
        </w:rPr>
        <w:t xml:space="preserve">Figura 19 – </w:t>
      </w:r>
      <w:r>
        <w:rPr>
          <w:rFonts w:ascii="Times New Roman" w:hAnsi="Times New Roman" w:eastAsia="Times New Roman" w:cs="Times New Roman"/>
          <w:b w:val="0"/>
          <w:bCs w:val="0"/>
          <w:sz w:val="20"/>
          <w:szCs w:val="20"/>
          <w:lang w:val="pt-BR"/>
        </w:rPr>
        <w:t xml:space="preserve">Jean Sammet j</w:t>
      </w:r>
      <w:r>
        <w:rPr>
          <w:rFonts w:ascii="Times New Roman" w:hAnsi="Times New Roman" w:eastAsia="Times New Roman" w:cs="Times New Roman"/>
          <w:b w:val="0"/>
          <w:bCs w:val="0"/>
          <w:sz w:val="20"/>
          <w:szCs w:val="20"/>
          <w:lang w:val="pt-BR"/>
        </w:rPr>
        <w:t xml:space="preserve">á no final de sua carreira na IBM</w:t>
      </w:r>
      <w:r>
        <w:rPr>
          <w:highlight w:val="none"/>
        </w:rPr>
      </w:r>
    </w:p>
    <w:p>
      <w:pPr>
        <w:pBdr/>
        <w:shd w:val="nil" w:color="000000"/>
        <w:spacing w:line="360" w:lineRule="auto"/>
        <w:ind w:firstLine="708"/>
        <w:jc w:val="both"/>
        <w:rPr>
          <w:highlight w:val="none"/>
        </w:rPr>
      </w:pPr>
      <w:r>
        <w:rPr>
          <w:highlight w:val="none"/>
        </w:rPr>
      </w: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The New York Times, 2017</w:t>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Ela trabalhou junto com Grace Hopper e outras cinco pessoas no desenvolvimento da linguagem de programação COBOL (Common Business Oriented Language). Isso ocorreu no final da década de 1950, quando houve uma expansão significativa no uso dos computadores. Inicialmente restritos ao meio acadêm</w:t>
      </w:r>
      <w:r>
        <w:rPr>
          <w:rFonts w:ascii="Times New Roman" w:hAnsi="Times New Roman" w:eastAsia="Times New Roman" w:cs="Times New Roman"/>
          <w:b w:val="0"/>
          <w:bCs w:val="0"/>
          <w:i w:val="0"/>
          <w:sz w:val="24"/>
          <w:szCs w:val="24"/>
          <w:highlight w:val="none"/>
        </w:rPr>
        <w:t xml:space="preserve">ico, os computadores começaram a ser utilizados em empresas e, eventualmente, em residências. Exemplos dos primeiros computadores domésticos incluem o Apple II, o Commodore 64 e o IBM PC. Essa mudança de paradigma se tornou evidente quando o Departamento de Defesa dos Estados Unidos declarou que n</w:t>
      </w:r>
      <w:r>
        <w:rPr>
          <w:rFonts w:ascii="Times New Roman" w:hAnsi="Times New Roman" w:eastAsia="Times New Roman" w:cs="Times New Roman"/>
          <w:b w:val="0"/>
          <w:bCs w:val="0"/>
          <w:i w:val="0"/>
          <w:sz w:val="24"/>
          <w:szCs w:val="24"/>
          <w:highlight w:val="none"/>
        </w:rPr>
        <w:t xml:space="preserve">ão compraria novos computadores das empresas que os forneciam equipamentos, caso n</w:t>
      </w:r>
      <w:r>
        <w:rPr>
          <w:rFonts w:ascii="Times New Roman" w:hAnsi="Times New Roman" w:eastAsia="Times New Roman" w:cs="Times New Roman"/>
          <w:b w:val="0"/>
          <w:bCs w:val="0"/>
          <w:i w:val="0"/>
          <w:sz w:val="24"/>
          <w:szCs w:val="24"/>
          <w:highlight w:val="none"/>
        </w:rPr>
        <w:t xml:space="preserve">ão pudessem rodar o COBOL (Lohr, 2017).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Nesse contexto, Jean Sammet se destacou ao aprimorar a segurança do COBOL para uso em instituições bancárias e agências governamentais. Embora a linguagem já fosse eficaz em lidar com dados formatados, Sammet foi além, melhorando ainda mais essa capacidade.</w:t>
      </w:r>
      <w:r>
        <w:rPr>
          <w:rFonts w:ascii="Times New Roman" w:hAnsi="Times New Roman" w:eastAsia="Times New Roman" w:cs="Times New Roman"/>
          <w:b w:val="0"/>
          <w:bCs w:val="0"/>
          <w:i w:val="0"/>
          <w:sz w:val="24"/>
          <w:szCs w:val="24"/>
          <w:highlight w:val="none"/>
        </w:rPr>
        <w:t xml:space="preserve"> Além disso, ela utilizou sua influência para defender e promover essas melhorias de design, garantindo que a linguagem se mantivesse relevante e confiável para aplicações críticas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posOffset>374170</wp:posOffset>
                </wp:positionH>
                <wp:positionV relativeFrom="paragraph">
                  <wp:posOffset>201879</wp:posOffset>
                </wp:positionV>
                <wp:extent cx="5011745" cy="3411315"/>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7358" name=""/>
                        <pic:cNvPicPr>
                          <a:picLocks noChangeAspect="1"/>
                        </pic:cNvPicPr>
                        <pic:nvPr/>
                      </pic:nvPicPr>
                      <pic:blipFill>
                        <a:blip r:embed="rId32"/>
                        <a:stretch/>
                      </pic:blipFill>
                      <pic:spPr bwMode="auto">
                        <a:xfrm flipH="0" flipV="0">
                          <a:off x="0" y="0"/>
                          <a:ext cx="5011744" cy="34113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30720;o:allowoverlap:true;o:allowincell:true;mso-position-horizontal-relative:margin;margin-left:29.46pt;mso-position-horizontal:absolute;mso-position-vertical-relative:text;margin-top:15.90pt;mso-position-vertical:absolute;width:394.63pt;height:268.61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b/>
          <w:bCs/>
        </w:rPr>
      </w:pPr>
      <w:r/>
      <w:bookmarkStart w:id="10" w:name="_Toc10"/>
      <w:r>
        <w:rPr>
          <w:rFonts w:ascii="Times New Roman" w:hAnsi="Times New Roman" w:eastAsia="Times New Roman" w:cs="Times New Roman"/>
          <w:b/>
          <w:bCs/>
          <w:sz w:val="24"/>
          <w:szCs w:val="24"/>
          <w:highlight w:val="none"/>
          <w:lang w:val="pt-BR"/>
        </w:rPr>
        <w:t xml:space="preserve">1.1.8 Frances Allen</w:t>
      </w:r>
      <w:bookmarkEnd w:id="10"/>
      <w:r>
        <w:rPr>
          <w:b/>
          <w:bCs/>
        </w:rPr>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de destaque dentro da IBM foi Frances Allen (Figura 21).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992"/>
          <w:rFonts w:ascii="Times New Roman" w:hAnsi="Times New Roman" w:eastAsia="Times New Roman" w:cs="Times New Roman"/>
          <w:sz w:val="24"/>
          <w:szCs w:val="24"/>
          <w:highlight w:val="none"/>
          <w:lang w:val="pt-BR"/>
        </w:rPr>
        <w:footnoteReference w:id="4"/>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45408" behindDoc="0" locked="0" layoutInCell="1" allowOverlap="1">
                <wp:simplePos x="0" y="0"/>
                <wp:positionH relativeFrom="margin">
                  <wp:posOffset>1344758</wp:posOffset>
                </wp:positionH>
                <wp:positionV relativeFrom="paragraph">
                  <wp:posOffset>344385</wp:posOffset>
                </wp:positionV>
                <wp:extent cx="3070568" cy="2006104"/>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4439" name=""/>
                        <pic:cNvPicPr>
                          <a:picLocks noChangeAspect="1"/>
                        </pic:cNvPicPr>
                        <pic:nvPr/>
                      </pic:nvPicPr>
                      <pic:blipFill>
                        <a:blip r:embed="rId33"/>
                        <a:stretch/>
                      </pic:blipFill>
                      <pic:spPr bwMode="auto">
                        <a:xfrm flipH="0" flipV="0">
                          <a:off x="0" y="0"/>
                          <a:ext cx="3070568" cy="200610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145408;o:allowoverlap:true;o:allowincell:true;mso-position-horizontal-relative:margin;margin-left:105.89pt;mso-position-horizontal:absolute;mso-position-vertical-relative:text;margin-top:27.12pt;mso-position-vertical:absolute;width:241.78pt;height:157.96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21 – </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Frances Allen em 2003 no Centro de Pesquisa T.J. Watson da IBM em Yorktown Heights, Nova York.</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4"/>
          <w:szCs w:val="24"/>
          <w:highlight w:val="none"/>
          <w:lang w:val="pt-BR"/>
        </w:rPr>
      </w:pPr>
      <w:r>
        <w:rPr>
          <w:highlight w:val="none"/>
        </w:rPr>
      </w:r>
      <w: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Cr</w:t>
      </w:r>
      <w:r>
        <w:rPr>
          <w:rFonts w:ascii="Times New Roman" w:hAnsi="Times New Roman" w:eastAsia="Times New Roman" w:cs="Times New Roman"/>
          <w:b w:val="0"/>
          <w:bCs w:val="0"/>
          <w:i w:val="0"/>
          <w:sz w:val="20"/>
          <w:szCs w:val="20"/>
          <w:highlight w:val="none"/>
        </w:rPr>
        <w:t xml:space="preserve">éditos</w:t>
      </w:r>
      <w:r>
        <w:rPr>
          <w:rFonts w:ascii="Times New Roman" w:hAnsi="Times New Roman" w:eastAsia="Times New Roman" w:cs="Times New Roman"/>
          <w:b w:val="0"/>
          <w:bCs w:val="0"/>
          <w:i w:val="0"/>
          <w:sz w:val="20"/>
          <w:szCs w:val="20"/>
          <w:highlight w:val="none"/>
        </w:rPr>
        <w:t xml:space="preserve">: </w:t>
      </w:r>
      <w:r>
        <w:rPr>
          <w:rFonts w:ascii="Times New Roman" w:hAnsi="Times New Roman" w:eastAsia="Times New Roman" w:cs="Times New Roman"/>
          <w:b w:val="0"/>
          <w:bCs w:val="0"/>
          <w:i w:val="0"/>
          <w:sz w:val="20"/>
          <w:szCs w:val="20"/>
          <w:highlight w:val="none"/>
        </w:rPr>
        <w:t xml:space="preserve">The New York Times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(IBM, 2024b).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National Physical Laboratory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Automatic Computing Engine (ACE),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34"/>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22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22,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color w:val="c00000"/>
          <w:sz w:val="24"/>
          <w:szCs w:val="24"/>
          <w:highlight w:val="none"/>
          <w:lang w:val="pt-BR"/>
        </w:rPr>
      </w:pPr>
      <w:r>
        <w:rPr>
          <w:rFonts w:ascii="Times New Roman" w:hAnsi="Times New Roman" w:eastAsia="Times New Roman" w:cs="Times New Roman"/>
          <w:sz w:val="24"/>
          <w:szCs w:val="24"/>
          <w:highlight w:val="none"/>
          <w:lang w:val="pt-BR"/>
        </w:rPr>
        <w:t xml:space="preserve">Uma das grandes contribuiç</w:t>
      </w:r>
      <w:r>
        <w:rPr>
          <w:rFonts w:ascii="Times New Roman" w:hAnsi="Times New Roman" w:eastAsia="Times New Roman" w:cs="Times New Roman"/>
          <w:sz w:val="24"/>
          <w:szCs w:val="24"/>
          <w:highlight w:val="none"/>
          <w:lang w:val="pt-BR"/>
        </w:rPr>
        <w:t xml:space="preserve">ões de Von Neumann para a computaç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é sua arquitetura, que ainda </w:t>
      </w:r>
      <w:r>
        <w:rPr>
          <w:rFonts w:ascii="Times New Roman" w:hAnsi="Times New Roman" w:eastAsia="Times New Roman" w:cs="Times New Roman"/>
          <w:sz w:val="24"/>
          <w:szCs w:val="24"/>
          <w:highlight w:val="none"/>
          <w:lang w:val="pt-BR"/>
        </w:rPr>
        <w:t xml:space="preserve">é amplamente utilizada nos dias atuais. </w:t>
      </w:r>
      <w:r>
        <w:rPr>
          <w:rFonts w:ascii="Times New Roman" w:hAnsi="Times New Roman" w:eastAsia="Times New Roman" w:cs="Times New Roman"/>
          <w:color w:val="c00000"/>
          <w:sz w:val="24"/>
          <w:szCs w:val="24"/>
          <w:highlight w:val="none"/>
          <w:lang w:val="pt-BR"/>
        </w:rPr>
      </w:r>
      <w:r>
        <w:rPr>
          <w:rFonts w:ascii="Times New Roman" w:hAnsi="Times New Roman" w:eastAsia="Times New Roman" w:cs="Times New Roman"/>
          <w:color w:val="c00000"/>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1.1.9 Kathleen Booth</w:t>
      </w:r>
      <w:bookmarkEnd w:id="11"/>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(Figura 23)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8480" behindDoc="0" locked="0" layoutInCell="1" allowOverlap="1">
                <wp:simplePos x="0" y="0"/>
                <wp:positionH relativeFrom="margin">
                  <wp:posOffset>1256030</wp:posOffset>
                </wp:positionH>
                <wp:positionV relativeFrom="paragraph">
                  <wp:posOffset>438114</wp:posOffset>
                </wp:positionV>
                <wp:extent cx="3560785" cy="2213743"/>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7187" name=""/>
                        <pic:cNvPicPr>
                          <a:picLocks noChangeAspect="1"/>
                        </pic:cNvPicPr>
                        <pic:nvPr/>
                      </pic:nvPicPr>
                      <pic:blipFill>
                        <a:blip r:embed="rId35"/>
                        <a:stretch/>
                      </pic:blipFill>
                      <pic:spPr bwMode="auto">
                        <a:xfrm flipH="0" flipV="0">
                          <a:off x="0" y="0"/>
                          <a:ext cx="3560784" cy="221374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148480;o:allowoverlap:true;o:allowincell:true;mso-position-horizontal-relative:margin;margin-left:98.90pt;mso-position-horizontal:absolute;mso-position-vertical-relative:text;margin-top:34.50pt;mso-position-vertical:absolute;width:280.38pt;height:174.31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23 – </w:t>
      </w:r>
      <w:r>
        <w:rPr>
          <w:rFonts w:ascii="Times New Roman" w:hAnsi="Times New Roman" w:eastAsia="Times New Roman" w:cs="Times New Roman"/>
          <w:b w:val="0"/>
          <w:bCs w:val="0"/>
          <w:i w:val="0"/>
          <w:iCs w:val="0"/>
          <w:sz w:val="20"/>
          <w:szCs w:val="20"/>
          <w:highlight w:val="none"/>
        </w:rPr>
        <w:t xml:space="preserve">Kathleen Booth na década de 1950 carregando um programa no computador Apexc que ela co-projetou</w:t>
      </w:r>
      <w:r>
        <w:rPr>
          <w:rFonts w:ascii="Times New Roman" w:hAnsi="Times New Roman" w:eastAsia="Times New Roman" w:cs="Times New Roman"/>
          <w:b w:val="0"/>
          <w:bCs w:val="0"/>
          <w:i w:val="0"/>
          <w:iCs w:val="0"/>
          <w:sz w:val="20"/>
          <w:szCs w:val="20"/>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The Telegraph, 2022</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b w:val="0"/>
          <w:bCs w:val="0"/>
          <w:color w:val="000000" w:themeColor="text1"/>
          <w:sz w:val="24"/>
          <w:szCs w:val="24"/>
          <w:highlight w:val="none"/>
          <w:lang w:val="pt-BR"/>
        </w:rPr>
      </w:r>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rPr>
      </w:pPr>
      <w:r>
        <w:rPr>
          <w:rFonts w:ascii="Times New Roman" w:hAnsi="Times New Roman" w:eastAsia="Times New Roman" w:cs="Times New Roman"/>
          <w:b w:val="0"/>
          <w:bCs w:val="0"/>
          <w:color w:val="000000" w:themeColor="text1"/>
          <w:sz w:val="24"/>
          <w:szCs w:val="24"/>
          <w:highlight w:val="none"/>
          <w:lang w:val="pt-BR"/>
        </w:rPr>
        <w:t xml:space="preserve">A import</w:t>
      </w:r>
      <w:r>
        <w:rPr>
          <w:rFonts w:ascii="Times New Roman" w:hAnsi="Times New Roman" w:eastAsia="Times New Roman" w:cs="Times New Roman"/>
          <w:b w:val="0"/>
          <w:bCs w:val="0"/>
          <w:color w:val="000000" w:themeColor="text1"/>
          <w:sz w:val="24"/>
          <w:szCs w:val="24"/>
          <w:highlight w:val="none"/>
          <w:lang w:val="pt-BR"/>
        </w:rPr>
        <w:t xml:space="preserve">ância da linguagem Assembly </w:t>
      </w:r>
      <w:r>
        <w:rPr>
          <w:rFonts w:ascii="Times New Roman" w:hAnsi="Times New Roman" w:eastAsia="Times New Roman" w:cs="Times New Roman"/>
          <w:b w:val="0"/>
          <w:bCs w:val="0"/>
          <w:color w:val="000000" w:themeColor="text1"/>
          <w:sz w:val="24"/>
          <w:szCs w:val="24"/>
          <w:highlight w:val="none"/>
          <w:lang w:val="pt-BR"/>
        </w:rPr>
        <w:t xml:space="preserve">é devida a maior legibilidade pelos usu</w:t>
      </w:r>
      <w:r>
        <w:rPr>
          <w:rFonts w:ascii="Times New Roman" w:hAnsi="Times New Roman" w:eastAsia="Times New Roman" w:cs="Times New Roman"/>
          <w:b w:val="0"/>
          <w:bCs w:val="0"/>
          <w:color w:val="000000" w:themeColor="text1"/>
          <w:sz w:val="24"/>
          <w:szCs w:val="24"/>
          <w:highlight w:val="none"/>
          <w:lang w:val="pt-BR"/>
        </w:rPr>
        <w:t xml:space="preserve">ários, originalmente os c</w:t>
      </w:r>
      <w:r>
        <w:rPr>
          <w:rFonts w:ascii="Times New Roman" w:hAnsi="Times New Roman" w:eastAsia="Times New Roman" w:cs="Times New Roman"/>
          <w:b w:val="0"/>
          <w:bCs w:val="0"/>
          <w:color w:val="000000" w:themeColor="text1"/>
          <w:sz w:val="24"/>
          <w:szCs w:val="24"/>
          <w:highlight w:val="none"/>
          <w:lang w:val="pt-BR"/>
        </w:rPr>
        <w:t xml:space="preserve">ódigos eram escritos em linguagem de m</w:t>
      </w:r>
      <w:r>
        <w:rPr>
          <w:rFonts w:ascii="Times New Roman" w:hAnsi="Times New Roman" w:eastAsia="Times New Roman" w:cs="Times New Roman"/>
          <w:b w:val="0"/>
          <w:bCs w:val="0"/>
          <w:color w:val="000000" w:themeColor="text1"/>
          <w:sz w:val="24"/>
          <w:szCs w:val="24"/>
          <w:highlight w:val="none"/>
          <w:lang w:val="pt-BR"/>
        </w:rPr>
        <w:t xml:space="preserve">áquina, e reprogram</w:t>
      </w:r>
      <w:r>
        <w:rPr>
          <w:rFonts w:ascii="Times New Roman" w:hAnsi="Times New Roman" w:eastAsia="Times New Roman" w:cs="Times New Roman"/>
          <w:b w:val="0"/>
          <w:bCs w:val="0"/>
          <w:color w:val="000000" w:themeColor="text1"/>
          <w:sz w:val="24"/>
          <w:szCs w:val="24"/>
          <w:highlight w:val="none"/>
          <w:lang w:val="pt-BR"/>
        </w:rPr>
        <w:t xml:space="preserve">á-los n</w:t>
      </w:r>
      <w:r>
        <w:rPr>
          <w:rFonts w:ascii="Times New Roman" w:hAnsi="Times New Roman" w:eastAsia="Times New Roman" w:cs="Times New Roman"/>
          <w:b w:val="0"/>
          <w:bCs w:val="0"/>
          <w:color w:val="000000" w:themeColor="text1"/>
          <w:sz w:val="24"/>
          <w:szCs w:val="24"/>
          <w:highlight w:val="none"/>
          <w:lang w:val="pt-BR"/>
        </w:rPr>
        <w:t xml:space="preserve">ão era uma tarefa f</w:t>
      </w:r>
      <w:r>
        <w:rPr>
          <w:rFonts w:ascii="Times New Roman" w:hAnsi="Times New Roman" w:eastAsia="Times New Roman" w:cs="Times New Roman"/>
          <w:b w:val="0"/>
          <w:bCs w:val="0"/>
          <w:color w:val="000000" w:themeColor="text1"/>
          <w:sz w:val="24"/>
          <w:szCs w:val="24"/>
          <w:highlight w:val="none"/>
          <w:lang w:val="pt-BR"/>
        </w:rPr>
        <w:t xml:space="preserve">ácil. As linguagens de montagem, tornaram o processo mais f</w:t>
      </w:r>
      <w:r>
        <w:rPr>
          <w:rFonts w:ascii="Times New Roman" w:hAnsi="Times New Roman" w:eastAsia="Times New Roman" w:cs="Times New Roman"/>
          <w:b w:val="0"/>
          <w:bCs w:val="0"/>
          <w:color w:val="000000" w:themeColor="text1"/>
          <w:sz w:val="24"/>
          <w:szCs w:val="24"/>
          <w:highlight w:val="none"/>
          <w:lang w:val="pt-BR"/>
        </w:rPr>
        <w:t xml:space="preserve">ácil uma vez que possibilitou a convers</w:t>
      </w:r>
      <w:r>
        <w:rPr>
          <w:rFonts w:ascii="Times New Roman" w:hAnsi="Times New Roman" w:eastAsia="Times New Roman" w:cs="Times New Roman"/>
          <w:b w:val="0"/>
          <w:bCs w:val="0"/>
          <w:color w:val="000000" w:themeColor="text1"/>
          <w:sz w:val="24"/>
          <w:szCs w:val="24"/>
          <w:highlight w:val="none"/>
          <w:lang w:val="pt-BR"/>
        </w:rPr>
        <w:t xml:space="preserve">ão da linguagem de m</w:t>
      </w:r>
      <w:r>
        <w:rPr>
          <w:rFonts w:ascii="Times New Roman" w:hAnsi="Times New Roman" w:eastAsia="Times New Roman" w:cs="Times New Roman"/>
          <w:b w:val="0"/>
          <w:bCs w:val="0"/>
          <w:color w:val="000000" w:themeColor="text1"/>
          <w:sz w:val="24"/>
          <w:szCs w:val="24"/>
          <w:highlight w:val="none"/>
          <w:lang w:val="pt-BR"/>
        </w:rPr>
        <w:t xml:space="preserve">áquina por meio de um montador ou </w:t>
      </w:r>
      <w:r>
        <w:rPr>
          <w:rFonts w:ascii="Times New Roman" w:hAnsi="Times New Roman" w:eastAsia="Times New Roman" w:cs="Times New Roman"/>
          <w:b w:val="0"/>
          <w:bCs w:val="0"/>
          <w:i/>
          <w:iCs/>
          <w:color w:val="000000" w:themeColor="text1"/>
          <w:sz w:val="24"/>
          <w:szCs w:val="24"/>
          <w:highlight w:val="none"/>
          <w:lang w:val="pt-BR"/>
        </w:rPr>
        <w:t xml:space="preserve">assembler </w:t>
      </w:r>
      <w:r>
        <w:rPr>
          <w:rFonts w:ascii="Times New Roman" w:hAnsi="Times New Roman" w:eastAsia="Times New Roman" w:cs="Times New Roman"/>
          <w:b w:val="0"/>
          <w:bCs w:val="0"/>
          <w:color w:val="000000" w:themeColor="text1"/>
          <w:sz w:val="24"/>
          <w:szCs w:val="24"/>
          <w:highlight w:val="none"/>
          <w:lang w:val="pt-BR"/>
        </w:rPr>
        <w:t xml:space="preserve">(Telegraph, 2022).</w:t>
      </w:r>
      <w:r>
        <w:rPr>
          <w:rFonts w:ascii="Times New Roman" w:hAnsi="Times New Roman" w:eastAsia="Times New Roman" w:cs="Times New Roman"/>
          <w:b w:val="0"/>
          <w:bCs w:val="0"/>
          <w:i w:val="0"/>
          <w:color w:val="000000" w:themeColor="text1"/>
          <w:sz w:val="24"/>
          <w:szCs w:val="24"/>
          <w:highlight w:val="none"/>
        </w:rPr>
      </w:r>
    </w:p>
    <w:p>
      <w:pPr>
        <w:pStyle w:val="830"/>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1.1.10 Mary Kenneth Keller</w:t>
      </w:r>
      <w:bookmarkEnd w:id="12"/>
      <w:r>
        <w:rPr>
          <w:rFonts w:ascii="Times New Roman" w:hAnsi="Times New Roman" w:eastAsia="Times New Roman" w:cs="Times New Roman"/>
          <w:b/>
          <w:bCs/>
          <w:color w:val="000000" w:themeColor="text1"/>
          <w:sz w:val="24"/>
          <w:szCs w:val="24"/>
          <w:highlight w:val="none"/>
          <w:lang w:val="pt-BR"/>
        </w:rPr>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Mary Kenneth Keller (Figura 25) nasceu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(Mendes,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(Figura 24),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(Mendes, 2023).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column">
                  <wp:posOffset>1626065</wp:posOffset>
                </wp:positionH>
                <wp:positionV relativeFrom="paragraph">
                  <wp:posOffset>222231</wp:posOffset>
                </wp:positionV>
                <wp:extent cx="2762125" cy="1274559"/>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36"/>
                        <a:srcRect l="0" t="0" r="0" b="32706"/>
                        <a:stretch/>
                      </pic:blipFill>
                      <pic:spPr bwMode="auto">
                        <a:xfrm flipH="0" flipV="0">
                          <a:off x="0" y="0"/>
                          <a:ext cx="2762124" cy="127455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87040;o:allowoverlap:true;o:allowincell:true;mso-position-horizontal-relative:text;margin-left:128.04pt;mso-position-horizontal:absolute;mso-position-vertical-relative:text;margin-top:17.50pt;mso-position-vertical:absolute;width:217.49pt;height:100.36pt;mso-wrap-distance-left:9.07pt;mso-wrap-distance-top:0.00pt;mso-wrap-distance-right:9.07pt;mso-wrap-distance-bottom:0.00pt;z-index:1;" stroked="false">
                <w10:wrap type="square"/>
                <v:imagedata r:id="rId3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24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Em toda sua vida houve uma defesa por parte da cientista da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pela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(Mendes,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601449" cy="3234470"/>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37"/>
                        <a:stretch/>
                      </pic:blipFill>
                      <pic:spPr bwMode="auto">
                        <a:xfrm flipH="0" flipV="0">
                          <a:off x="0" y="0"/>
                          <a:ext cx="2601449" cy="32344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91136;o:allowoverlap:true;o:allowincell:true;mso-position-horizontal-relative:margin;mso-position-horizontal:center;mso-position-vertical-relative:text;margin-top:14.34pt;mso-position-vertical:absolute;width:204.84pt;height:254.68pt;mso-wrap-distance-left:9.07pt;mso-wrap-distance-top:0.00pt;mso-wrap-distance-right:9.07pt;mso-wrap-distance-bottom:0.00pt;z-index:1;" stroked="false">
                <w10:wrap type="square"/>
                <v:imagedata r:id="rId37"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25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1.1.11 Edith Ranzini</w:t>
      </w:r>
      <w:bookmarkEnd w:id="13"/>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desenvolvendo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w:t>
      </w:r>
      <w:r>
        <w:rPr>
          <w:rFonts w:ascii="Times New Roman" w:hAnsi="Times New Roman" w:eastAsia="Times New Roman" w:cs="Times New Roman"/>
          <w:sz w:val="24"/>
          <w:szCs w:val="24"/>
          <w:highlight w:val="none"/>
          <w:lang w:val="pt-BR"/>
        </w:rPr>
        <w:t xml:space="preserve">étrica que foi uma das 12 mulheres dos 360 aprovados no vestibular da Poli, o que corresponde a aproximadamente 3% dos aprovados daquele ano.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 figura 26,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247391</wp:posOffset>
                </wp:positionV>
                <wp:extent cx="3791777" cy="2334838"/>
                <wp:effectExtent l="0" t="0" r="0" b="0"/>
                <wp:wrapSquare wrapText="bothSides"/>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38"/>
                        <a:stretch/>
                      </pic:blipFill>
                      <pic:spPr bwMode="auto">
                        <a:xfrm flipH="0" flipV="0">
                          <a:off x="0" y="0"/>
                          <a:ext cx="3791776" cy="23348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66560;o:allowoverlap:true;o:allowincell:true;mso-position-horizontal-relative:margin;mso-position-horizontal:center;mso-position-vertical-relative:text;margin-top:19.48pt;mso-position-vertical:absolute;width:298.57pt;height:183.85pt;mso-wrap-distance-left:9.07pt;mso-wrap-distance-top:0.00pt;mso-wrap-distance-right:9.07pt;mso-wrap-distance-bottom:0.00pt;z-index:1;" stroked="false">
                <w10:wrap type="square"/>
                <v:imagedata r:id="rId38"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26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1.1.12 Claudia Bauzer Medeiros</w:t>
      </w:r>
      <w:bookmarkEnd w:id="14"/>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(Figura 27),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w:t>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highlight w:val="none"/>
        </w:rPr>
      </w:r>
      <w: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27 – </w:t>
      </w:r>
      <w:r>
        <w:rPr>
          <w:rFonts w:ascii="Times New Roman" w:hAnsi="Times New Roman" w:eastAsia="Times New Roman" w:cs="Times New Roman"/>
          <w:b w:val="0"/>
          <w:bCs w:val="0"/>
          <w:i w:val="0"/>
          <w:iCs w:val="0"/>
          <w:sz w:val="20"/>
          <w:szCs w:val="20"/>
          <w:highlight w:val="none"/>
        </w:rPr>
        <w:t xml:space="preserve">C</w:t>
      </w:r>
      <w:r>
        <mc:AlternateContent>
          <mc:Choice Requires="wpg">
            <w:drawing>
              <wp:anchor xmlns:wp="http://schemas.openxmlformats.org/drawingml/2006/wordprocessingDrawing" xmlns:wp14="http://schemas.microsoft.com/office/word/2010/wordprocessingDrawing" distT="0" distB="0" distL="115200" distR="115200" simplePos="0" relativeHeight="150528" behindDoc="0" locked="0" layoutInCell="1" allowOverlap="1">
                <wp:simplePos x="0" y="0"/>
                <wp:positionH relativeFrom="margin">
                  <wp:posOffset>1163150</wp:posOffset>
                </wp:positionH>
                <wp:positionV relativeFrom="paragraph">
                  <wp:posOffset>197769</wp:posOffset>
                </wp:positionV>
                <wp:extent cx="4136568" cy="2327720"/>
                <wp:effectExtent l="0" t="0" r="0" b="0"/>
                <wp:wrapSquare wrapText="bothSides"/>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99" name=""/>
                        <pic:cNvPicPr>
                          <a:picLocks noChangeAspect="1"/>
                        </pic:cNvPicPr>
                        <pic:nvPr/>
                      </pic:nvPicPr>
                      <pic:blipFill>
                        <a:blip r:embed="rId39"/>
                        <a:stretch/>
                      </pic:blipFill>
                      <pic:spPr bwMode="auto">
                        <a:xfrm flipH="0" flipV="0">
                          <a:off x="0" y="0"/>
                          <a:ext cx="4136568" cy="23277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150528;o:allowoverlap:true;o:allowincell:true;mso-position-horizontal-relative:margin;margin-left:91.59pt;mso-position-horizontal:absolute;mso-position-vertical-relative:text;margin-top:15.57pt;mso-position-vertical:absolute;width:325.71pt;height:183.29pt;mso-wrap-distance-left:9.07pt;mso-wrap-distance-top:0.00pt;mso-wrap-distance-right:9.07pt;mso-wrap-distance-bottom:0.00pt;z-index:1;" stroked="false">
                <w10:wrap type="square"/>
                <v:imagedata r:id="rId39"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laudia em apresentaç</w:t>
      </w:r>
      <w:r>
        <w:rPr>
          <w:rFonts w:ascii="Times New Roman" w:hAnsi="Times New Roman" w:eastAsia="Times New Roman" w:cs="Times New Roman"/>
          <w:b w:val="0"/>
          <w:bCs w:val="0"/>
          <w:i w:val="0"/>
          <w:iCs w:val="0"/>
          <w:sz w:val="20"/>
          <w:szCs w:val="20"/>
          <w:highlight w:val="none"/>
        </w:rPr>
        <w:t xml:space="preserve">ão </w:t>
      </w:r>
      <w:r>
        <w:rPr>
          <w:highlight w:val="none"/>
        </w:rPr>
      </w:r>
      <w:r>
        <w:rPr>
          <w:highlight w:val="none"/>
        </w:rPr>
      </w:r>
    </w:p>
    <w:p>
      <w:pPr>
        <w:pBdr/>
        <w:shd w:val="nil" w:color="000000"/>
        <w:spacing w:line="360" w:lineRule="auto"/>
        <w:ind w:firstLine="708"/>
        <w:jc w:val="both"/>
        <w:rPr>
          <w:highlight w:val="none"/>
        </w:rPr>
      </w:pPr>
      <w:r>
        <w:rPr>
          <w:highlight w:val="none"/>
        </w:rPr>
      </w:r>
      <w:r/>
      <w:r>
        <w:rPr>
          <w:highlight w:val="none"/>
        </w:rPr>
      </w: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Biblioteca Virtual da Fapesp,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1.1.13 Luzia Renn</w:t>
      </w:r>
      <w:r>
        <w:rPr>
          <w:rFonts w:ascii="Times New Roman" w:hAnsi="Times New Roman" w:eastAsia="Times New Roman" w:cs="Times New Roman"/>
          <w:b/>
          <w:bCs/>
          <w:sz w:val="24"/>
          <w:szCs w:val="24"/>
          <w:highlight w:val="none"/>
        </w:rPr>
        <w:t xml:space="preserve">ó Moreira</w:t>
      </w:r>
      <w:bookmarkEnd w:id="1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(Figura 28),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 que mais tarde se tornaria a semente do Vale da Eletrônica (UNIFEI, 2024).</w:t>
      </w:r>
      <w:r>
        <w:rPr>
          <w:rFonts w:ascii="Times New Roman" w:hAnsi="Times New Roman" w:eastAsia="Times New Roman" w:cs="Times New Roman"/>
          <w:b w:val="0"/>
          <w:bCs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28 – </w:t>
      </w:r>
      <w:r>
        <mc:AlternateContent>
          <mc:Choice Requires="wpg">
            <w:drawing>
              <wp:anchor xmlns:wp="http://schemas.openxmlformats.org/drawingml/2006/wordprocessingDrawing" xmlns:wp14="http://schemas.microsoft.com/office/word/2010/wordprocessingDrawing" distT="0" distB="0" distL="115200" distR="115200" simplePos="0" relativeHeight="155648" behindDoc="0" locked="0" layoutInCell="1" allowOverlap="1">
                <wp:simplePos x="0" y="0"/>
                <wp:positionH relativeFrom="column">
                  <wp:posOffset>1209216</wp:posOffset>
                </wp:positionH>
                <wp:positionV relativeFrom="paragraph">
                  <wp:posOffset>205023</wp:posOffset>
                </wp:positionV>
                <wp:extent cx="3638833" cy="2725515"/>
                <wp:effectExtent l="0" t="0" r="0" b="0"/>
                <wp:wrapSquare wrapText="bothSides"/>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75924" name=""/>
                        <pic:cNvPicPr>
                          <a:picLocks noChangeAspect="1"/>
                        </pic:cNvPicPr>
                        <pic:nvPr/>
                      </pic:nvPicPr>
                      <pic:blipFill>
                        <a:blip r:embed="rId40"/>
                        <a:stretch/>
                      </pic:blipFill>
                      <pic:spPr bwMode="auto">
                        <a:xfrm flipH="0" flipV="0">
                          <a:off x="0" y="0"/>
                          <a:ext cx="3638833" cy="27255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155648;o:allowoverlap:true;o:allowincell:true;mso-position-horizontal-relative:text;margin-left:95.21pt;mso-position-horizontal:absolute;mso-position-vertical-relative:text;margin-top:16.14pt;mso-position-vertical:absolute;width:286.52pt;height:214.61pt;mso-wrap-distance-left:9.07pt;mso-wrap-distance-top:0.00pt;mso-wrap-distance-right:9.07pt;mso-wrap-distance-bottom:0.00pt;z-index:1;" stroked="false">
                <w10:wrap type="square"/>
                <v:imagedata r:id="rId40" o:title=""/>
                <o:lock v:ext="edit" rotation="t"/>
              </v:shape>
            </w:pict>
          </mc:Fallback>
        </mc:AlternateContent>
      </w:r>
      <w:r>
        <w:rPr>
          <w:rFonts w:ascii="Times New Roman" w:hAnsi="Times New Roman" w:eastAsia="Times New Roman" w:cs="Times New Roman"/>
          <w:b/>
          <w:bCs/>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Sinhá Moreira fez parceria com o Governo Federal para fundar a ETE</w:t>
      </w:r>
      <w:r>
        <w:rPr>
          <w:rFonts w:ascii="Times New Roman" w:hAnsi="Times New Roman" w:eastAsia="Times New Roman" w:cs="Times New Roman"/>
          <w:b w:val="0"/>
          <w:bCs w:val="0"/>
          <w:i w:val="0"/>
          <w:iCs w:val="0"/>
          <w:sz w:val="20"/>
          <w:szCs w:val="20"/>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Arquivo / ETE FMC</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1.1.14 Carol Shaw</w:t>
      </w:r>
      <w:bookmarkEnd w:id="16"/>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(Figura 29), com seu trabalho not</w:t>
      </w:r>
      <w:r>
        <w:rPr>
          <w:rFonts w:ascii="Times New Roman" w:hAnsi="Times New Roman" w:eastAsia="Times New Roman" w:cs="Times New Roman"/>
          <w:b w:val="0"/>
          <w:bCs w:val="0"/>
          <w:sz w:val="24"/>
          <w:szCs w:val="24"/>
        </w:rPr>
        <w:t xml:space="preserve">ável em River Raid (Figura 30),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(LIMA, 2024).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0"/>
          <w:szCs w:val="20"/>
          <w:highlight w:val="none"/>
        </w:rPr>
        <w:t xml:space="preserve">Figura 29</w:t>
      </w:r>
      <w:r>
        <w:rPr>
          <w:rFonts w:ascii="Times New Roman" w:hAnsi="Times New Roman" w:eastAsia="Times New Roman" w:cs="Times New Roman"/>
          <w:b w:val="0"/>
          <w:bCs w:val="0"/>
          <w:sz w:val="20"/>
          <w:szCs w:val="20"/>
          <w:highlight w:val="none"/>
        </w:rPr>
        <w:t xml:space="preserve"> – Carol Shaw em seu escrit</w:t>
      </w:r>
      <w:r>
        <w:rPr>
          <w:rFonts w:ascii="Times New Roman" w:hAnsi="Times New Roman" w:eastAsia="Times New Roman" w:cs="Times New Roman"/>
          <w:b w:val="0"/>
          <w:bCs w:val="0"/>
          <w:sz w:val="20"/>
          <w:szCs w:val="20"/>
          <w:highlight w:val="none"/>
        </w:rPr>
        <w:t xml:space="preserve">ório trabalhando</w:t>
      </w:r>
      <w:r>
        <mc:AlternateContent>
          <mc:Choice Requires="wpg">
            <w:drawing>
              <wp:anchor xmlns:wp="http://schemas.openxmlformats.org/drawingml/2006/wordprocessingDrawing" xmlns:wp14="http://schemas.microsoft.com/office/word/2010/wordprocessingDrawing" distT="0" distB="0" distL="115200" distR="115200" simplePos="0" relativeHeight="159744" behindDoc="0" locked="0" layoutInCell="1" allowOverlap="1">
                <wp:simplePos x="0" y="0"/>
                <wp:positionH relativeFrom="margin">
                  <wp:posOffset>1451292</wp:posOffset>
                </wp:positionH>
                <wp:positionV relativeFrom="paragraph">
                  <wp:posOffset>169478</wp:posOffset>
                </wp:positionV>
                <wp:extent cx="2975899" cy="1666503"/>
                <wp:effectExtent l="0" t="0" r="0" b="0"/>
                <wp:wrapSquare wrapText="bothSides"/>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7255" name=""/>
                        <pic:cNvPicPr>
                          <a:picLocks noChangeAspect="1"/>
                        </pic:cNvPicPr>
                        <pic:nvPr/>
                      </pic:nvPicPr>
                      <pic:blipFill>
                        <a:blip r:embed="rId41"/>
                        <a:stretch/>
                      </pic:blipFill>
                      <pic:spPr bwMode="auto">
                        <a:xfrm flipH="0" flipV="0">
                          <a:off x="0" y="0"/>
                          <a:ext cx="2975899" cy="1666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159744;o:allowoverlap:true;o:allowincell:true;mso-position-horizontal-relative:margin;margin-left:114.27pt;mso-position-horizontal:absolute;mso-position-vertical-relative:text;margin-top:13.34pt;mso-position-vertical:absolute;width:234.32pt;height:131.22pt;mso-wrap-distance-left:9.07pt;mso-wrap-distance-top:0.00pt;mso-wrap-distance-right:9.07pt;mso-wrap-distance-bottom:0.00pt;z-index:1;" stroked="false">
                <w10:wrap type="square"/>
                <v:imagedata r:id="rId41"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SBC Horizontes, 2024</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2"/>
          <w:szCs w:val="22"/>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186236</wp:posOffset>
                </wp:positionV>
                <wp:extent cx="3372299" cy="1947666"/>
                <wp:effectExtent l="0" t="0" r="0" b="0"/>
                <wp:wrapSquare wrapText="bothSides"/>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42"/>
                        <a:stretch/>
                      </pic:blipFill>
                      <pic:spPr bwMode="auto">
                        <a:xfrm flipH="0" flipV="0">
                          <a:off x="0" y="0"/>
                          <a:ext cx="3372299" cy="19476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67584;o:allowoverlap:true;o:allowincell:true;mso-position-horizontal-relative:margin;mso-position-horizontal:center;mso-position-vertical-relative:text;margin-top:14.66pt;mso-position-vertical:absolute;width:265.54pt;height:153.36pt;mso-wrap-distance-left:9.07pt;mso-wrap-distance-top:0.00pt;mso-wrap-distance-right:9.07pt;mso-wrap-distance-bottom:0.00pt;z-index:1;" stroked="false">
                <w10:wrap type="square"/>
                <v:imagedata r:id="rId42" o:title=""/>
                <o:lock v:ext="edit" rotation="t"/>
              </v:shape>
            </w:pict>
          </mc:Fallback>
        </mc:AlternateContent>
      </w:r>
      <w:r>
        <w:rPr>
          <w:rFonts w:ascii="Times New Roman" w:hAnsi="Times New Roman" w:eastAsia="Times New Roman" w:cs="Times New Roman"/>
          <w:b/>
          <w:bCs/>
          <w:sz w:val="20"/>
          <w:szCs w:val="20"/>
          <w:highlight w:val="none"/>
        </w:rPr>
        <w:t xml:space="preserve">Figura 30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1.1.15 Roberta Willians</w:t>
      </w:r>
      <w:bookmarkEnd w:id="1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(Figura 31).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SCI (Sierra Creative Interpreter) 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margin">
                  <wp:posOffset>1494155</wp:posOffset>
                </wp:positionH>
                <wp:positionV relativeFrom="paragraph">
                  <wp:posOffset>172935</wp:posOffset>
                </wp:positionV>
                <wp:extent cx="2771775" cy="2019300"/>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2307" name=""/>
                        <pic:cNvPicPr>
                          <a:picLocks noChangeAspect="1"/>
                        </pic:cNvPicPr>
                        <pic:nvPr/>
                      </pic:nvPicPr>
                      <pic:blipFill>
                        <a:blip r:embed="rId43"/>
                        <a:stretch/>
                      </pic:blipFill>
                      <pic:spPr bwMode="auto">
                        <a:xfrm>
                          <a:off x="0" y="0"/>
                          <a:ext cx="2771775" cy="20192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162816;o:allowoverlap:true;o:allowincell:true;mso-position-horizontal-relative:margin;margin-left:117.65pt;mso-position-horizontal:absolute;mso-position-vertical-relative:text;margin-top:13.62pt;mso-position-vertical:absolute;width:218.25pt;height:159.00pt;mso-wrap-distance-left:9.07pt;mso-wrap-distance-top:0.00pt;mso-wrap-distance-right:9.07pt;mso-wrap-distance-bottom:0.00pt;z-index:1;" stroked="false">
                <w10:wrap type="square"/>
                <v:imagedata r:id="rId43" o:title=""/>
                <o:lock v:ext="edit" rotation="t"/>
              </v:shape>
            </w:pict>
          </mc:Fallback>
        </mc:AlternateContent>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bCs/>
          <w:sz w:val="20"/>
          <w:szCs w:val="20"/>
          <w:highlight w:val="none"/>
        </w:rPr>
        <w:t xml:space="preserve">Figura 31 </w:t>
      </w:r>
      <w:r>
        <w:rPr>
          <w:rFonts w:ascii="Times New Roman" w:hAnsi="Times New Roman" w:eastAsia="Times New Roman" w:cs="Times New Roman"/>
          <w:b w:val="0"/>
          <w:bCs w:val="0"/>
          <w:sz w:val="20"/>
          <w:szCs w:val="20"/>
          <w:highlight w:val="none"/>
        </w:rPr>
        <w:t xml:space="preserve">– Roberta Willians</w:t>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highlight w:val="none"/>
        </w:rPr>
      </w:r>
      <w: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Wikipedia, 2024</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O jogo fez tanto sucesso que abriram uma empresa, e Roberta p</w:t>
      </w:r>
      <w:r>
        <w:rPr>
          <w:rFonts w:ascii="Times New Roman" w:hAnsi="Times New Roman" w:eastAsia="Times New Roman" w:cs="Times New Roman"/>
          <w:b w:val="0"/>
          <w:bCs w:val="0"/>
          <w:i w:val="0"/>
          <w:iCs w:val="0"/>
          <w:sz w:val="24"/>
          <w:szCs w:val="24"/>
          <w:highlight w:val="none"/>
        </w:rPr>
        <w:t xml:space="preserve">ôde desenhar seu segundo jogo, chamado “The Wizard and The Princess”. Contudo, seu jogo mais famoso </w:t>
      </w:r>
      <w:r>
        <w:rPr>
          <w:rFonts w:ascii="Times New Roman" w:hAnsi="Times New Roman" w:eastAsia="Times New Roman" w:cs="Times New Roman"/>
          <w:b w:val="0"/>
          <w:bCs w:val="0"/>
          <w:i w:val="0"/>
          <w:iCs w:val="0"/>
          <w:sz w:val="24"/>
          <w:szCs w:val="24"/>
          <w:highlight w:val="none"/>
        </w:rPr>
        <w:t xml:space="preserve">é o “The King’s Quest” em que redefiniu muitos conceitos de jogos de aventura, que s</w:t>
      </w:r>
      <w:r>
        <w:rPr>
          <w:rFonts w:ascii="Times New Roman" w:hAnsi="Times New Roman" w:eastAsia="Times New Roman" w:cs="Times New Roman"/>
          <w:b w:val="0"/>
          <w:bCs w:val="0"/>
          <w:i w:val="0"/>
          <w:iCs w:val="0"/>
          <w:sz w:val="24"/>
          <w:szCs w:val="24"/>
          <w:highlight w:val="none"/>
        </w:rPr>
        <w:t xml:space="preserve">ão utilizados at</w:t>
      </w:r>
      <w:r>
        <w:rPr>
          <w:rFonts w:ascii="Times New Roman" w:hAnsi="Times New Roman" w:eastAsia="Times New Roman" w:cs="Times New Roman"/>
          <w:b w:val="0"/>
          <w:bCs w:val="0"/>
          <w:i w:val="0"/>
          <w:iCs w:val="0"/>
          <w:sz w:val="24"/>
          <w:szCs w:val="24"/>
          <w:highlight w:val="none"/>
        </w:rPr>
        <w:t xml:space="preserve">é hoje, como o movimento bidimensional de personagens, atr</w:t>
      </w:r>
      <w:r>
        <w:rPr>
          <w:rFonts w:ascii="Times New Roman" w:hAnsi="Times New Roman" w:eastAsia="Times New Roman" w:cs="Times New Roman"/>
          <w:b w:val="0"/>
          <w:bCs w:val="0"/>
          <w:i w:val="0"/>
          <w:iCs w:val="0"/>
          <w:sz w:val="24"/>
          <w:szCs w:val="24"/>
          <w:highlight w:val="none"/>
        </w:rPr>
        <w:t xml:space="preserve">ás e ao redor dos objetos da tela. </w:t>
      </w:r>
      <w:r>
        <w:rPr>
          <w:rFonts w:ascii="Times New Roman" w:hAnsi="Times New Roman" w:eastAsia="Times New Roman" w:cs="Times New Roman"/>
          <w:b w:val="0"/>
          <w:bCs w:val="0"/>
          <w:i w:val="0"/>
          <w:iCs w:val="0"/>
          <w:sz w:val="24"/>
          <w:szCs w:val="24"/>
          <w:highlight w:val="none"/>
        </w:rPr>
        <w:t xml:space="preserve">Williams foi pioneira em criar personagens principais femininos e continuou a desenhar muitos jogos de sucesso,</w:t>
      </w:r>
      <w:r>
        <w:rPr>
          <w:rFonts w:ascii="Times New Roman" w:hAnsi="Times New Roman" w:eastAsia="Times New Roman" w:cs="Times New Roman"/>
          <w:b w:val="0"/>
          <w:bCs w:val="0"/>
          <w:i w:val="0"/>
          <w:iCs w:val="0"/>
          <w:sz w:val="24"/>
          <w:szCs w:val="24"/>
          <w:highlight w:val="none"/>
        </w:rPr>
        <w:t xml:space="preserve">. Posteriormente, ela recebeu várias oportunidades, incluindo transformar alguns jogos em desenhos animados de sábado de manhã, jogos de tabuleiro e até filmes de longa-metragem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44"/>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4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31</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830"/>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1.1.16 Radia Perlman</w:t>
      </w:r>
      <w:bookmarkEnd w:id="18"/>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Nos finalmentes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w:t>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Uma das pessoas que contribuiu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(Figura 32), pelo motivo de ter criado um algoritmo que foi base para o protocolo STP, “Spanning Tree Protocol”,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p>
    <w:tbl>
      <w:tblPr>
        <w:tblStyle w:val="863"/>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Algorhyme (by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 think tha I slahh never see a graph more lovely than a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whose crucial property is loop-free conectivity.</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that must be sure to span so packets can reach every LAN.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First the root must be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By ID, it is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Least-cost paths from root are traced.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In the tree, these paths are placed.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mesh is made by folks like me, then bridges find a spanning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Algorima (por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Acho que nunca verei um gr</w:t>
            </w:r>
            <w:r>
              <w:rPr>
                <w:rFonts w:ascii="Times New Roman" w:hAnsi="Times New Roman" w:eastAsia="Times New Roman" w:cs="Times New Roman"/>
                <w:b w:val="0"/>
                <w:bCs w:val="0"/>
                <w:i w:val="0"/>
                <w:iCs w:val="0"/>
                <w:sz w:val="20"/>
                <w:szCs w:val="20"/>
                <w:highlight w:val="none"/>
              </w:rPr>
              <w:t xml:space="preserve">áfico mais lindo que uma </w:t>
            </w:r>
            <w:r>
              <w:rPr>
                <w:rFonts w:ascii="Times New Roman" w:hAnsi="Times New Roman" w:eastAsia="Times New Roman" w:cs="Times New Roman"/>
                <w:b w:val="0"/>
                <w:bCs w:val="0"/>
                <w:i w:val="0"/>
                <w:iCs w:val="0"/>
                <w:sz w:val="20"/>
                <w:szCs w:val="20"/>
                <w:highlight w:val="none"/>
              </w:rPr>
              <w:t xml:space="preserve">árvore.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ávore cuja propriedade crucial </w:t>
            </w:r>
            <w:r>
              <w:rPr>
                <w:rFonts w:ascii="Times New Roman" w:hAnsi="Times New Roman" w:eastAsia="Times New Roman" w:cs="Times New Roman"/>
                <w:b w:val="0"/>
                <w:bCs w:val="0"/>
                <w:i w:val="0"/>
                <w:iCs w:val="0"/>
                <w:sz w:val="20"/>
                <w:szCs w:val="20"/>
                <w:highlight w:val="none"/>
              </w:rPr>
              <w:t xml:space="preserve">é a conectividade sem loop.</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árvore que deve se estender para que os pacotes possam chegar a todas as LANs.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Primeiro, a raiz deve ser selecionada.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Por ID, </w:t>
            </w:r>
            <w:r>
              <w:rPr>
                <w:rFonts w:ascii="Times New Roman" w:hAnsi="Times New Roman" w:eastAsia="Times New Roman" w:cs="Times New Roman"/>
                <w:b w:val="0"/>
                <w:bCs w:val="0"/>
                <w:i w:val="0"/>
                <w:iCs w:val="0"/>
                <w:sz w:val="20"/>
                <w:szCs w:val="20"/>
                <w:highlight w:val="none"/>
              </w:rPr>
              <w:t xml:space="preserve">é eleito.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Os caminhos de menor custo a partir da raiz s</w:t>
            </w:r>
            <w:r>
              <w:rPr>
                <w:rFonts w:ascii="Times New Roman" w:hAnsi="Times New Roman" w:eastAsia="Times New Roman" w:cs="Times New Roman"/>
                <w:b w:val="0"/>
                <w:bCs w:val="0"/>
                <w:i w:val="0"/>
                <w:iCs w:val="0"/>
                <w:sz w:val="20"/>
                <w:szCs w:val="20"/>
                <w:highlight w:val="none"/>
              </w:rPr>
              <w:t xml:space="preserve">ão rastreados.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Na </w:t>
            </w:r>
            <w:r>
              <w:rPr>
                <w:rFonts w:ascii="Times New Roman" w:hAnsi="Times New Roman" w:eastAsia="Times New Roman" w:cs="Times New Roman"/>
                <w:b w:val="0"/>
                <w:bCs w:val="0"/>
                <w:i w:val="0"/>
                <w:iCs w:val="0"/>
                <w:sz w:val="20"/>
                <w:szCs w:val="20"/>
                <w:highlight w:val="none"/>
              </w:rPr>
              <w:t xml:space="preserve">árvore, esses caminhos s</w:t>
            </w:r>
            <w:r>
              <w:rPr>
                <w:rFonts w:ascii="Times New Roman" w:hAnsi="Times New Roman" w:eastAsia="Times New Roman" w:cs="Times New Roman"/>
                <w:b w:val="0"/>
                <w:bCs w:val="0"/>
                <w:i w:val="0"/>
                <w:iCs w:val="0"/>
                <w:sz w:val="20"/>
                <w:szCs w:val="20"/>
                <w:highlight w:val="none"/>
              </w:rPr>
              <w:t xml:space="preserve">ão colocados.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malha </w:t>
            </w:r>
            <w:r>
              <w:rPr>
                <w:rFonts w:ascii="Times New Roman" w:hAnsi="Times New Roman" w:eastAsia="Times New Roman" w:cs="Times New Roman"/>
                <w:b w:val="0"/>
                <w:bCs w:val="0"/>
                <w:i w:val="0"/>
                <w:iCs w:val="0"/>
                <w:sz w:val="20"/>
                <w:szCs w:val="20"/>
                <w:highlight w:val="none"/>
              </w:rPr>
              <w:t xml:space="preserve">é feita por pessoas como eu, ent</w:t>
            </w:r>
            <w:r>
              <w:rPr>
                <w:rFonts w:ascii="Times New Roman" w:hAnsi="Times New Roman" w:eastAsia="Times New Roman" w:cs="Times New Roman"/>
                <w:b w:val="0"/>
                <w:bCs w:val="0"/>
                <w:i w:val="0"/>
                <w:iCs w:val="0"/>
                <w:sz w:val="20"/>
                <w:szCs w:val="20"/>
                <w:highlight w:val="none"/>
              </w:rPr>
              <w:t xml:space="preserve">ão as pontes encontram uma </w:t>
            </w:r>
            <w:r>
              <w:rPr>
                <w:rFonts w:ascii="Times New Roman" w:hAnsi="Times New Roman" w:eastAsia="Times New Roman" w:cs="Times New Roman"/>
                <w:b w:val="0"/>
                <w:bCs w:val="0"/>
                <w:i w:val="0"/>
                <w:iCs w:val="0"/>
                <w:sz w:val="20"/>
                <w:szCs w:val="20"/>
                <w:highlight w:val="none"/>
              </w:rPr>
              <w:t xml:space="preserve">árvore geradora.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highlight w:val="none"/>
        </w:rPr>
      </w:r>
      <w:r>
        <w:rPr>
          <w:rFonts w:ascii="Times New Roman" w:hAnsi="Times New Roman" w:eastAsia="Times New Roman" w:cs="Times New Roman"/>
          <w:b/>
          <w:bCs/>
          <w:i w:val="0"/>
          <w:iCs w:val="0"/>
          <w:sz w:val="20"/>
          <w:szCs w:val="20"/>
          <w:highlight w:val="none"/>
        </w:rPr>
        <w:t xml:space="preserve">Figura 32</w:t>
      </w:r>
      <w:r>
        <w:rPr>
          <w:rFonts w:ascii="Times New Roman" w:hAnsi="Times New Roman" w:eastAsia="Times New Roman" w:cs="Times New Roman"/>
          <w:b w:val="0"/>
          <w:bCs w:val="0"/>
          <w:i w:val="0"/>
          <w:iCs w:val="0"/>
          <w:sz w:val="20"/>
          <w:szCs w:val="20"/>
          <w:highlight w:val="none"/>
        </w:rPr>
        <w:t xml:space="preserve"> – </w:t>
      </w:r>
      <w:r>
        <mc:AlternateContent>
          <mc:Choice Requires="wpg">
            <w:drawing>
              <wp:anchor xmlns:wp="http://schemas.openxmlformats.org/drawingml/2006/wordprocessingDrawing" xmlns:wp14="http://schemas.microsoft.com/office/word/2010/wordprocessingDrawing" distT="0" distB="0" distL="115200" distR="115200" simplePos="0" relativeHeight="165888" behindDoc="0" locked="0" layoutInCell="1" allowOverlap="1">
                <wp:simplePos x="0" y="0"/>
                <wp:positionH relativeFrom="margin">
                  <wp:align>center</wp:align>
                </wp:positionH>
                <wp:positionV relativeFrom="paragraph">
                  <wp:posOffset>188352</wp:posOffset>
                </wp:positionV>
                <wp:extent cx="3372987" cy="2232363"/>
                <wp:effectExtent l="0" t="0" r="0" b="0"/>
                <wp:wrapSquare wrapText="bothSides"/>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7796" name=""/>
                        <pic:cNvPicPr>
                          <a:picLocks noChangeAspect="1"/>
                        </pic:cNvPicPr>
                        <pic:nvPr/>
                      </pic:nvPicPr>
                      <pic:blipFill>
                        <a:blip r:embed="rId45"/>
                        <a:srcRect l="15868" t="2837" r="7093" b="0"/>
                        <a:stretch/>
                      </pic:blipFill>
                      <pic:spPr bwMode="auto">
                        <a:xfrm flipH="0" flipV="0">
                          <a:off x="0" y="0"/>
                          <a:ext cx="3372986" cy="22323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165888;o:allowoverlap:true;o:allowincell:true;mso-position-horizontal-relative:margin;mso-position-horizontal:center;mso-position-vertical-relative:text;margin-top:14.83pt;mso-position-vertical:absolute;width:265.59pt;height:175.78pt;mso-wrap-distance-left:9.07pt;mso-wrap-distance-top:0.00pt;mso-wrap-distance-right:9.07pt;mso-wrap-distance-bottom:0.00pt;z-index:1;" stroked="false">
                <w10:wrap type="square"/>
                <v:imagedata r:id="rId45"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Radia Perlman recebendo o pr</w:t>
      </w:r>
      <w:r>
        <w:rPr>
          <w:rFonts w:ascii="Times New Roman" w:hAnsi="Times New Roman" w:eastAsia="Times New Roman" w:cs="Times New Roman"/>
          <w:b w:val="0"/>
          <w:bCs w:val="0"/>
          <w:i w:val="0"/>
          <w:iCs w:val="0"/>
          <w:sz w:val="20"/>
          <w:szCs w:val="20"/>
          <w:highlight w:val="none"/>
        </w:rPr>
        <w:t xml:space="preserve">êmio Internet Hall of Fame, 2014</w:t>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0"/>
        <w:jc w:val="center"/>
        <w:rPr>
          <w:highlight w:val="none"/>
        </w:rPr>
      </w:pP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Projeto Lua, 2024</w:t>
      </w:r>
      <w:r>
        <w:rPr>
          <w:sz w:val="18"/>
          <w:szCs w:val="18"/>
          <w:highlight w:val="none"/>
        </w:rPr>
      </w:r>
      <w:r>
        <w:rPr>
          <w:sz w:val="18"/>
          <w:szCs w:val="18"/>
          <w:highlight w:val="none"/>
        </w:rPr>
      </w:r>
      <w:r>
        <w:rPr>
          <w:rFonts w:ascii="Times New Roman" w:hAnsi="Times New Roman" w:eastAsia="Times New Roman" w:cs="Times New Roman"/>
          <w:b w:val="0"/>
          <w:bCs w:val="0"/>
          <w:i w:val="0"/>
          <w:iCs w:val="0"/>
          <w:sz w:val="24"/>
          <w:szCs w:val="24"/>
          <w:highlight w:val="none"/>
        </w:rPr>
      </w:r>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r>
        <w:rPr>
          <w:sz w:val="18"/>
          <w:szCs w:val="18"/>
          <w:highlight w:val="none"/>
        </w:rPr>
      </w:r>
    </w:p>
    <w:p>
      <w:pPr>
        <w:pStyle w:val="830"/>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1.1.17 Margareth Heafield Hamilton</w:t>
      </w:r>
      <w:bookmarkEnd w:id="1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como pode ser observado na figura 33,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posOffset>1020541</wp:posOffset>
                </wp:positionH>
                <wp:positionV relativeFrom="paragraph">
                  <wp:posOffset>339342</wp:posOffset>
                </wp:positionV>
                <wp:extent cx="3719003" cy="2637981"/>
                <wp:effectExtent l="0" t="0" r="0" b="0"/>
                <wp:wrapSquare wrapText="bothSides"/>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1508" name=""/>
                        <pic:cNvPicPr>
                          <a:picLocks noChangeAspect="1"/>
                        </pic:cNvPicPr>
                        <pic:nvPr/>
                      </pic:nvPicPr>
                      <pic:blipFill>
                        <a:blip r:embed="rId46"/>
                        <a:srcRect l="0" t="5929" r="0" b="0"/>
                        <a:stretch/>
                      </pic:blipFill>
                      <pic:spPr bwMode="auto">
                        <a:xfrm flipH="0" flipV="0">
                          <a:off x="0" y="0"/>
                          <a:ext cx="3719002" cy="263798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80896;o:allowoverlap:true;o:allowincell:true;mso-position-horizontal-relative:margin;margin-left:80.36pt;mso-position-horizontal:absolute;mso-position-vertical-relative:text;margin-top:26.72pt;mso-position-vertical:absolute;width:292.83pt;height:207.72pt;mso-wrap-distance-left:9.07pt;mso-wrap-distance-top:0.00pt;mso-wrap-distance-right:9.07pt;mso-wrap-distance-bottom:0.00pt;z-index:1;" stroked="false">
                <w10:wrap type="square"/>
                <v:imagedata r:id="rId46" o:title=""/>
                <o:lock v:ext="edit" rotation="t"/>
              </v:shape>
            </w:pict>
          </mc:Fallback>
        </mc:AlternateContent>
      </w:r>
      <w:r>
        <w:rPr>
          <w:rFonts w:ascii="Times New Roman" w:hAnsi="Times New Roman" w:eastAsia="Times New Roman" w:cs="Times New Roman"/>
          <w:b/>
          <w:bCs/>
          <w:sz w:val="20"/>
          <w:szCs w:val="20"/>
        </w:rPr>
        <w:t xml:space="preserve">Figura 33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1962, durante o desenvolvimento do software para o sistema SAGE.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1.1.18 Katherine Coleman Goble Johnson</w:t>
      </w:r>
      <w:bookmarkEnd w:id="20"/>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(Museu Catavento,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 (Figura 34).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34</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47"/>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47"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de cor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1.1.19 Dorothy Vaughan</w:t>
      </w:r>
      <w:bookmarkEnd w:id="21"/>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b w:val="0"/>
          <w:bCs w:val="0"/>
        </w:rPr>
        <w:tab/>
      </w:r>
      <w:r>
        <w:rPr>
          <w:rFonts w:ascii="Times New Roman" w:hAnsi="Times New Roman" w:eastAsia="Times New Roman" w:cs="Times New Roman"/>
          <w:b w:val="0"/>
          <w:bCs w:val="0"/>
          <w:sz w:val="24"/>
          <w:szCs w:val="24"/>
        </w:rPr>
        <w:t xml:space="preserve">Dorothy (Figura 35) tamb</w:t>
      </w:r>
      <w:r>
        <w:rPr>
          <w:rFonts w:ascii="Times New Roman" w:hAnsi="Times New Roman" w:eastAsia="Times New Roman" w:cs="Times New Roman"/>
          <w:b w:val="0"/>
          <w:bCs w:val="0"/>
          <w:sz w:val="24"/>
          <w:szCs w:val="24"/>
        </w:rPr>
        <w:t xml:space="preserve">ém passou por diversos percalços durante sua formaç</w:t>
      </w:r>
      <w:r>
        <w:rPr>
          <w:rFonts w:ascii="Times New Roman" w:hAnsi="Times New Roman" w:eastAsia="Times New Roman" w:cs="Times New Roman"/>
          <w:b w:val="0"/>
          <w:bCs w:val="0"/>
          <w:sz w:val="24"/>
          <w:szCs w:val="24"/>
        </w:rPr>
        <w:t xml:space="preserve">ão e no mercado de trabalho, embora seu sonho tenha sido de fazer mestrado e doutorado, assim que se formou na Universidade de Wilberforce, em Ohio, ela decidiu em dar aulas de matem</w:t>
      </w:r>
      <w:r>
        <w:rPr>
          <w:rFonts w:ascii="Times New Roman" w:hAnsi="Times New Roman" w:eastAsia="Times New Roman" w:cs="Times New Roman"/>
          <w:b w:val="0"/>
          <w:bCs w:val="0"/>
          <w:sz w:val="24"/>
          <w:szCs w:val="24"/>
        </w:rPr>
        <w:t xml:space="preserve">ática – para ajudar sua fam</w:t>
      </w:r>
      <w:r>
        <w:rPr>
          <w:rFonts w:ascii="Times New Roman" w:hAnsi="Times New Roman" w:eastAsia="Times New Roman" w:cs="Times New Roman"/>
          <w:b w:val="0"/>
          <w:bCs w:val="0"/>
          <w:sz w:val="24"/>
          <w:szCs w:val="24"/>
        </w:rPr>
        <w:t xml:space="preserve">ília durante a Grande Depress</w:t>
      </w:r>
      <w:r>
        <w:rPr>
          <w:rFonts w:ascii="Times New Roman" w:hAnsi="Times New Roman" w:eastAsia="Times New Roman" w:cs="Times New Roman"/>
          <w:b w:val="0"/>
          <w:bCs w:val="0"/>
          <w:sz w:val="24"/>
          <w:szCs w:val="24"/>
        </w:rPr>
        <w:t xml:space="preserve">ão. Apesar disso, houve uma virada de chave em 1943, pois com a Ordem Executiva 8802 assinada pelo presidente Roosevelt, a discriminaç</w:t>
      </w:r>
      <w:r>
        <w:rPr>
          <w:rFonts w:ascii="Times New Roman" w:hAnsi="Times New Roman" w:eastAsia="Times New Roman" w:cs="Times New Roman"/>
          <w:b w:val="0"/>
          <w:bCs w:val="0"/>
          <w:sz w:val="24"/>
          <w:szCs w:val="24"/>
        </w:rPr>
        <w:t xml:space="preserve">ão racial, </w:t>
      </w:r>
      <w:r>
        <w:rPr>
          <w:rFonts w:ascii="Times New Roman" w:hAnsi="Times New Roman" w:eastAsia="Times New Roman" w:cs="Times New Roman"/>
          <w:b w:val="0"/>
          <w:bCs w:val="0"/>
          <w:sz w:val="24"/>
          <w:szCs w:val="24"/>
        </w:rPr>
        <w:t xml:space="preserve">étnica e religiosa foi vedada na ind</w:t>
      </w:r>
      <w:r>
        <w:rPr>
          <w:rFonts w:ascii="Times New Roman" w:hAnsi="Times New Roman" w:eastAsia="Times New Roman" w:cs="Times New Roman"/>
          <w:b w:val="0"/>
          <w:bCs w:val="0"/>
          <w:sz w:val="24"/>
          <w:szCs w:val="24"/>
        </w:rPr>
        <w:t xml:space="preserve">ústria de defesa do pa</w:t>
      </w:r>
      <w:r>
        <w:rPr>
          <w:rFonts w:ascii="Times New Roman" w:hAnsi="Times New Roman" w:eastAsia="Times New Roman" w:cs="Times New Roman"/>
          <w:b w:val="0"/>
          <w:bCs w:val="0"/>
          <w:sz w:val="24"/>
          <w:szCs w:val="24"/>
        </w:rPr>
        <w:t xml:space="preserve">ís. Isso implicou que o Laborat</w:t>
      </w:r>
      <w:r>
        <w:rPr>
          <w:rFonts w:ascii="Times New Roman" w:hAnsi="Times New Roman" w:eastAsia="Times New Roman" w:cs="Times New Roman"/>
          <w:b w:val="0"/>
          <w:bCs w:val="0"/>
          <w:sz w:val="24"/>
          <w:szCs w:val="24"/>
        </w:rPr>
        <w:t xml:space="preserve">ório Aeron</w:t>
      </w:r>
      <w:r>
        <w:rPr>
          <w:rFonts w:ascii="Times New Roman" w:hAnsi="Times New Roman" w:eastAsia="Times New Roman" w:cs="Times New Roman"/>
          <w:b w:val="0"/>
          <w:bCs w:val="0"/>
          <w:sz w:val="24"/>
          <w:szCs w:val="24"/>
        </w:rPr>
        <w:t xml:space="preserve">áutico do Memorial Langley, assim como outros, passasse a contratar mulheres negras (para atender tamb</w:t>
      </w:r>
      <w:r>
        <w:rPr>
          <w:rFonts w:ascii="Times New Roman" w:hAnsi="Times New Roman" w:eastAsia="Times New Roman" w:cs="Times New Roman"/>
          <w:b w:val="0"/>
          <w:bCs w:val="0"/>
          <w:sz w:val="24"/>
          <w:szCs w:val="24"/>
        </w:rPr>
        <w:t xml:space="preserve">ém a demanda que havia, n</w:t>
      </w:r>
      <w:r>
        <w:rPr>
          <w:rFonts w:ascii="Times New Roman" w:hAnsi="Times New Roman" w:eastAsia="Times New Roman" w:cs="Times New Roman"/>
          <w:b w:val="0"/>
          <w:bCs w:val="0"/>
          <w:sz w:val="24"/>
          <w:szCs w:val="24"/>
        </w:rPr>
        <w:t xml:space="preserve">ão exatamente com os ide</w:t>
      </w:r>
      <w:r>
        <w:rPr>
          <w:rFonts w:ascii="Times New Roman" w:hAnsi="Times New Roman" w:eastAsia="Times New Roman" w:cs="Times New Roman"/>
          <w:color w:val="000000"/>
          <w:sz w:val="24"/>
          <w:highlight w:val="none"/>
        </w:rPr>
        <w:t xml:space="preserve">ais de promover igualdade)</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Dorothy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center"/>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margin">
                  <wp:align>center</wp:align>
                </wp:positionH>
                <wp:positionV relativeFrom="paragraph">
                  <wp:posOffset>184131</wp:posOffset>
                </wp:positionV>
                <wp:extent cx="1912960" cy="2265628"/>
                <wp:effectExtent l="0" t="0" r="0" b="0"/>
                <wp:wrapSquare wrapText="bothSides"/>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3643" name=""/>
                        <pic:cNvPicPr>
                          <a:picLocks noChangeAspect="1"/>
                        </pic:cNvPicPr>
                        <pic:nvPr/>
                      </pic:nvPicPr>
                      <pic:blipFill>
                        <a:blip r:embed="rId48"/>
                        <a:stretch/>
                      </pic:blipFill>
                      <pic:spPr bwMode="auto">
                        <a:xfrm flipH="0" flipV="0">
                          <a:off x="0" y="0"/>
                          <a:ext cx="1912959" cy="22656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171008;o:allowoverlap:true;o:allowincell:true;mso-position-horizontal-relative:margin;mso-position-horizontal:center;mso-position-vertical-relative:text;margin-top:14.50pt;mso-position-vertical:absolute;width:150.63pt;height:178.40pt;mso-wrap-distance-left:9.07pt;mso-wrap-distance-top:0.00pt;mso-wrap-distance-right:9.07pt;mso-wrap-distance-bottom:0.00pt;z-index:1;" stroked="false">
                <w10:wrap type="square"/>
                <v:imagedata r:id="rId48" o:title=""/>
                <o:lock v:ext="edit" rotation="t"/>
              </v:shape>
            </w:pict>
          </mc:Fallback>
        </mc:AlternateContent>
      </w:r>
      <w:r>
        <w:rPr>
          <w:rFonts w:ascii="Times New Roman" w:hAnsi="Times New Roman" w:eastAsia="Times New Roman" w:cs="Times New Roman"/>
          <w:color w:val="000000"/>
          <w:sz w:val="24"/>
          <w:highlight w:val="none"/>
        </w:rPr>
      </w:r>
      <w:r>
        <w:rPr>
          <w:rFonts w:ascii="Times New Roman" w:hAnsi="Times New Roman" w:eastAsia="Times New Roman" w:cs="Times New Roman"/>
          <w:b/>
          <w:bCs/>
          <w:i w:val="0"/>
          <w:iCs w:val="0"/>
          <w:sz w:val="20"/>
          <w:szCs w:val="20"/>
          <w:highlight w:val="none"/>
        </w:rPr>
        <w:t xml:space="preserve">Figura 35</w:t>
      </w:r>
      <w:r>
        <w:rPr>
          <w:rFonts w:ascii="Times New Roman" w:hAnsi="Times New Roman" w:eastAsia="Times New Roman" w:cs="Times New Roman"/>
          <w:color w:val="000000"/>
          <w:sz w:val="20"/>
          <w:szCs w:val="18"/>
          <w:highlight w:val="none"/>
        </w:rPr>
        <w:t xml:space="preserve"> – Retrato de Dorothy Vaughan</w:t>
      </w:r>
      <w:r>
        <w:rPr>
          <w:rFonts w:ascii="Times New Roman" w:hAnsi="Times New Roman" w:eastAsia="Times New Roman" w:cs="Times New Roman"/>
          <w:color w:val="000000"/>
          <w:sz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highlight w:val="none"/>
        </w:rPr>
      </w:r>
      <w:r/>
      <w:r>
        <w:rPr>
          <w:highlight w:val="none"/>
        </w:rPr>
      </w:r>
      <w: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ab/>
        <w:tab/>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 xml:space="preserve">Fonte: Lirte (UFABC)</w:t>
      </w:r>
      <w:r>
        <w:rPr>
          <w:rFonts w:ascii="Times New Roman" w:hAnsi="Times New Roman" w:eastAsia="Times New Roman" w:cs="Times New Roman"/>
          <w:sz w:val="20"/>
          <w:szCs w:val="20"/>
          <w:highlight w:val="none"/>
        </w:rPr>
      </w:r>
    </w:p>
    <w:p>
      <w:pPr>
        <w:pBdr/>
        <w:spacing w:line="360" w:lineRule="auto"/>
        <w:ind/>
        <w:jc w:val="both"/>
        <w:rPr>
          <w:highlight w:val="none"/>
        </w:rPr>
      </w:pPr>
      <w:r>
        <w:rPr>
          <w:rFonts w:ascii="Times New Roman" w:hAnsi="Times New Roman" w:eastAsia="Times New Roman" w:cs="Times New Roman"/>
          <w:color w:val="000000"/>
          <w:sz w:val="24"/>
          <w:highlight w:val="none"/>
        </w:rPr>
      </w: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830"/>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1.1.20</w:t>
      </w:r>
      <w:r>
        <w:rPr>
          <w:rFonts w:ascii="Times New Roman" w:hAnsi="Times New Roman" w:eastAsia="Times New Roman" w:cs="Times New Roman"/>
          <w:b/>
          <w:bCs/>
          <w:i w:val="0"/>
          <w:iCs w:val="0"/>
          <w:sz w:val="24"/>
          <w:szCs w:val="24"/>
          <w:highlight w:val="none"/>
        </w:rPr>
        <w:t xml:space="preserve"> Katherine Bouman</w:t>
      </w:r>
      <w:bookmarkEnd w:id="22"/>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Ela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“Katie”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a imagem de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49"/>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49"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19</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28"/>
        <w:pBdr/>
        <w:spacing/>
        <w:ind/>
        <w:jc w:val="center"/>
        <w:rPr/>
      </w:pPr>
      <w:r/>
      <w:bookmarkStart w:id="23" w:name="_Toc23"/>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bookmarkEnd w:id="23"/>
      <w:r>
        <w:rPr>
          <w:rFonts w:ascii="Times New Roman" w:hAnsi="Times New Roman" w:eastAsia="Times New Roman" w:cs="Times New Roman"/>
          <w:b/>
          <w:bCs/>
          <w:sz w:val="24"/>
          <w:szCs w:val="24"/>
        </w:rPr>
      </w:r>
      <w:r/>
    </w:p>
    <w:p>
      <w:pPr>
        <w:pBdr/>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w:t>
      </w:r>
      <w:r>
        <w:rPr>
          <w:rFonts w:ascii="Times New Roman" w:hAnsi="Times New Roman" w:eastAsia="Times New Roman" w:cs="Times New Roman"/>
          <w:b w:val="0"/>
          <w:bCs w:val="0"/>
          <w:sz w:val="24"/>
          <w:szCs w:val="24"/>
        </w:rPr>
        <w:t xml:space="preserve">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828"/>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bookmarkEnd w:id="24"/>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junho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junho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FOROUZAN, Behrouz A.; MOSHARRAF, Firouz.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https://jhzhang.cn/resources/20Overview%20(12th%20Global%20Edition).pdf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maio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junho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junho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color w:val="000000"/>
          <w:sz w:val="24"/>
        </w:rPr>
        <w:t xml:space="preserve">LOHR, Steve. </w:t>
      </w:r>
      <w:r>
        <w:rPr>
          <w:rFonts w:ascii="Times New Roman" w:hAnsi="Times New Roman" w:eastAsia="Times New Roman" w:cs="Times New Roman"/>
          <w:b/>
          <w:bCs/>
          <w:color w:val="000000"/>
          <w:sz w:val="24"/>
        </w:rPr>
        <w:t xml:space="preserve">Jean Sammet, Software Pioneer Who Helped Design Cobol</w:t>
      </w:r>
      <w:r>
        <w:rPr>
          <w:rFonts w:ascii="Times New Roman" w:hAnsi="Times New Roman" w:eastAsia="Times New Roman" w:cs="Times New Roman"/>
          <w:color w:val="000000"/>
          <w:sz w:val="24"/>
        </w:rPr>
        <w:t xml:space="preserve">, Dies at 89. The New York Times, 04 jun. 2017. Disponível em: </w:t>
      </w:r>
      <w:r>
        <w:rPr>
          <w:rFonts w:ascii="Times New Roman" w:hAnsi="Times New Roman" w:eastAsia="Times New Roman" w:cs="Times New Roman"/>
          <w:sz w:val="24"/>
        </w:rPr>
        <w:t xml:space="preserve">https://www.nytimes.com/2017/06/04/technology/obituary-jean-sammet-software-designer-cobol.html</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b w:val="0"/>
          <w:bCs w:val="0"/>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junHO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junho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NATIONAL GEOGRAPHIC. </w:t>
      </w:r>
      <w:r>
        <w:rPr>
          <w:rFonts w:ascii="Times New Roman" w:hAnsi="Times New Roman" w:eastAsia="Times New Roman" w:cs="Times New Roman"/>
          <w:b/>
          <w:bCs/>
          <w:color w:val="000000"/>
          <w:sz w:val="24"/>
        </w:rPr>
        <w:t xml:space="preserve">Hedy Lamarr, a atriz que inventou o Wi-Fi</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https://www.nationalgeographic.pt/historia/hedy-lamarr-actriz-que-inventou-wi-fi_4488</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Telegraph. </w:t>
      </w:r>
      <w:r>
        <w:rPr>
          <w:rFonts w:ascii="Times New Roman" w:hAnsi="Times New Roman" w:eastAsia="Times New Roman" w:cs="Times New Roman"/>
          <w:b/>
          <w:bCs/>
          <w:color w:val="000000"/>
          <w:sz w:val="24"/>
        </w:rPr>
        <w:t xml:space="preserve">Kathleen Booth, computer pioneer who made major breakthrough</w:t>
      </w:r>
      <w:r>
        <w:rPr>
          <w:rFonts w:ascii="Times New Roman" w:hAnsi="Times New Roman" w:eastAsia="Times New Roman" w:cs="Times New Roman"/>
          <w:color w:val="000000"/>
          <w:sz w:val="24"/>
        </w:rPr>
        <w:t xml:space="preserve">. Obituaries, 25 out. 2022. Disponível em: </w:t>
      </w:r>
      <w:r>
        <w:rPr>
          <w:rFonts w:ascii="Times New Roman" w:hAnsi="Times New Roman" w:eastAsia="Times New Roman" w:cs="Times New Roman"/>
          <w:sz w:val="24"/>
        </w:rPr>
        <w:t xml:space="preserve">https://www.telegraph.co.uk/obituaries/2022/10/25/kathleen-booth-computer-pioneer-who-made-major-breakthrough/</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Acesso em: 17 junho 2024. Disponível em: https://edu.lva.virginia.gov/dbva/items/show/226\</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junho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sectPr>
      <w:headerReference w:type="default" r:id="rId9"/>
      <w:footerReference w:type="default" r:id="rId10"/>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Lucio Pereira Neves" w:date="2024-05-25T21:00:00Z" w:initials="LPN">
    <w:p w14:paraId="00000001" w14:textId="00000001">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3" w:author="Lucio Pereira Neves" w:date="2024-05-25T20:57:00Z" w:initials="LP">
    <w:p w14:paraId="00000002" w14:textId="00000002">
      <w:pPr>
        <w:spacing w:line="240" w:after="0" w:lineRule="auto" w:before="0"/>
        <w:ind w:firstLine="0" w:left="0" w:right="0"/>
        <w:jc w:val="left"/>
      </w:pPr>
      <w:r>
        <w:rPr>
          <w:rFonts w:eastAsia="Arial" w:ascii="Arial" w:hAnsi="Arial" w:cs="Arial"/>
          <w:sz w:val="22"/>
        </w:rPr>
        <w:t xml:space="preserve">Com este gancho, poderia falar mais dela. Ela é Almirante da marinha.</w:t>
      </w:r>
    </w:p>
  </w:comment>
  <w:comment w:id="12"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1"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0"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8"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9"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7"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6"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5"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3"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4"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2"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1"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0" w:author="Lucio Pereira Neves" w:date="2024-05-24T21:59:00Z" w:initials="LPN">
    <w:p w14:paraId="00000015" w14:textId="00000015">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1:05:00Z" w:initials="LP">
    <w:p w14:paraId="00000001" w14:textId="00000001">
      <w:pPr>
        <w:spacing w:line="240" w:after="0" w:lineRule="auto" w:before="0"/>
        <w:ind w:firstLine="0" w:left="0" w:right="0"/>
        <w:jc w:val="left"/>
      </w:pPr>
      <w:r>
        <w:rPr>
          <w:rFonts w:eastAsia="Arial" w:ascii="Arial" w:hAnsi="Arial" w:cs="Arial"/>
          <w:sz w:val="22"/>
        </w:rPr>
        <w:t xml:space="preserve">A imagem deve estar em português</w:t>
      </w:r>
    </w:p>
  </w:comment>
  <w:comment w:id="1" w:author="Lucio Pereira Neves" w:date="2024-05-24T20:42:00Z" w:initials="LP">
    <w:p w14:paraId="00000002" w14:textId="00000002">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8C8A1" w16cex:dateUtc="2024-05-26T00:00:00Z"/>
  <w16cex:commentExtensible w16cex:durableId="22850C2F" w16cex:dateUtc="2024-05-25T23:57: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D95807" w16cex:dateUtc="2024-05-25T00:05:00Z"/>
  <w16cex:commentExtensible w16cex:durableId="73C38337" w16cex:dateUtc="2024-05-24T23:42: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648C8A1"/>
  <w16cid:commentId w16cid:paraId="00000002" w16cid:durableId="22850C2F"/>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ED95807"/>
  <w16cid:commentId w16cid:paraId="00000002" w16cid:durableId="73C383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85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990"/>
        <w:pBdr/>
        <w:spacing/>
        <w:ind/>
        <w:jc w:val="both"/>
        <w:rPr>
          <w:rFonts w:ascii="Times New Roman" w:hAnsi="Times New Roman" w:cs="Times New Roman"/>
          <w:sz w:val="20"/>
          <w:szCs w:val="24"/>
          <w:lang w:val="pt-BR"/>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990"/>
        <w:pBdr/>
        <w:spacing/>
        <w:ind/>
        <w:rPr/>
      </w:pPr>
      <w:r>
        <w:rPr>
          <w:rStyle w:val="992"/>
          <w:rFonts w:ascii="Times New Roman" w:hAnsi="Times New Roman" w:eastAsia="Times New Roman" w:cs="Times New Roman"/>
        </w:rPr>
        <w:footnoteRef/>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Cs w:val="18"/>
          <w:lang w:val="pt-BR"/>
        </w:rPr>
        <w:t xml:space="preserve">A Lei de Moore proposta em 1965 </w:t>
      </w:r>
      <w:r>
        <w:rPr>
          <w:rFonts w:ascii="Times New Roman" w:hAnsi="Times New Roman" w:eastAsia="Times New Roman" w:cs="Times New Roman"/>
          <w:color w:val="000000"/>
          <w:szCs w:val="18"/>
          <w:lang w:val="pt-BR"/>
        </w:rPr>
        <w:t xml:space="preserve">afirma que o poder de processamento do computador dobra a cada dois anos. </w:t>
      </w:r>
      <w:r>
        <w:rPr>
          <w:rFonts w:ascii="Times New Roman" w:hAnsi="Times New Roman" w:eastAsia="Times New Roman" w:cs="Times New Roman"/>
          <w:color w:val="000000"/>
          <w:szCs w:val="18"/>
        </w:rPr>
        <w:t xml:space="preserve">Até</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momento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não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foi</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provado</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contrário</w:t>
      </w:r>
      <w:r>
        <w:rPr>
          <w:rFonts w:ascii="Times New Roman" w:hAnsi="Times New Roman" w:eastAsia="Times New Roman" w:cs="Times New Roman"/>
          <w:color w:val="000000"/>
          <w:szCs w:val="18"/>
        </w:rPr>
        <w:t xml:space="preserve">.</w:t>
      </w:r>
      <w:r/>
    </w:p>
  </w:footnote>
  <w:footnote w:id="4">
    <w:p>
      <w:pPr>
        <w:pStyle w:val="990"/>
        <w:pBdr/>
        <w:spacing/>
        <w:ind/>
        <w:jc w:val="both"/>
        <w:rPr>
          <w:rFonts w:ascii="Times New Roman" w:hAnsi="Times New Roman" w:cs="Times New Roman"/>
          <w:sz w:val="20"/>
          <w:szCs w:val="24"/>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3">
    <w:name w:val="Caption Char"/>
    <w:basedOn w:val="861"/>
    <w:link w:val="859"/>
    <w:uiPriority w:val="99"/>
    <w:pPr>
      <w:pBdr/>
      <w:spacing/>
      <w:ind/>
    </w:pPr>
  </w:style>
  <w:style w:type="table" w:styleId="744">
    <w:name w:val="Table Grid Light"/>
    <w:basedOn w:val="8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1 Light - Accent 1"/>
    <w:basedOn w:val="8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1 Light - Accent 2"/>
    <w:basedOn w:val="8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1 Light - Accent 3"/>
    <w:basedOn w:val="8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1 Light - Accent 4"/>
    <w:basedOn w:val="8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1 Light - Accent 5"/>
    <w:basedOn w:val="8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1 Light - Accent 6"/>
    <w:basedOn w:val="8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2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2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2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2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2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2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3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3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3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3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3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3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4 - Accent 1"/>
    <w:basedOn w:val="8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4 - Accent 2"/>
    <w:basedOn w:val="8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4 - Accent 3"/>
    <w:basedOn w:val="8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4 - Accent 4"/>
    <w:basedOn w:val="8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4 - Accent 5"/>
    <w:basedOn w:val="8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4 - Accent 6"/>
    <w:basedOn w:val="8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2"/>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5 Dark - Accent 3"/>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5 Dark - Accent 5"/>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5 Dark - Accent 6"/>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6 Colorful - Accent 1"/>
    <w:basedOn w:val="8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4">
    <w:name w:val="Grid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5">
    <w:name w:val="Grid Table 6 Colorful - Accent 3"/>
    <w:basedOn w:val="8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6">
    <w:name w:val="Grid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7">
    <w:name w:val="Grid Table 6 Colorful - Accent 5"/>
    <w:basedOn w:val="8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8">
    <w:name w:val="Grid Table 6 Colorful - Accent 6"/>
    <w:basedOn w:val="8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9">
    <w:name w:val="Grid Table 7 Colorful - Accent 1"/>
    <w:basedOn w:val="8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5"/>
    <w:basedOn w:val="8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7 Colorful - Accent 6"/>
    <w:basedOn w:val="8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1"/>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2"/>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3"/>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4"/>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5"/>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6"/>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1"/>
    <w:basedOn w:val="8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2"/>
    <w:basedOn w:val="8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3"/>
    <w:basedOn w:val="8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4"/>
    <w:basedOn w:val="8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5"/>
    <w:basedOn w:val="8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6"/>
    <w:basedOn w:val="8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1"/>
    <w:basedOn w:val="8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3"/>
    <w:basedOn w:val="8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5"/>
    <w:basedOn w:val="8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6"/>
    <w:basedOn w:val="8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1"/>
    <w:basedOn w:val="8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2"/>
    <w:basedOn w:val="8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3"/>
    <w:basedOn w:val="8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4"/>
    <w:basedOn w:val="8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5"/>
    <w:basedOn w:val="8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6"/>
    <w:basedOn w:val="8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5 Dark - Accent 1"/>
    <w:basedOn w:val="8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 Accent 1"/>
    <w:basedOn w:val="8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3"/>
    <w:basedOn w:val="8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5"/>
    <w:basedOn w:val="8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6"/>
    <w:basedOn w:val="8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7 Colorful - Accent 1"/>
    <w:basedOn w:val="8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22">
    <w:name w:val="List Table 7 Colorful - Accent 2"/>
    <w:basedOn w:val="8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3">
    <w:name w:val="List Table 7 Colorful - Accent 3"/>
    <w:basedOn w:val="8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24">
    <w:name w:val="List Table 7 Colorful - Accent 4"/>
    <w:basedOn w:val="8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25">
    <w:name w:val="List Table 7 Colorful - Accent 5"/>
    <w:basedOn w:val="8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6">
    <w:name w:val="List Table 7 Colorful - Accent 6"/>
    <w:basedOn w:val="8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27" w:default="1">
    <w:name w:val="Normal"/>
    <w:qFormat/>
    <w:pPr>
      <w:pBdr/>
      <w:spacing/>
      <w:ind/>
    </w:pPr>
  </w:style>
  <w:style w:type="paragraph" w:styleId="828">
    <w:name w:val="Heading 1"/>
    <w:basedOn w:val="827"/>
    <w:next w:val="827"/>
    <w:link w:val="840"/>
    <w:uiPriority w:val="9"/>
    <w:qFormat/>
    <w:pPr>
      <w:keepNext w:val="true"/>
      <w:keepLines w:val="true"/>
      <w:pBdr/>
      <w:spacing w:before="480"/>
      <w:ind/>
      <w:outlineLvl w:val="0"/>
    </w:pPr>
    <w:rPr>
      <w:rFonts w:ascii="Arial" w:hAnsi="Arial" w:eastAsia="Arial" w:cs="Arial"/>
      <w:sz w:val="40"/>
      <w:szCs w:val="40"/>
    </w:rPr>
  </w:style>
  <w:style w:type="paragraph" w:styleId="829">
    <w:name w:val="Heading 2"/>
    <w:basedOn w:val="827"/>
    <w:next w:val="827"/>
    <w:link w:val="841"/>
    <w:uiPriority w:val="9"/>
    <w:unhideWhenUsed/>
    <w:qFormat/>
    <w:pPr>
      <w:keepNext w:val="true"/>
      <w:keepLines w:val="true"/>
      <w:pBdr/>
      <w:spacing w:before="360"/>
      <w:ind/>
      <w:outlineLvl w:val="1"/>
    </w:pPr>
    <w:rPr>
      <w:rFonts w:ascii="Arial" w:hAnsi="Arial" w:eastAsia="Arial" w:cs="Arial"/>
      <w:sz w:val="34"/>
    </w:rPr>
  </w:style>
  <w:style w:type="paragraph" w:styleId="830">
    <w:name w:val="Heading 3"/>
    <w:basedOn w:val="827"/>
    <w:next w:val="827"/>
    <w:link w:val="842"/>
    <w:uiPriority w:val="9"/>
    <w:unhideWhenUsed/>
    <w:qFormat/>
    <w:pPr>
      <w:keepNext w:val="true"/>
      <w:keepLines w:val="true"/>
      <w:pBdr/>
      <w:spacing w:before="320"/>
      <w:ind/>
      <w:outlineLvl w:val="2"/>
    </w:pPr>
    <w:rPr>
      <w:rFonts w:ascii="Arial" w:hAnsi="Arial" w:eastAsia="Arial" w:cs="Arial"/>
      <w:sz w:val="30"/>
      <w:szCs w:val="30"/>
    </w:rPr>
  </w:style>
  <w:style w:type="paragraph" w:styleId="831">
    <w:name w:val="Heading 4"/>
    <w:basedOn w:val="827"/>
    <w:next w:val="827"/>
    <w:link w:val="843"/>
    <w:uiPriority w:val="9"/>
    <w:unhideWhenUsed/>
    <w:qFormat/>
    <w:pPr>
      <w:keepNext w:val="true"/>
      <w:keepLines w:val="true"/>
      <w:pBdr/>
      <w:spacing w:before="320"/>
      <w:ind/>
      <w:outlineLvl w:val="3"/>
    </w:pPr>
    <w:rPr>
      <w:rFonts w:ascii="Arial" w:hAnsi="Arial" w:eastAsia="Arial" w:cs="Arial"/>
      <w:b/>
      <w:bCs/>
      <w:sz w:val="26"/>
      <w:szCs w:val="26"/>
    </w:rPr>
  </w:style>
  <w:style w:type="paragraph" w:styleId="832">
    <w:name w:val="Heading 5"/>
    <w:basedOn w:val="827"/>
    <w:next w:val="827"/>
    <w:link w:val="844"/>
    <w:uiPriority w:val="9"/>
    <w:unhideWhenUsed/>
    <w:qFormat/>
    <w:pPr>
      <w:keepNext w:val="true"/>
      <w:keepLines w:val="true"/>
      <w:pBdr/>
      <w:spacing w:before="320"/>
      <w:ind/>
      <w:outlineLvl w:val="4"/>
    </w:pPr>
    <w:rPr>
      <w:rFonts w:ascii="Arial" w:hAnsi="Arial" w:eastAsia="Arial" w:cs="Arial"/>
      <w:b/>
      <w:bCs/>
      <w:sz w:val="24"/>
      <w:szCs w:val="24"/>
    </w:rPr>
  </w:style>
  <w:style w:type="paragraph" w:styleId="833">
    <w:name w:val="Heading 6"/>
    <w:basedOn w:val="827"/>
    <w:next w:val="827"/>
    <w:link w:val="845"/>
    <w:uiPriority w:val="9"/>
    <w:unhideWhenUsed/>
    <w:qFormat/>
    <w:pPr>
      <w:keepNext w:val="true"/>
      <w:keepLines w:val="true"/>
      <w:pBdr/>
      <w:spacing w:before="320"/>
      <w:ind/>
      <w:outlineLvl w:val="5"/>
    </w:pPr>
    <w:rPr>
      <w:rFonts w:ascii="Arial" w:hAnsi="Arial" w:eastAsia="Arial" w:cs="Arial"/>
      <w:b/>
      <w:bCs/>
    </w:rPr>
  </w:style>
  <w:style w:type="paragraph" w:styleId="834">
    <w:name w:val="Heading 7"/>
    <w:basedOn w:val="827"/>
    <w:next w:val="827"/>
    <w:link w:val="846"/>
    <w:uiPriority w:val="9"/>
    <w:unhideWhenUsed/>
    <w:qFormat/>
    <w:pPr>
      <w:keepNext w:val="true"/>
      <w:keepLines w:val="true"/>
      <w:pBdr/>
      <w:spacing w:before="320"/>
      <w:ind/>
      <w:outlineLvl w:val="6"/>
    </w:pPr>
    <w:rPr>
      <w:rFonts w:ascii="Arial" w:hAnsi="Arial" w:eastAsia="Arial" w:cs="Arial"/>
      <w:b/>
      <w:bCs/>
      <w:i/>
      <w:iCs/>
    </w:rPr>
  </w:style>
  <w:style w:type="paragraph" w:styleId="835">
    <w:name w:val="Heading 8"/>
    <w:basedOn w:val="827"/>
    <w:next w:val="827"/>
    <w:link w:val="847"/>
    <w:uiPriority w:val="9"/>
    <w:unhideWhenUsed/>
    <w:qFormat/>
    <w:pPr>
      <w:keepNext w:val="true"/>
      <w:keepLines w:val="true"/>
      <w:pBdr/>
      <w:spacing w:before="320"/>
      <w:ind/>
      <w:outlineLvl w:val="7"/>
    </w:pPr>
    <w:rPr>
      <w:rFonts w:ascii="Arial" w:hAnsi="Arial" w:eastAsia="Arial" w:cs="Arial"/>
      <w:i/>
      <w:iCs/>
    </w:rPr>
  </w:style>
  <w:style w:type="paragraph" w:styleId="836">
    <w:name w:val="Heading 9"/>
    <w:basedOn w:val="827"/>
    <w:next w:val="827"/>
    <w:link w:val="848"/>
    <w:uiPriority w:val="9"/>
    <w:unhideWhenUsed/>
    <w:qFormat/>
    <w:pPr>
      <w:keepNext w:val="true"/>
      <w:keepLines w:val="true"/>
      <w:pBdr/>
      <w:spacing w:before="320"/>
      <w:ind/>
      <w:outlineLvl w:val="8"/>
    </w:pPr>
    <w:rPr>
      <w:rFonts w:ascii="Arial" w:hAnsi="Arial" w:eastAsia="Arial" w:cs="Arial"/>
      <w:i/>
      <w:iCs/>
      <w:sz w:val="21"/>
      <w:szCs w:val="21"/>
    </w:rPr>
  </w:style>
  <w:style w:type="character" w:styleId="837" w:default="1">
    <w:name w:val="Default Paragraph Font"/>
    <w:uiPriority w:val="1"/>
    <w:semiHidden/>
    <w:unhideWhenUsed/>
    <w:pPr>
      <w:pBdr/>
      <w:spacing/>
      <w:ind/>
    </w:pPr>
  </w:style>
  <w:style w:type="table" w:styleId="8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39" w:default="1">
    <w:name w:val="No List"/>
    <w:uiPriority w:val="99"/>
    <w:semiHidden/>
    <w:unhideWhenUsed/>
    <w:pPr>
      <w:pBdr/>
      <w:spacing/>
      <w:ind/>
    </w:pPr>
  </w:style>
  <w:style w:type="character" w:styleId="840" w:customStyle="1">
    <w:name w:val="Heading 1 Char"/>
    <w:link w:val="828"/>
    <w:uiPriority w:val="9"/>
    <w:pPr>
      <w:pBdr/>
      <w:spacing/>
      <w:ind/>
    </w:pPr>
    <w:rPr>
      <w:rFonts w:ascii="Arial" w:hAnsi="Arial" w:eastAsia="Arial" w:cs="Arial"/>
      <w:sz w:val="40"/>
      <w:szCs w:val="40"/>
    </w:rPr>
  </w:style>
  <w:style w:type="character" w:styleId="841" w:customStyle="1">
    <w:name w:val="Heading 2 Char"/>
    <w:link w:val="829"/>
    <w:uiPriority w:val="9"/>
    <w:pPr>
      <w:pBdr/>
      <w:spacing/>
      <w:ind/>
    </w:pPr>
    <w:rPr>
      <w:rFonts w:ascii="Arial" w:hAnsi="Arial" w:eastAsia="Arial" w:cs="Arial"/>
      <w:sz w:val="34"/>
    </w:rPr>
  </w:style>
  <w:style w:type="character" w:styleId="842" w:customStyle="1">
    <w:name w:val="Heading 3 Char"/>
    <w:link w:val="830"/>
    <w:uiPriority w:val="9"/>
    <w:pPr>
      <w:pBdr/>
      <w:spacing/>
      <w:ind/>
    </w:pPr>
    <w:rPr>
      <w:rFonts w:ascii="Arial" w:hAnsi="Arial" w:eastAsia="Arial" w:cs="Arial"/>
      <w:sz w:val="30"/>
      <w:szCs w:val="30"/>
    </w:rPr>
  </w:style>
  <w:style w:type="character" w:styleId="843" w:customStyle="1">
    <w:name w:val="Heading 4 Char"/>
    <w:link w:val="831"/>
    <w:uiPriority w:val="9"/>
    <w:pPr>
      <w:pBdr/>
      <w:spacing/>
      <w:ind/>
    </w:pPr>
    <w:rPr>
      <w:rFonts w:ascii="Arial" w:hAnsi="Arial" w:eastAsia="Arial" w:cs="Arial"/>
      <w:b/>
      <w:bCs/>
      <w:sz w:val="26"/>
      <w:szCs w:val="26"/>
    </w:rPr>
  </w:style>
  <w:style w:type="character" w:styleId="844" w:customStyle="1">
    <w:name w:val="Heading 5 Char"/>
    <w:link w:val="832"/>
    <w:uiPriority w:val="9"/>
    <w:pPr>
      <w:pBdr/>
      <w:spacing/>
      <w:ind/>
    </w:pPr>
    <w:rPr>
      <w:rFonts w:ascii="Arial" w:hAnsi="Arial" w:eastAsia="Arial" w:cs="Arial"/>
      <w:b/>
      <w:bCs/>
      <w:sz w:val="24"/>
      <w:szCs w:val="24"/>
    </w:rPr>
  </w:style>
  <w:style w:type="character" w:styleId="845" w:customStyle="1">
    <w:name w:val="Heading 6 Char"/>
    <w:link w:val="833"/>
    <w:uiPriority w:val="9"/>
    <w:pPr>
      <w:pBdr/>
      <w:spacing/>
      <w:ind/>
    </w:pPr>
    <w:rPr>
      <w:rFonts w:ascii="Arial" w:hAnsi="Arial" w:eastAsia="Arial" w:cs="Arial"/>
      <w:b/>
      <w:bCs/>
      <w:sz w:val="22"/>
      <w:szCs w:val="22"/>
    </w:rPr>
  </w:style>
  <w:style w:type="character" w:styleId="846" w:customStyle="1">
    <w:name w:val="Heading 7 Char"/>
    <w:link w:val="834"/>
    <w:uiPriority w:val="9"/>
    <w:pPr>
      <w:pBdr/>
      <w:spacing/>
      <w:ind/>
    </w:pPr>
    <w:rPr>
      <w:rFonts w:ascii="Arial" w:hAnsi="Arial" w:eastAsia="Arial" w:cs="Arial"/>
      <w:b/>
      <w:bCs/>
      <w:i/>
      <w:iCs/>
      <w:sz w:val="22"/>
      <w:szCs w:val="22"/>
    </w:rPr>
  </w:style>
  <w:style w:type="character" w:styleId="847" w:customStyle="1">
    <w:name w:val="Heading 8 Char"/>
    <w:link w:val="835"/>
    <w:uiPriority w:val="9"/>
    <w:pPr>
      <w:pBdr/>
      <w:spacing/>
      <w:ind/>
    </w:pPr>
    <w:rPr>
      <w:rFonts w:ascii="Arial" w:hAnsi="Arial" w:eastAsia="Arial" w:cs="Arial"/>
      <w:i/>
      <w:iCs/>
      <w:sz w:val="22"/>
      <w:szCs w:val="22"/>
    </w:rPr>
  </w:style>
  <w:style w:type="character" w:styleId="848" w:customStyle="1">
    <w:name w:val="Heading 9 Char"/>
    <w:link w:val="836"/>
    <w:uiPriority w:val="9"/>
    <w:pPr>
      <w:pBdr/>
      <w:spacing/>
      <w:ind/>
    </w:pPr>
    <w:rPr>
      <w:rFonts w:ascii="Arial" w:hAnsi="Arial" w:eastAsia="Arial" w:cs="Arial"/>
      <w:i/>
      <w:iCs/>
      <w:sz w:val="21"/>
      <w:szCs w:val="21"/>
    </w:rPr>
  </w:style>
  <w:style w:type="paragraph" w:styleId="849">
    <w:name w:val="Title"/>
    <w:basedOn w:val="827"/>
    <w:next w:val="827"/>
    <w:link w:val="850"/>
    <w:uiPriority w:val="10"/>
    <w:qFormat/>
    <w:pPr>
      <w:pBdr/>
      <w:spacing w:before="300"/>
      <w:ind/>
      <w:contextualSpacing w:val="true"/>
    </w:pPr>
    <w:rPr>
      <w:sz w:val="48"/>
      <w:szCs w:val="48"/>
    </w:rPr>
  </w:style>
  <w:style w:type="character" w:styleId="850" w:customStyle="1">
    <w:name w:val="Title Char"/>
    <w:link w:val="849"/>
    <w:uiPriority w:val="10"/>
    <w:pPr>
      <w:pBdr/>
      <w:spacing/>
      <w:ind/>
    </w:pPr>
    <w:rPr>
      <w:sz w:val="48"/>
      <w:szCs w:val="48"/>
    </w:rPr>
  </w:style>
  <w:style w:type="paragraph" w:styleId="851">
    <w:name w:val="Subtitle"/>
    <w:basedOn w:val="827"/>
    <w:next w:val="827"/>
    <w:link w:val="852"/>
    <w:uiPriority w:val="11"/>
    <w:qFormat/>
    <w:pPr>
      <w:pBdr/>
      <w:spacing w:before="200"/>
      <w:ind/>
    </w:pPr>
    <w:rPr>
      <w:sz w:val="24"/>
      <w:szCs w:val="24"/>
    </w:rPr>
  </w:style>
  <w:style w:type="character" w:styleId="852" w:customStyle="1">
    <w:name w:val="Subtitle Char"/>
    <w:link w:val="851"/>
    <w:uiPriority w:val="11"/>
    <w:pPr>
      <w:pBdr/>
      <w:spacing/>
      <w:ind/>
    </w:pPr>
    <w:rPr>
      <w:sz w:val="24"/>
      <w:szCs w:val="24"/>
    </w:rPr>
  </w:style>
  <w:style w:type="paragraph" w:styleId="853">
    <w:name w:val="Quote"/>
    <w:basedOn w:val="827"/>
    <w:next w:val="827"/>
    <w:link w:val="854"/>
    <w:uiPriority w:val="29"/>
    <w:qFormat/>
    <w:pPr>
      <w:pBdr/>
      <w:spacing/>
      <w:ind w:right="720" w:left="720"/>
    </w:pPr>
    <w:rPr>
      <w:i/>
    </w:rPr>
  </w:style>
  <w:style w:type="character" w:styleId="854" w:customStyle="1">
    <w:name w:val="Quote Char"/>
    <w:link w:val="853"/>
    <w:uiPriority w:val="29"/>
    <w:pPr>
      <w:pBdr/>
      <w:spacing/>
      <w:ind/>
    </w:pPr>
    <w:rPr>
      <w:i/>
    </w:rPr>
  </w:style>
  <w:style w:type="paragraph" w:styleId="855">
    <w:name w:val="Intense Quote"/>
    <w:basedOn w:val="827"/>
    <w:next w:val="827"/>
    <w:link w:val="8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856" w:customStyle="1">
    <w:name w:val="Intense Quote Char"/>
    <w:link w:val="855"/>
    <w:uiPriority w:val="30"/>
    <w:pPr>
      <w:pBdr/>
      <w:spacing/>
      <w:ind/>
    </w:pPr>
    <w:rPr>
      <w:i/>
    </w:rPr>
  </w:style>
  <w:style w:type="paragraph" w:styleId="857">
    <w:name w:val="Header"/>
    <w:basedOn w:val="827"/>
    <w:link w:val="858"/>
    <w:uiPriority w:val="99"/>
    <w:unhideWhenUsed/>
    <w:pPr>
      <w:pBdr/>
      <w:tabs>
        <w:tab w:val="center" w:leader="none" w:pos="7143"/>
        <w:tab w:val="right" w:leader="none" w:pos="14287"/>
      </w:tabs>
      <w:spacing w:after="0" w:line="240" w:lineRule="auto"/>
      <w:ind/>
    </w:pPr>
  </w:style>
  <w:style w:type="character" w:styleId="858" w:customStyle="1">
    <w:name w:val="Header Char"/>
    <w:link w:val="857"/>
    <w:uiPriority w:val="99"/>
    <w:pPr>
      <w:pBdr/>
      <w:spacing/>
      <w:ind/>
    </w:pPr>
  </w:style>
  <w:style w:type="paragraph" w:styleId="859">
    <w:name w:val="Footer"/>
    <w:basedOn w:val="827"/>
    <w:link w:val="862"/>
    <w:uiPriority w:val="99"/>
    <w:unhideWhenUsed/>
    <w:pPr>
      <w:pBdr/>
      <w:tabs>
        <w:tab w:val="center" w:leader="none" w:pos="7143"/>
        <w:tab w:val="right" w:leader="none" w:pos="14287"/>
      </w:tabs>
      <w:spacing w:after="0" w:line="240" w:lineRule="auto"/>
      <w:ind/>
    </w:pPr>
  </w:style>
  <w:style w:type="character" w:styleId="860" w:customStyle="1">
    <w:name w:val="Footer Char"/>
    <w:uiPriority w:val="99"/>
    <w:pPr>
      <w:pBdr/>
      <w:spacing/>
      <w:ind/>
    </w:pPr>
  </w:style>
  <w:style w:type="paragraph" w:styleId="861">
    <w:name w:val="Caption"/>
    <w:basedOn w:val="827"/>
    <w:next w:val="827"/>
    <w:uiPriority w:val="35"/>
    <w:semiHidden/>
    <w:unhideWhenUsed/>
    <w:qFormat/>
    <w:pPr>
      <w:pBdr/>
      <w:spacing/>
      <w:ind/>
    </w:pPr>
    <w:rPr>
      <w:b/>
      <w:bCs/>
      <w:color w:val="5b9bd5" w:themeColor="accent1"/>
      <w:sz w:val="18"/>
      <w:szCs w:val="18"/>
    </w:rPr>
  </w:style>
  <w:style w:type="character" w:styleId="862" w:customStyle="1">
    <w:name w:val="Footer Char1"/>
    <w:link w:val="859"/>
    <w:uiPriority w:val="99"/>
    <w:pPr>
      <w:pBdr/>
      <w:spacing/>
      <w:ind/>
    </w:pPr>
  </w:style>
  <w:style w:type="table" w:styleId="863">
    <w:name w:val="Table Grid"/>
    <w:basedOn w:val="83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Light"/>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Plain Table 1"/>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Plain Table 2"/>
    <w:basedOn w:val="838"/>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Plain Table 3"/>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Plain Table 4"/>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Plain Table 5"/>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1 Light"/>
    <w:basedOn w:val="838"/>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1 Light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1 Light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1 Light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1 Light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2"/>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2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2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2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2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3"/>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3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3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3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3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4"/>
    <w:basedOn w:val="838"/>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4 Accent 1"/>
    <w:basedOn w:val="838"/>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Accent 2"/>
    <w:basedOn w:val="838"/>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3"/>
    <w:basedOn w:val="838"/>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4 Accent 4"/>
    <w:basedOn w:val="838"/>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4 Accent 5"/>
    <w:basedOn w:val="838"/>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4 Accent 6"/>
    <w:basedOn w:val="838"/>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5 Dark"/>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5 Dark- Accent 1"/>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Accent 2"/>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5 Dark Accent 3"/>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5 Dark- Accent 4"/>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5 Dark Accent 5"/>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5 Dark Accent 6"/>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6 Colorful"/>
    <w:basedOn w:val="838"/>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6 Colorful Accent 1"/>
    <w:basedOn w:val="838"/>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3"/>
    <w:basedOn w:val="838"/>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6 Colorful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6 Colorful Accent 5"/>
    <w:basedOn w:val="838"/>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6 Colorful Accent 6"/>
    <w:basedOn w:val="838"/>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7 Colorful"/>
    <w:basedOn w:val="838"/>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7 Colorful Accent 1"/>
    <w:basedOn w:val="838"/>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Accent 2"/>
    <w:basedOn w:val="838"/>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3"/>
    <w:basedOn w:val="838"/>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7 Colorful Accent 4"/>
    <w:basedOn w:val="838"/>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7 Colorful Accent 5"/>
    <w:basedOn w:val="838"/>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7 Colorful Accent 6"/>
    <w:basedOn w:val="838"/>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1 Light"/>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1 Light Accent 1"/>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Accent 2"/>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3"/>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1 Light Accent 4"/>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1 Light Accent 5"/>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1 Light Accent 6"/>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2"/>
    <w:basedOn w:val="838"/>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2 Accent 1"/>
    <w:basedOn w:val="838"/>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Accent 2"/>
    <w:basedOn w:val="838"/>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3"/>
    <w:basedOn w:val="838"/>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2 Accent 4"/>
    <w:basedOn w:val="838"/>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2 Accent 5"/>
    <w:basedOn w:val="838"/>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2 Accent 6"/>
    <w:basedOn w:val="838"/>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3"/>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3 Accent 1"/>
    <w:basedOn w:val="838"/>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3"/>
    <w:basedOn w:val="838"/>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3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3 Accent 5"/>
    <w:basedOn w:val="838"/>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3 Accent 6"/>
    <w:basedOn w:val="838"/>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4"/>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4 Accent 1"/>
    <w:basedOn w:val="838"/>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Accent 2"/>
    <w:basedOn w:val="838"/>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3"/>
    <w:basedOn w:val="838"/>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4 Accent 4"/>
    <w:basedOn w:val="838"/>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4 Accent 5"/>
    <w:basedOn w:val="838"/>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4 Accent 6"/>
    <w:basedOn w:val="838"/>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5 Dark"/>
    <w:basedOn w:val="838"/>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5 Dark Accent 1"/>
    <w:basedOn w:val="838"/>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Accent 2"/>
    <w:basedOn w:val="838"/>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3"/>
    <w:basedOn w:val="838"/>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5 Dark Accent 4"/>
    <w:basedOn w:val="838"/>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5 Dark Accent 5"/>
    <w:basedOn w:val="838"/>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5 Dark Accent 6"/>
    <w:basedOn w:val="838"/>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6 Colorful"/>
    <w:basedOn w:val="838"/>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6 Colorful Accent 1"/>
    <w:basedOn w:val="838"/>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Accent 2"/>
    <w:basedOn w:val="838"/>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3"/>
    <w:basedOn w:val="838"/>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6 Colorful Accent 4"/>
    <w:basedOn w:val="838"/>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6 Colorful Accent 5"/>
    <w:basedOn w:val="838"/>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6 Colorful Accent 6"/>
    <w:basedOn w:val="838"/>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7 Colorful"/>
    <w:basedOn w:val="838"/>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7 Colorful Accent 1"/>
    <w:basedOn w:val="838"/>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Accent 2"/>
    <w:basedOn w:val="838"/>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3"/>
    <w:basedOn w:val="838"/>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7 Colorful Accent 4"/>
    <w:basedOn w:val="838"/>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7 Colorful Accent 5"/>
    <w:basedOn w:val="838"/>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7 Colorful Accent 6"/>
    <w:basedOn w:val="838"/>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ned - Accent"/>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ned - Accent 1"/>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2"/>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3"/>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ned - Accent 4"/>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ned - Accent 5"/>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ned - Accent 6"/>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Bordered &amp; Lined - Accent"/>
    <w:basedOn w:val="838"/>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Bordered &amp; Lined - Accent 1"/>
    <w:basedOn w:val="838"/>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2"/>
    <w:basedOn w:val="838"/>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3"/>
    <w:basedOn w:val="838"/>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amp; Lined - Accent 4"/>
    <w:basedOn w:val="838"/>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amp; Lined - Accent 5"/>
    <w:basedOn w:val="838"/>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amp; Lined - Accent 6"/>
    <w:basedOn w:val="838"/>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w:basedOn w:val="838"/>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Bordered -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Bordered -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Bordered -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9">
    <w:name w:val="Hyperlink"/>
    <w:uiPriority w:val="99"/>
    <w:unhideWhenUsed/>
    <w:pPr>
      <w:pBdr/>
      <w:spacing/>
      <w:ind/>
    </w:pPr>
    <w:rPr>
      <w:color w:val="0563c1" w:themeColor="hyperlink"/>
      <w:u w:val="single"/>
    </w:rPr>
  </w:style>
  <w:style w:type="paragraph" w:styleId="990">
    <w:name w:val="footnote text"/>
    <w:basedOn w:val="827"/>
    <w:link w:val="991"/>
    <w:uiPriority w:val="99"/>
    <w:semiHidden/>
    <w:unhideWhenUsed/>
    <w:pPr>
      <w:pBdr/>
      <w:spacing w:after="40" w:line="240" w:lineRule="auto"/>
      <w:ind/>
    </w:pPr>
    <w:rPr>
      <w:sz w:val="18"/>
    </w:rPr>
  </w:style>
  <w:style w:type="character" w:styleId="991" w:customStyle="1">
    <w:name w:val="Footnote Text Char"/>
    <w:link w:val="990"/>
    <w:uiPriority w:val="99"/>
    <w:pPr>
      <w:pBdr/>
      <w:spacing/>
      <w:ind/>
    </w:pPr>
    <w:rPr>
      <w:sz w:val="18"/>
    </w:rPr>
  </w:style>
  <w:style w:type="character" w:styleId="992">
    <w:name w:val="footnote reference"/>
    <w:uiPriority w:val="99"/>
    <w:unhideWhenUsed/>
    <w:pPr>
      <w:pBdr/>
      <w:spacing/>
      <w:ind/>
    </w:pPr>
    <w:rPr>
      <w:vertAlign w:val="superscript"/>
    </w:rPr>
  </w:style>
  <w:style w:type="paragraph" w:styleId="993">
    <w:name w:val="endnote text"/>
    <w:basedOn w:val="827"/>
    <w:link w:val="994"/>
    <w:uiPriority w:val="99"/>
    <w:semiHidden/>
    <w:unhideWhenUsed/>
    <w:pPr>
      <w:pBdr/>
      <w:spacing w:after="0" w:line="240" w:lineRule="auto"/>
      <w:ind/>
    </w:pPr>
    <w:rPr>
      <w:sz w:val="20"/>
    </w:rPr>
  </w:style>
  <w:style w:type="character" w:styleId="994" w:customStyle="1">
    <w:name w:val="Endnote Text Char"/>
    <w:link w:val="993"/>
    <w:uiPriority w:val="99"/>
    <w:pPr>
      <w:pBdr/>
      <w:spacing/>
      <w:ind/>
    </w:pPr>
    <w:rPr>
      <w:sz w:val="20"/>
    </w:rPr>
  </w:style>
  <w:style w:type="character" w:styleId="995">
    <w:name w:val="endnote reference"/>
    <w:uiPriority w:val="99"/>
    <w:semiHidden/>
    <w:unhideWhenUsed/>
    <w:pPr>
      <w:pBdr/>
      <w:spacing/>
      <w:ind/>
    </w:pPr>
    <w:rPr>
      <w:vertAlign w:val="superscript"/>
    </w:rPr>
  </w:style>
  <w:style w:type="paragraph" w:styleId="996">
    <w:name w:val="toc 1"/>
    <w:basedOn w:val="827"/>
    <w:next w:val="827"/>
    <w:uiPriority w:val="39"/>
    <w:unhideWhenUsed/>
    <w:pPr>
      <w:pBdr/>
      <w:spacing w:after="57"/>
      <w:ind/>
    </w:pPr>
  </w:style>
  <w:style w:type="paragraph" w:styleId="997">
    <w:name w:val="toc 2"/>
    <w:basedOn w:val="827"/>
    <w:next w:val="827"/>
    <w:uiPriority w:val="39"/>
    <w:unhideWhenUsed/>
    <w:pPr>
      <w:pBdr/>
      <w:spacing w:after="57"/>
      <w:ind w:left="283"/>
    </w:pPr>
  </w:style>
  <w:style w:type="paragraph" w:styleId="998">
    <w:name w:val="toc 3"/>
    <w:basedOn w:val="827"/>
    <w:next w:val="827"/>
    <w:uiPriority w:val="39"/>
    <w:unhideWhenUsed/>
    <w:pPr>
      <w:pBdr/>
      <w:spacing w:after="57"/>
      <w:ind w:left="567"/>
    </w:pPr>
  </w:style>
  <w:style w:type="paragraph" w:styleId="999">
    <w:name w:val="toc 4"/>
    <w:basedOn w:val="827"/>
    <w:next w:val="827"/>
    <w:uiPriority w:val="39"/>
    <w:unhideWhenUsed/>
    <w:pPr>
      <w:pBdr/>
      <w:spacing w:after="57"/>
      <w:ind w:left="850"/>
    </w:pPr>
  </w:style>
  <w:style w:type="paragraph" w:styleId="1000">
    <w:name w:val="toc 5"/>
    <w:basedOn w:val="827"/>
    <w:next w:val="827"/>
    <w:uiPriority w:val="39"/>
    <w:unhideWhenUsed/>
    <w:pPr>
      <w:pBdr/>
      <w:spacing w:after="57"/>
      <w:ind w:left="1134"/>
    </w:pPr>
  </w:style>
  <w:style w:type="paragraph" w:styleId="1001">
    <w:name w:val="toc 6"/>
    <w:basedOn w:val="827"/>
    <w:next w:val="827"/>
    <w:uiPriority w:val="39"/>
    <w:unhideWhenUsed/>
    <w:pPr>
      <w:pBdr/>
      <w:spacing w:after="57"/>
      <w:ind w:left="1417"/>
    </w:pPr>
  </w:style>
  <w:style w:type="paragraph" w:styleId="1002">
    <w:name w:val="toc 7"/>
    <w:basedOn w:val="827"/>
    <w:next w:val="827"/>
    <w:uiPriority w:val="39"/>
    <w:unhideWhenUsed/>
    <w:pPr>
      <w:pBdr/>
      <w:spacing w:after="57"/>
      <w:ind w:left="1701"/>
    </w:pPr>
  </w:style>
  <w:style w:type="paragraph" w:styleId="1003">
    <w:name w:val="toc 8"/>
    <w:basedOn w:val="827"/>
    <w:next w:val="827"/>
    <w:uiPriority w:val="39"/>
    <w:unhideWhenUsed/>
    <w:pPr>
      <w:pBdr/>
      <w:spacing w:after="57"/>
      <w:ind w:left="1984"/>
    </w:pPr>
  </w:style>
  <w:style w:type="paragraph" w:styleId="1004">
    <w:name w:val="toc 9"/>
    <w:basedOn w:val="827"/>
    <w:next w:val="827"/>
    <w:uiPriority w:val="39"/>
    <w:unhideWhenUsed/>
    <w:pPr>
      <w:pBdr/>
      <w:spacing w:after="57"/>
      <w:ind w:left="2268"/>
    </w:pPr>
  </w:style>
  <w:style w:type="paragraph" w:styleId="1005">
    <w:name w:val="TOC Heading"/>
    <w:uiPriority w:val="39"/>
    <w:unhideWhenUsed/>
    <w:pPr>
      <w:pBdr/>
      <w:spacing/>
      <w:ind/>
    </w:pPr>
  </w:style>
  <w:style w:type="paragraph" w:styleId="1006">
    <w:name w:val="table of figures"/>
    <w:basedOn w:val="827"/>
    <w:next w:val="827"/>
    <w:uiPriority w:val="99"/>
    <w:unhideWhenUsed/>
    <w:pPr>
      <w:pBdr/>
      <w:spacing w:after="0"/>
      <w:ind/>
    </w:pPr>
  </w:style>
  <w:style w:type="paragraph" w:styleId="1007">
    <w:name w:val="No Spacing"/>
    <w:basedOn w:val="827"/>
    <w:uiPriority w:val="1"/>
    <w:qFormat/>
    <w:pPr>
      <w:pBdr/>
      <w:spacing w:after="0" w:line="240" w:lineRule="auto"/>
      <w:ind/>
    </w:pPr>
  </w:style>
  <w:style w:type="paragraph" w:styleId="1008">
    <w:name w:val="List Paragraph"/>
    <w:basedOn w:val="827"/>
    <w:uiPriority w:val="34"/>
    <w:qFormat/>
    <w:pPr>
      <w:pBdr/>
      <w:spacing/>
      <w:ind w:left="720"/>
      <w:contextualSpacing w:val="true"/>
    </w:pPr>
  </w:style>
  <w:style w:type="paragraph" w:styleId="1009">
    <w:name w:val="Revision"/>
    <w:hidden/>
    <w:uiPriority w:val="99"/>
    <w:semiHidden/>
    <w:pPr>
      <w:pBdr/>
      <w:spacing w:after="0" w:line="240" w:lineRule="auto"/>
      <w:ind/>
    </w:pPr>
  </w:style>
  <w:style w:type="character" w:styleId="1010">
    <w:name w:val="annotation reference"/>
    <w:basedOn w:val="837"/>
    <w:uiPriority w:val="99"/>
    <w:semiHidden/>
    <w:unhideWhenUsed/>
    <w:pPr>
      <w:pBdr/>
      <w:spacing/>
      <w:ind/>
    </w:pPr>
    <w:rPr>
      <w:sz w:val="16"/>
      <w:szCs w:val="16"/>
    </w:rPr>
  </w:style>
  <w:style w:type="paragraph" w:styleId="1011">
    <w:name w:val="annotation text"/>
    <w:basedOn w:val="827"/>
    <w:link w:val="1012"/>
    <w:uiPriority w:val="99"/>
    <w:unhideWhenUsed/>
    <w:pPr>
      <w:pBdr/>
      <w:spacing w:line="240" w:lineRule="auto"/>
      <w:ind/>
    </w:pPr>
    <w:rPr>
      <w:sz w:val="20"/>
      <w:szCs w:val="20"/>
    </w:rPr>
  </w:style>
  <w:style w:type="character" w:styleId="1012" w:customStyle="1">
    <w:name w:val="Comment Text Char"/>
    <w:basedOn w:val="837"/>
    <w:link w:val="1011"/>
    <w:uiPriority w:val="99"/>
    <w:pPr>
      <w:pBdr/>
      <w:spacing/>
      <w:ind/>
    </w:pPr>
    <w:rPr>
      <w:sz w:val="20"/>
      <w:szCs w:val="20"/>
    </w:rPr>
  </w:style>
  <w:style w:type="paragraph" w:styleId="1013">
    <w:name w:val="annotation subject"/>
    <w:basedOn w:val="1011"/>
    <w:next w:val="1011"/>
    <w:link w:val="1014"/>
    <w:uiPriority w:val="99"/>
    <w:semiHidden/>
    <w:unhideWhenUsed/>
    <w:pPr>
      <w:pBdr/>
      <w:spacing/>
      <w:ind/>
    </w:pPr>
    <w:rPr>
      <w:b/>
      <w:bCs/>
    </w:rPr>
  </w:style>
  <w:style w:type="character" w:styleId="1014" w:customStyle="1">
    <w:name w:val="Comment Subject Char"/>
    <w:basedOn w:val="1012"/>
    <w:link w:val="1013"/>
    <w:uiPriority w:val="99"/>
    <w:semiHidden/>
    <w:pPr>
      <w:pBdr/>
      <w:spacing/>
      <w:ind/>
    </w:pPr>
    <w:rPr>
      <w:b/>
      <w:bCs/>
      <w:sz w:val="20"/>
      <w:szCs w:val="20"/>
    </w:rPr>
  </w:style>
  <w:style w:type="character" w:styleId="1015">
    <w:name w:val="Unresolved Mention"/>
    <w:basedOn w:val="837"/>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hyperlink" Target="https://books.google.com.br/books?id=qsY-AAAAYAAJ&amp;dq=sketch of the analytical engine&amp;lr&amp;as_drrb_is=b&amp;as_minm_is=0&amp;as_miny_is=1840&amp;as_maxm_is=0&amp;as_maxy_is=1852&amp;as_brr=0&amp;hl=pt-BR&amp;pg=PA689#v=onepage&amp;q&amp;f=false" TargetMode="External"/><Relationship Id="rId21" Type="http://schemas.openxmlformats.org/officeDocument/2006/relationships/image" Target="media/image9.jpg"/><Relationship Id="rId22" Type="http://schemas.openxmlformats.org/officeDocument/2006/relationships/image" Target="media/image10.jpg"/><Relationship Id="rId23" Type="http://schemas.openxmlformats.org/officeDocument/2006/relationships/image" Target="media/image11.jpg"/><Relationship Id="rId24" Type="http://schemas.openxmlformats.org/officeDocument/2006/relationships/image" Target="media/image12.png"/><Relationship Id="rId25" Type="http://schemas.openxmlformats.org/officeDocument/2006/relationships/image" Target="media/image13.jpg"/><Relationship Id="rId26" Type="http://schemas.openxmlformats.org/officeDocument/2006/relationships/image" Target="media/image14.jpg"/><Relationship Id="rId27" Type="http://schemas.openxmlformats.org/officeDocument/2006/relationships/image" Target="media/image15.jpg"/><Relationship Id="rId28" Type="http://schemas.openxmlformats.org/officeDocument/2006/relationships/image" Target="media/image16.jpg"/><Relationship Id="rId29" Type="http://schemas.openxmlformats.org/officeDocument/2006/relationships/image" Target="media/image17.png"/><Relationship Id="rId30" Type="http://schemas.openxmlformats.org/officeDocument/2006/relationships/image" Target="media/image18.jpg"/><Relationship Id="rId31" Type="http://schemas.openxmlformats.org/officeDocument/2006/relationships/image" Target="media/image19.jpg"/><Relationship Id="rId32" Type="http://schemas.openxmlformats.org/officeDocument/2006/relationships/image" Target="media/image20.png"/><Relationship Id="rId33" Type="http://schemas.openxmlformats.org/officeDocument/2006/relationships/image" Target="media/image21.jpg"/><Relationship Id="rId34" Type="http://schemas.openxmlformats.org/officeDocument/2006/relationships/image" Target="media/image22.png"/><Relationship Id="rId35" Type="http://schemas.openxmlformats.org/officeDocument/2006/relationships/image" Target="media/image23.jpg"/><Relationship Id="rId36" Type="http://schemas.openxmlformats.org/officeDocument/2006/relationships/image" Target="media/image24.png"/><Relationship Id="rId37" Type="http://schemas.openxmlformats.org/officeDocument/2006/relationships/image" Target="media/image25.jpg"/><Relationship Id="rId38" Type="http://schemas.openxmlformats.org/officeDocument/2006/relationships/image" Target="media/image26.png"/><Relationship Id="rId39" Type="http://schemas.openxmlformats.org/officeDocument/2006/relationships/image" Target="media/image27.jpg"/><Relationship Id="rId40" Type="http://schemas.openxmlformats.org/officeDocument/2006/relationships/image" Target="media/image28.jpg"/><Relationship Id="rId41" Type="http://schemas.openxmlformats.org/officeDocument/2006/relationships/image" Target="media/image29.jpg"/><Relationship Id="rId42" Type="http://schemas.openxmlformats.org/officeDocument/2006/relationships/image" Target="media/image30.png"/><Relationship Id="rId43" Type="http://schemas.openxmlformats.org/officeDocument/2006/relationships/image" Target="media/image31.jpg"/><Relationship Id="rId44" Type="http://schemas.openxmlformats.org/officeDocument/2006/relationships/image" Target="media/image32.png"/><Relationship Id="rId45" Type="http://schemas.openxmlformats.org/officeDocument/2006/relationships/image" Target="media/image33.jpg"/><Relationship Id="rId46" Type="http://schemas.openxmlformats.org/officeDocument/2006/relationships/image" Target="media/image34.jpg"/><Relationship Id="rId47" Type="http://schemas.openxmlformats.org/officeDocument/2006/relationships/image" Target="media/image35.png"/><Relationship Id="rId48" Type="http://schemas.openxmlformats.org/officeDocument/2006/relationships/image" Target="media/image36.jpg"/><Relationship Id="rId49" Type="http://schemas.openxmlformats.org/officeDocument/2006/relationships/image" Target="media/image37.jpg"/><Relationship Id="rId50" Type="http://schemas.openxmlformats.org/officeDocument/2006/relationships/comments" Target="comments.xml" /><Relationship Id="rId51" Type="http://schemas.microsoft.com/office/2011/relationships/commentsExtended" Target="commentsExtended.xml" /><Relationship Id="rId52" Type="http://schemas.microsoft.com/office/2018/08/relationships/commentsExtensible" Target="commentsExtensible.xml" /><Relationship Id="rId53" Type="http://schemas.microsoft.com/office/2016/09/relationships/commentsIds" Target="commentsIds.xml" /><Relationship Id="rId54" Type="http://schemas.microsoft.com/office/2011/relationships/people" Target="people.xml" /><Relationship Id="rId55" Type="http://schemas.onlyoffice.com/commentsDocument" Target="commentsDocument.xml" /><Relationship Id="rId56" Type="http://schemas.onlyoffice.com/commentsExtendedDocument" Target="commentsExtendedDocument.xml" /><Relationship Id="rId57" Type="http://schemas.onlyoffice.com/commentsExtensibleDocument" Target="commentsExtensibleDocument.xml" /><Relationship Id="rId58" Type="http://schemas.onlyoffice.com/commentsIdsDocument" Target="commentsIdsDocument.xml" /><Relationship Id="rId59"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141</cp:revision>
  <dcterms:created xsi:type="dcterms:W3CDTF">2024-05-24T01:52:00Z</dcterms:created>
  <dcterms:modified xsi:type="dcterms:W3CDTF">2024-06-30T02:38:46Z</dcterms:modified>
</cp:coreProperties>
</file>