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Document.xml" ContentType="application/vnd.openxmlformats-officedocument.wordprocessingml.people+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ExtendedDocument.xml" ContentType="application/vnd.openxmlformats-officedocument.wordprocessingml.commentsExtended+xml"/>
  <Override PartName="/word/comments.xml" ContentType="application/vnd.openxmlformats-officedocument.wordprocessingml.comments+xml"/>
  <Override PartName="/word/webSettings.xml" ContentType="application/vnd.openxmlformats-officedocument.wordprocessingml.webSetting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906"/>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bookmarkEnd w:id="1"/>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w:t>
      </w:r>
      <w:r>
        <w:rPr>
          <w:rFonts w:ascii="Times New Roman" w:hAnsi="Times New Roman" w:eastAsia="Times New Roman" w:cs="Times New Roman"/>
          <w:sz w:val="24"/>
          <w:szCs w:val="24"/>
          <w:highlight w:val="yellow"/>
          <w:lang w:val="pt-BR"/>
        </w:rPr>
      </w:r>
      <w:commentRangeStart w:id="1"/>
      <w:r>
        <w:rPr>
          <w:rFonts w:ascii="Times New Roman" w:hAnsi="Times New Roman" w:eastAsia="Times New Roman" w:cs="Times New Roman"/>
          <w:sz w:val="24"/>
          <w:szCs w:val="24"/>
          <w:highlight w:val="yellow"/>
          <w:lang w:val="pt-BR"/>
        </w:rPr>
        <w:t xml:space="preserve">Sendo que</w:t>
      </w:r>
      <w:r>
        <w:rPr>
          <w:rFonts w:ascii="Times New Roman" w:hAnsi="Times New Roman" w:eastAsia="Times New Roman" w:cs="Times New Roman"/>
          <w:sz w:val="24"/>
          <w:szCs w:val="24"/>
          <w:lang w:val="pt-BR"/>
        </w:rPr>
        <w:t xml:space="preserve">,</w:t>
      </w:r>
      <w:commentRangeEnd w:id="1"/>
      <w:r>
        <w:commentReference w:id="1"/>
      </w:r>
      <w:r>
        <w:rPr>
          <w:rFonts w:ascii="Times New Roman" w:hAnsi="Times New Roman" w:eastAsia="Times New Roman" w:cs="Times New Roman"/>
          <w:sz w:val="24"/>
          <w:szCs w:val="24"/>
          <w:lang w:val="pt-BR"/>
        </w:rPr>
        <w:t xml:space="preserv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existiram</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máquinas que precederam o computador como ele é conhecido na </w:t>
      </w:r>
      <w:commentRangeStart w:id="2"/>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2"/>
      <w:r>
        <w:commentReference w:id="2"/>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0"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teclado, mouse, entre outros</w:t>
      </w:r>
      <w:r>
        <w:rPr>
          <w:rFonts w:ascii="Times New Roman" w:hAnsi="Times New Roman" w:eastAsia="Times New Roman" w:cs="Times New Roman"/>
          <w:sz w:val="24"/>
          <w:szCs w:val="24"/>
          <w:lang w:val="pt-BR"/>
        </w:rPr>
        <w:t xml:space="preserve"> (Fedeli, Peres, Polloni, 2015)</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2"/>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2"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SO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3"/>
      <w:r>
        <w:rPr>
          <w:rFonts w:ascii="Times New Roman" w:hAnsi="Times New Roman" w:eastAsia="Times New Roman" w:cs="Times New Roman"/>
          <w:color w:val="000000"/>
          <w:sz w:val="24"/>
          <w:lang w:val="pt-BR"/>
        </w:rPr>
        <w:t xml:space="preserve">arquiteturas</w:t>
      </w:r>
      <w:commentRangeEnd w:id="3"/>
      <w:r>
        <w:commentReference w:id="3"/>
      </w:r>
      <w:r>
        <w:rPr>
          <w:rStyle w:val="1070"/>
          <w:rFonts w:ascii="Times New Roman" w:hAnsi="Times New Roman" w:eastAsia="Times New Roman" w:cs="Times New Roman"/>
          <w:color w:val="000000"/>
          <w:sz w:val="24"/>
        </w:rPr>
        <w:footnoteReference w:id="2"/>
      </w:r>
      <w:r>
        <w:rPr>
          <w:rStyle w:val="1070"/>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w:t>
      </w:r>
      <w:r>
        <w:rPr>
          <w:rStyle w:val="1070"/>
          <w:rFonts w:ascii="Times New Roman" w:hAnsi="Times New Roman" w:eastAsia="Times New Roman" w:cs="Times New Roman"/>
          <w:color w:val="000000"/>
          <w:sz w:val="24"/>
          <w:lang w:val="pt-BR"/>
        </w:rPr>
        <w:footnoteReference w:id="3"/>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1"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3"/>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4"/>
      <w:commentRangeStart w:id="5"/>
      <w:r>
        <w:rPr>
          <w:rFonts w:ascii="Times New Roman" w:hAnsi="Times New Roman" w:eastAsia="Times New Roman" w:cs="Times New Roman"/>
          <w:sz w:val="24"/>
          <w:szCs w:val="24"/>
          <w:lang w:val="pt-BR"/>
        </w:rPr>
        <w:t xml:space="preserve">Gödel</w:t>
      </w:r>
      <w:commentRangeEnd w:id="4"/>
      <w:commentRangeEnd w:id="5"/>
      <w:r>
        <w:commentReference w:id="4"/>
        <w:commentReference w:id="5"/>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6"/>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907"/>
        <w:pBdr/>
        <w:spacing/>
        <w:ind/>
        <w:rPr>
          <w:rFonts w:ascii="Times New Roman" w:hAnsi="Times New Roman" w:cs="Times New Roman"/>
          <w:b/>
          <w:bCs/>
          <w:sz w:val="28"/>
          <w:szCs w:val="28"/>
          <w:lang w:val="pt-BR"/>
        </w:rPr>
      </w:pPr>
      <w:r/>
      <w:bookmarkStart w:id="2" w:name="_Toc2"/>
      <w:r>
        <w:rPr>
          <w:rFonts w:ascii="Times New Roman" w:hAnsi="Times New Roman" w:eastAsia="Times New Roman" w:cs="Times New Roman"/>
          <w:b/>
          <w:bCs/>
          <w:sz w:val="24"/>
          <w:szCs w:val="24"/>
          <w:lang w:val="pt-BR"/>
        </w:rPr>
        <w:t xml:space="preserve">1.1 HISTÓRIA DA COMPUTAÇÃO</w:t>
      </w:r>
      <w:bookmarkEnd w:id="2"/>
      <w:r>
        <w:rPr>
          <w:rFonts w:ascii="Times New Roman" w:hAnsi="Times New Roman" w:cs="Times New Roman"/>
          <w:b/>
          <w:bCs/>
          <w:sz w:val="28"/>
          <w:szCs w:val="28"/>
          <w:lang w:val="pt-BR"/>
        </w:rPr>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tecnol</w:t>
      </w:r>
      <w:r>
        <w:rPr>
          <w:rFonts w:ascii="Times New Roman" w:hAnsi="Times New Roman" w:eastAsia="Times New Roman" w:cs="Times New Roman"/>
          <w:sz w:val="24"/>
          <w:szCs w:val="24"/>
          <w:lang w:val="pt-BR"/>
        </w:rPr>
        <w:t xml:space="preserve">ógica </w:t>
      </w:r>
      <w:r>
        <w:rPr>
          <w:rFonts w:ascii="Times New Roman" w:hAnsi="Times New Roman" w:eastAsia="Times New Roman" w:cs="Times New Roman"/>
          <w:sz w:val="24"/>
          <w:szCs w:val="24"/>
          <w:lang w:val="pt-BR"/>
        </w:rPr>
        <w:t xml:space="preserve">das máquinas, visto que durante muito tempo foi um fator limitador para o surgimento de novos avanços da </w:t>
      </w:r>
      <w:commentRangeStart w:id="7"/>
      <w:r>
        <w:rPr>
          <w:rFonts w:ascii="Times New Roman" w:hAnsi="Times New Roman" w:eastAsia="Times New Roman" w:cs="Times New Roman"/>
          <w:sz w:val="24"/>
          <w:szCs w:val="24"/>
          <w:lang w:val="pt-BR"/>
        </w:rPr>
        <w:t xml:space="preserve">computação</w:t>
      </w:r>
      <w:commentRangeEnd w:id="7"/>
      <w:r>
        <w:commentReference w:id="7"/>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pode-se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10</w:t>
      </w:r>
      <w:r>
        <w:rPr>
          <w:rFonts w:ascii="Times New Roman" w:hAnsi="Times New Roman" w:eastAsia="Times New Roman" w:cs="Times New Roman"/>
          <w:sz w:val="24"/>
          <w:szCs w:val="24"/>
          <w:highlight w:val="none"/>
          <w:lang w:val="pt-BR"/>
        </w:rPr>
        <w:t xml:space="preserve">⁰</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¹</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²</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³</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⁴</w:t>
      </w:r>
      <w:r>
        <w:rPr>
          <w:rFonts w:ascii="Times New Roman" w:hAnsi="Times New Roman" w:eastAsia="Times New Roman" w:cs="Times New Roman"/>
          <w:sz w:val="24"/>
          <w:szCs w:val="24"/>
          <w:highlight w:val="none"/>
          <w:lang w:val="pt-BR"/>
        </w:rPr>
        <w:t xml:space="preserve"> 10</w:t>
      </w:r>
      <w:r>
        <w:rPr>
          <w:rFonts w:ascii="Times New Roman" w:hAnsi="Times New Roman" w:eastAsia="Times New Roman" w:cs="Times New Roman"/>
          <w:sz w:val="24"/>
          <w:szCs w:val="24"/>
          <w:highlight w:val="none"/>
          <w:lang w:val="pt-BR"/>
        </w:rPr>
        <w:t xml:space="preserve">⁵</w:t>
      </w:r>
      <w:r>
        <w:rPr>
          <w:rFonts w:ascii="Times New Roman" w:hAnsi="Times New Roman" w:eastAsia="Times New Roman" w:cs="Times New Roman"/>
          <w:sz w:val="24"/>
          <w:szCs w:val="24"/>
          <w:highlight w:val="none"/>
          <w:lang w:val="pt-BR"/>
        </w:rPr>
        <w:t xml:space="preserve"> e 10</w:t>
      </w:r>
      <w:r>
        <w:rPr>
          <w:rFonts w:ascii="Times New Roman" w:hAnsi="Times New Roman" w:eastAsia="Times New Roman" w:cs="Times New Roman"/>
          <w:sz w:val="24"/>
          <w:szCs w:val="24"/>
          <w:highlight w:val="none"/>
          <w:lang w:val="pt-BR"/>
        </w:rPr>
        <w:t xml:space="preserve">⁶</w:t>
      </w:r>
      <w:r>
        <w:rPr>
          <w:rFonts w:ascii="Times New Roman" w:hAnsi="Times New Roman" w:eastAsia="Times New Roman" w:cs="Times New Roman"/>
          <w:sz w:val="24"/>
          <w:szCs w:val="24"/>
          <w:highlight w:val="none"/>
          <w:lang w:val="pt-BR"/>
        </w:rPr>
        <w:t xml:space="preserve">,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(devido </w:t>
      </w:r>
      <w:r>
        <w:rPr>
          <w:rFonts w:ascii="Times New Roman" w:hAnsi="Times New Roman" w:eastAsia="Times New Roman" w:cs="Times New Roman"/>
          <w:sz w:val="24"/>
          <w:szCs w:val="24"/>
          <w:highlight w:val="none"/>
          <w:lang w:val="pt-BR"/>
        </w:rPr>
        <w:t xml:space="preserve">à base ser 2</w:t>
      </w:r>
      <w:r>
        <w:rPr>
          <w:rFonts w:ascii="Times New Roman" w:hAnsi="Times New Roman" w:eastAsia="Times New Roman" w:cs="Times New Roman"/>
          <w:sz w:val="24"/>
          <w:szCs w:val="24"/>
          <w:highlight w:val="none"/>
          <w:lang w:val="pt-BR"/>
        </w:rPr>
        <w:t xml:space="preserve">),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209476</wp:posOffset>
                </wp:positionV>
                <wp:extent cx="2802776" cy="1960291"/>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4"/>
                        <a:stretch/>
                      </pic:blipFill>
                      <pic:spPr bwMode="auto">
                        <a:xfrm flipH="0" flipV="0">
                          <a:off x="0" y="0"/>
                          <a:ext cx="2802776" cy="196029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16.49pt;mso-position-vertical:absolute;width:220.69pt;height:154.35pt;mso-wrap-distance-left:9.07pt;mso-wrap-distance-top:0.00pt;mso-wrap-distance-right:9.07pt;mso-wrap-distance-bottom:0.00pt;z-index:1;" stroked="false">
                <v:imagedata r:id="rId14"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Enquanto isso, 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8"/>
      <w:r>
        <w:rPr>
          <w:rFonts w:ascii="Times New Roman" w:hAnsi="Times New Roman" w:eastAsia="Times New Roman" w:cs="Times New Roman"/>
          <w:sz w:val="24"/>
          <w:szCs w:val="24"/>
          <w:lang w:val="pt-BR"/>
        </w:rPr>
        <w:t xml:space="preserve">Indianos</w:t>
      </w:r>
      <w:commentRangeEnd w:id="8"/>
      <w:r>
        <w:commentReference w:id="8"/>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9"/>
      <w:commentRangeStart w:id="10"/>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9"/>
      <w:commentRangeEnd w:id="10"/>
      <w:r>
        <w:commentReference w:id="9"/>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right="0" w:firstLine="0" w:left="0"/>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5"/>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5"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2"/>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2"/>
      <w:r>
        <w:commentReference w:id="12"/>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6"/>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14:ligatures w14:val="none"/>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14:ligatures w14:val="none"/>
        </w:rPr>
      </w:r>
      <w:r>
        <w:rPr>
          <w14:ligatures w14:val="none"/>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 (Bromley, 1982).</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w:t>
      </w:r>
      <w:r>
        <w:rPr>
          <w:rFonts w:ascii="Times New Roman" w:hAnsi="Times New Roman" w:eastAsia="Times New Roman" w:cs="Times New Roman"/>
          <w:sz w:val="24"/>
          <w:szCs w:val="24"/>
          <w:lang w:val="pt-BR"/>
        </w:rPr>
        <w:t xml:space="preserve"> (Figura 8)</w:t>
      </w:r>
      <w:r>
        <w:rPr>
          <w:rFonts w:ascii="Times New Roman" w:hAnsi="Times New Roman" w:eastAsia="Times New Roman" w:cs="Times New Roman"/>
          <w:sz w:val="24"/>
          <w:szCs w:val="24"/>
          <w:lang w:val="pt-BR"/>
        </w:rPr>
        <w:t xml:space="preserv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7"/>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8"/>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highlight w:val="none"/>
          <w:lang w:val="pt-BR"/>
        </w:rPr>
        <w:pPrChange w:author="me15degrees" w:date="2024-07-23T00:54:48Z" w:id="2" oouserid="me15degrees">
          <w:pPr>
            <w:pBdr/>
            <w:spacing/>
            <w:ind/>
            <w:jc w:val="left"/>
          </w:pPr>
        </w:pPrChange>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19"/>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publicou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representada na Figura 9 abaixo </w:t>
      </w:r>
      <w:r>
        <w:rPr>
          <w:rFonts w:ascii="Times New Roman" w:hAnsi="Times New Roman" w:eastAsia="Times New Roman" w:cs="Times New Roman"/>
          <w:sz w:val="24"/>
          <w:szCs w:val="24"/>
          <w:lang w:val="pt-BR"/>
        </w:rPr>
        <w:t xml:space="preserve">(Science </w:t>
      </w:r>
      <w:r>
        <w:rPr>
          <w:rFonts w:ascii="Times New Roman" w:hAnsi="Times New Roman" w:eastAsia="Times New Roman" w:cs="Times New Roman"/>
          <w:sz w:val="24"/>
          <w:szCs w:val="24"/>
          <w:lang w:val="pt-BR"/>
        </w:rPr>
        <w:t xml:space="preserve">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8"/>
        <w:pBdr/>
        <w:spacing/>
        <w:ind/>
        <w:rPr>
          <w:rFonts w:ascii="Times New Roman" w:hAnsi="Times New Roman" w:eastAsia="Times New Roman" w:cs="Times New Roman"/>
          <w:b/>
          <w:bCs/>
          <w:sz w:val="24"/>
          <w:szCs w:val="24"/>
          <w:highlight w:val="none"/>
        </w:rPr>
      </w:pPr>
      <w:r/>
      <w:bookmarkStart w:id="3" w:name="_Toc3"/>
      <w:r>
        <w:rPr>
          <w:rFonts w:ascii="Times New Roman" w:hAnsi="Times New Roman" w:eastAsia="Times New Roman" w:cs="Times New Roman"/>
          <w:b/>
          <w:bCs/>
          <w:sz w:val="24"/>
          <w:szCs w:val="24"/>
          <w:highlight w:val="none"/>
        </w:rPr>
        <w:t xml:space="preserve">1.1.1 Ada Lovelace</w:t>
      </w:r>
      <w:bookmarkEnd w:id="3"/>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“coment</w:t>
      </w:r>
      <w:r>
        <w:rPr>
          <w:rFonts w:ascii="Times New Roman" w:hAnsi="Times New Roman" w:eastAsia="Times New Roman" w:cs="Times New Roman"/>
          <w:b w:val="0"/>
          <w:bCs w:val="0"/>
          <w:sz w:val="24"/>
          <w:szCs w:val="24"/>
          <w:highlight w:val="none"/>
        </w:rPr>
        <w:t xml:space="preserve">ários</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t xml:space="preserve">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w:t>
      </w:r>
      <w:r>
        <w:rPr>
          <w:rFonts w:ascii="Times New Roman" w:hAnsi="Times New Roman" w:eastAsia="Times New Roman" w:cs="Times New Roman"/>
          <w:b w:val="0"/>
          <w:bCs w:val="0"/>
          <w:sz w:val="24"/>
          <w:szCs w:val="24"/>
          <w:highlight w:val="none"/>
        </w:rPr>
        <w:t xml:space="preserve"> Ela havia traduzido um artigo de Luigi Menabrea’s</w:t>
      </w:r>
      <w:r>
        <w:rPr>
          <w:rStyle w:val="1070"/>
          <w:rFonts w:ascii="Times New Roman" w:hAnsi="Times New Roman" w:eastAsia="Times New Roman" w:cs="Times New Roman"/>
          <w:b w:val="0"/>
          <w:bCs w:val="0"/>
          <w:sz w:val="24"/>
          <w:szCs w:val="24"/>
          <w:highlight w:val="none"/>
        </w:rPr>
        <w:footnoteReference w:id="4"/>
      </w:r>
      <w:r>
        <w:rPr>
          <w:rFonts w:ascii="Times New Roman" w:hAnsi="Times New Roman" w:eastAsia="Times New Roman" w:cs="Times New Roman"/>
          <w:b w:val="0"/>
          <w:bCs w:val="0"/>
          <w:sz w:val="24"/>
          <w:szCs w:val="24"/>
          <w:highlight w:val="none"/>
        </w:rPr>
        <w:t xml:space="preserv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o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al</w:t>
      </w:r>
      <w:r>
        <w:rPr>
          <w:rFonts w:ascii="Times New Roman" w:hAnsi="Times New Roman" w:eastAsia="Times New Roman" w:cs="Times New Roman"/>
          <w:b w:val="0"/>
          <w:bCs w:val="0"/>
          <w:sz w:val="24"/>
          <w:szCs w:val="24"/>
          <w:highlight w:val="none"/>
        </w:rPr>
        <w:t xml:space="preserve">ém de diferenciar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da M</w:t>
      </w:r>
      <w:r>
        <w:rPr>
          <w:rFonts w:ascii="Times New Roman" w:hAnsi="Times New Roman" w:eastAsia="Times New Roman" w:cs="Times New Roman"/>
          <w:b w:val="0"/>
          <w:bCs w:val="0"/>
          <w:sz w:val="24"/>
          <w:szCs w:val="24"/>
          <w:highlight w:val="none"/>
        </w:rPr>
        <w:t xml:space="preserve">áquina Diferencial</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(Note G)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right="0" w:firstLine="0" w:left="0"/>
        <w:jc w:val="center"/>
        <w:rPr>
          <w:rFonts w:ascii="Times New Roman" w:hAnsi="Times New Roman" w:eastAsia="Times New Roman" w:cs="Times New Roman"/>
          <w:b w:val="0"/>
          <w:bCs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9328" behindDoc="1" locked="0" layoutInCell="1" allowOverlap="1">
                <wp:simplePos x="0" y="0"/>
                <wp:positionH relativeFrom="margin">
                  <wp:align>center</wp:align>
                </wp:positionH>
                <wp:positionV relativeFrom="paragraph">
                  <wp:posOffset>209712</wp:posOffset>
                </wp:positionV>
                <wp:extent cx="1952222" cy="2449601"/>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7996" name=""/>
                        <pic:cNvPicPr>
                          <a:picLocks noChangeAspect="1"/>
                        </pic:cNvPicPr>
                        <pic:nvPr/>
                      </pic:nvPicPr>
                      <pic:blipFill>
                        <a:blip r:embed="rId20"/>
                        <a:srcRect l="0" t="8711" r="0" b="0"/>
                        <a:stretch/>
                      </pic:blipFill>
                      <pic:spPr bwMode="auto">
                        <a:xfrm flipH="0" flipV="0">
                          <a:off x="0" y="0"/>
                          <a:ext cx="1952221" cy="244960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99328;o:allowoverlap:true;o:allowincell:true;mso-position-horizontal-relative:margin;mso-position-horizontal:center;mso-position-vertical-relative:text;margin-top:16.51pt;mso-position-vertical:absolute;width:153.72pt;height:192.88pt;mso-wrap-distance-left:9.07pt;mso-wrap-distance-top:0.00pt;mso-wrap-distance-right:9.07pt;mso-wrap-distance-bottom:0.00pt;z-index:1;" stroked="false">
                <v:imagedata r:id="rId20"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Imagem da Ada Lovelace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highlight w:val="none"/>
        </w:rPr>
      </w:r>
      <w:r>
        <w:rPr>
          <w:highlight w:val="none"/>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(Figura 10)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t xml:space="preserve"> </w:t>
      </w:r>
      <w:r>
        <w:rPr>
          <w:rFonts w:ascii="Times New Roman" w:hAnsi="Times New Roman" w:eastAsia="Times New Roman" w:cs="Times New Roman"/>
          <w:color w:val="000000" w:themeColor="text1"/>
          <w:sz w:val="24"/>
          <w:szCs w:val="24"/>
          <w:lang w:val="pt-BR"/>
        </w:rPr>
        <w:t xml:space="preserve">(IBM).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3"/>
      <w:r>
        <w:rPr>
          <w:rFonts w:ascii="Times New Roman" w:hAnsi="Times New Roman" w:eastAsia="Times New Roman" w:cs="Times New Roman"/>
          <w:color w:val="000000" w:themeColor="text1"/>
          <w:sz w:val="24"/>
          <w:szCs w:val="24"/>
          <w:lang w:val="pt-BR"/>
        </w:rPr>
        <w:t xml:space="preserve">anos (IBM, 2024a)</w:t>
      </w:r>
      <w:commentRangeEnd w:id="13"/>
      <w:r>
        <w:commentReference w:id="13"/>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1"/>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3"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w:t>
      </w:r>
      <w:r>
        <w:rPr>
          <w:rFonts w:ascii="Times New Roman" w:hAnsi="Times New Roman" w:eastAsia="Times New Roman" w:cs="Times New Roman"/>
          <w:color w:val="000000" w:themeColor="text1"/>
          <w:sz w:val="24"/>
          <w:szCs w:val="24"/>
          <w:lang w:val="pt-BR"/>
        </w:rPr>
        <w:t xml:space="preserve">.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 </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908"/>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bookmarkEnd w:id="4"/>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(Figura 11),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12) </w:t>
      </w:r>
      <w:r>
        <w:rPr>
          <w:rFonts w:ascii="Times New Roman" w:hAnsi="Times New Roman" w:eastAsia="Times New Roman" w:cs="Times New Roman"/>
          <w:color w:val="000000" w:themeColor="text1"/>
          <w:sz w:val="24"/>
          <w:szCs w:val="24"/>
          <w:highlight w:val="none"/>
          <w:lang w:val="pt-BR"/>
        </w:rPr>
        <w:t xml:space="preserve">(Computer History Museum, 2024)</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right="0" w:firstLine="0" w:left="0"/>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75104" behindDoc="0" locked="0" layoutInCell="1" allowOverlap="1">
                <wp:simplePos x="0" y="0"/>
                <wp:positionH relativeFrom="margin">
                  <wp:align>center</wp:align>
                </wp:positionH>
                <wp:positionV relativeFrom="paragraph">
                  <wp:posOffset>188710</wp:posOffset>
                </wp:positionV>
                <wp:extent cx="2068866" cy="2830720"/>
                <wp:effectExtent l="0" t="0" r="0" b="0"/>
                <wp:wrapSquare wrapText="bothSides"/>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7488" name=""/>
                        <pic:cNvPicPr>
                          <a:picLocks noChangeAspect="1"/>
                        </pic:cNvPicPr>
                        <pic:nvPr/>
                      </pic:nvPicPr>
                      <pic:blipFill>
                        <a:blip r:embed="rId22"/>
                        <a:srcRect l="0" t="0" r="0" b="10835"/>
                        <a:stretch/>
                      </pic:blipFill>
                      <pic:spPr bwMode="auto">
                        <a:xfrm flipH="0" flipV="0">
                          <a:off x="0" y="0"/>
                          <a:ext cx="2068866" cy="28307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75104;o:allowoverlap:true;o:allowincell:true;mso-position-horizontal-relative:margin;mso-position-horizontal:center;mso-position-vertical-relative:text;margin-top:14.86pt;mso-position-vertical:absolute;width:162.90pt;height:222.89pt;mso-wrap-distance-left:9.07pt;mso-wrap-distance-top:0.00pt;mso-wrap-distance-right:9.07pt;mso-wrap-distance-bottom:0.00pt;z-index:1;" stroked="false">
                <w10:wrap type="squar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11 – </w:t>
      </w:r>
      <w:r>
        <w:rPr>
          <w:rFonts w:ascii="Times New Roman" w:hAnsi="Times New Roman" w:eastAsia="Times New Roman" w:cs="Times New Roman"/>
          <w:sz w:val="20"/>
          <w:szCs w:val="20"/>
          <w:lang w:val="pt-BR"/>
        </w:rPr>
        <w:t xml:space="preserve">Grace Hopper em um quarto de computador, fotografada por Lynn Gilbert, em 1978</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0"/>
        <w:jc w:val="left"/>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Grace, tamb</w:t>
      </w:r>
      <w:r>
        <w:rPr>
          <w:rFonts w:ascii="Times New Roman" w:hAnsi="Times New Roman" w:eastAsia="Times New Roman" w:cs="Times New Roman"/>
          <w:color w:val="000000" w:themeColor="text1"/>
          <w:sz w:val="24"/>
          <w:szCs w:val="24"/>
          <w:lang w:val="pt-BR"/>
        </w:rPr>
        <w:t xml:space="preserve">ém almirante da marinha norte-americana, </w:t>
      </w:r>
      <w:r>
        <w:rPr>
          <w:rFonts w:ascii="Times New Roman" w:hAnsi="Times New Roman" w:eastAsia="Times New Roman" w:cs="Times New Roman"/>
          <w:color w:val="000000" w:themeColor="text1"/>
          <w:sz w:val="24"/>
          <w:szCs w:val="24"/>
          <w:lang w:val="pt-BR"/>
        </w:rPr>
        <w:t xml:space="preserve">começou seus trabalhos na computaç</w:t>
      </w:r>
      <w:r>
        <w:rPr>
          <w:rFonts w:ascii="Times New Roman" w:hAnsi="Times New Roman" w:eastAsia="Times New Roman" w:cs="Times New Roman"/>
          <w:color w:val="000000" w:themeColor="text1"/>
          <w:sz w:val="24"/>
          <w:szCs w:val="24"/>
          <w:lang w:val="pt-BR"/>
        </w:rPr>
        <w:t xml:space="preserve">ão ao participar no desenvolvimento do Mark I (Harvard) – conhecido como a Calculadora Autom</w:t>
      </w:r>
      <w:r>
        <w:rPr>
          <w:rFonts w:ascii="Times New Roman" w:hAnsi="Times New Roman" w:eastAsia="Times New Roman" w:cs="Times New Roman"/>
          <w:color w:val="000000" w:themeColor="text1"/>
          <w:sz w:val="24"/>
          <w:szCs w:val="24"/>
          <w:lang w:val="pt-BR"/>
        </w:rPr>
        <w:t xml:space="preserve">ática Controlada por Sequ</w:t>
      </w:r>
      <w:r>
        <w:rPr>
          <w:rFonts w:ascii="Times New Roman" w:hAnsi="Times New Roman" w:eastAsia="Times New Roman" w:cs="Times New Roman"/>
          <w:color w:val="000000" w:themeColor="text1"/>
          <w:sz w:val="24"/>
          <w:szCs w:val="24"/>
          <w:lang w:val="pt-BR"/>
        </w:rPr>
        <w:t xml:space="preserve">ência</w:t>
      </w:r>
      <w:r>
        <w:rPr>
          <w:rFonts w:ascii="Times New Roman" w:hAnsi="Times New Roman" w:eastAsia="Times New Roman" w:cs="Times New Roman"/>
          <w:color w:val="000000" w:themeColor="text1"/>
          <w:sz w:val="24"/>
          <w:szCs w:val="24"/>
          <w:lang w:val="pt-BR"/>
        </w:rPr>
        <w:t xml:space="preserve">, por executar longos c</w:t>
      </w:r>
      <w:r>
        <w:rPr>
          <w:rFonts w:ascii="Times New Roman" w:hAnsi="Times New Roman" w:eastAsia="Times New Roman" w:cs="Times New Roman"/>
          <w:color w:val="000000" w:themeColor="text1"/>
          <w:sz w:val="24"/>
          <w:szCs w:val="24"/>
          <w:lang w:val="pt-BR"/>
        </w:rPr>
        <w:t xml:space="preserve">álculos de forma autom</w:t>
      </w:r>
      <w:r>
        <w:rPr>
          <w:rFonts w:ascii="Times New Roman" w:hAnsi="Times New Roman" w:eastAsia="Times New Roman" w:cs="Times New Roman"/>
          <w:color w:val="000000" w:themeColor="text1"/>
          <w:sz w:val="24"/>
          <w:szCs w:val="24"/>
          <w:lang w:val="pt-BR"/>
        </w:rPr>
        <w:t xml:space="preserve">ática – </w:t>
      </w:r>
      <w:r>
        <w:rPr>
          <w:rFonts w:ascii="Times New Roman" w:hAnsi="Times New Roman" w:eastAsia="Times New Roman" w:cs="Times New Roman"/>
          <w:color w:val="000000" w:themeColor="text1"/>
          <w:sz w:val="24"/>
          <w:szCs w:val="24"/>
          <w:lang w:val="pt-BR"/>
        </w:rPr>
        <w:t xml:space="preserve"> per</w:t>
      </w:r>
      <w:r>
        <w:rPr>
          <w:rFonts w:ascii="Times New Roman" w:hAnsi="Times New Roman" w:eastAsia="Times New Roman" w:cs="Times New Roman"/>
          <w:color w:val="000000" w:themeColor="text1"/>
          <w:sz w:val="24"/>
          <w:szCs w:val="24"/>
          <w:lang w:val="pt-BR"/>
        </w:rPr>
        <w:t xml:space="preserve">íodo este em que p</w:t>
      </w:r>
      <w:r>
        <w:rPr>
          <w:rFonts w:ascii="Times New Roman" w:hAnsi="Times New Roman" w:eastAsia="Times New Roman" w:cs="Times New Roman"/>
          <w:color w:val="000000" w:themeColor="text1"/>
          <w:sz w:val="24"/>
          <w:szCs w:val="24"/>
          <w:lang w:val="pt-BR"/>
        </w:rPr>
        <w:t xml:space="preserve">ôde contribuir com diversas pesquisas acad</w:t>
      </w:r>
      <w:r>
        <w:rPr>
          <w:rFonts w:ascii="Times New Roman" w:hAnsi="Times New Roman" w:eastAsia="Times New Roman" w:cs="Times New Roman"/>
          <w:color w:val="000000" w:themeColor="text1"/>
          <w:sz w:val="24"/>
          <w:szCs w:val="24"/>
          <w:lang w:val="pt-BR"/>
        </w:rPr>
        <w:t xml:space="preserve">êmicas (YALE, 2024). </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J</w:t>
      </w:r>
      <w:r>
        <w:rPr>
          <w:rFonts w:ascii="Times New Roman" w:hAnsi="Times New Roman" w:eastAsia="Times New Roman" w:cs="Times New Roman"/>
          <w:color w:val="000000" w:themeColor="text1"/>
          <w:sz w:val="24"/>
          <w:szCs w:val="24"/>
          <w:lang w:val="pt-BR"/>
        </w:rPr>
        <w:t xml:space="preserve">á no ano de 1949, </w:t>
      </w:r>
      <w:r>
        <w:rPr>
          <w:rFonts w:ascii="Times New Roman" w:hAnsi="Times New Roman" w:eastAsia="Times New Roman" w:cs="Times New Roman"/>
          <w:color w:val="000000" w:themeColor="text1"/>
          <w:sz w:val="24"/>
          <w:szCs w:val="24"/>
          <w:lang w:val="pt-BR"/>
        </w:rPr>
        <w:t xml:space="preserve">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w:t>
      </w:r>
      <w:r>
        <w:rPr>
          <w:rFonts w:ascii="Times New Roman" w:hAnsi="Times New Roman" w:eastAsia="Times New Roman" w:cs="Times New Roman"/>
          <w:color w:val="000000" w:themeColor="text1"/>
          <w:sz w:val="24"/>
          <w:szCs w:val="24"/>
          <w:lang w:val="pt-BR"/>
        </w:rPr>
        <w:t xml:space="preserve"> ligador/compilador </w:t>
      </w:r>
      <w:r>
        <w:rPr>
          <w:rFonts w:ascii="Times New Roman" w:hAnsi="Times New Roman" w:eastAsia="Times New Roman" w:cs="Times New Roman"/>
          <w:color w:val="000000" w:themeColor="text1"/>
          <w:sz w:val="24"/>
          <w:szCs w:val="24"/>
          <w:lang w:val="pt-BR"/>
        </w:rPr>
        <w:t xml:space="preserve">para o sistema A-0, ainda que se distancie um pouco da noç</w:t>
      </w:r>
      <w:r>
        <w:rPr>
          <w:rFonts w:ascii="Times New Roman" w:hAnsi="Times New Roman" w:eastAsia="Times New Roman" w:cs="Times New Roman"/>
          <w:color w:val="000000" w:themeColor="text1"/>
          <w:sz w:val="24"/>
          <w:szCs w:val="24"/>
          <w:lang w:val="pt-BR"/>
        </w:rPr>
        <w:t xml:space="preserve">ão dos compiladores modernos, pois seu programa convertia termos em ingl</w:t>
      </w:r>
      <w:r>
        <w:rPr>
          <w:rFonts w:ascii="Times New Roman" w:hAnsi="Times New Roman" w:eastAsia="Times New Roman" w:cs="Times New Roman"/>
          <w:color w:val="000000" w:themeColor="text1"/>
          <w:sz w:val="24"/>
          <w:szCs w:val="24"/>
          <w:lang w:val="pt-BR"/>
        </w:rPr>
        <w:t xml:space="preserve">ês para o c</w:t>
      </w:r>
      <w:r>
        <w:rPr>
          <w:rFonts w:ascii="Times New Roman" w:hAnsi="Times New Roman" w:eastAsia="Times New Roman" w:cs="Times New Roman"/>
          <w:color w:val="000000" w:themeColor="text1"/>
          <w:sz w:val="24"/>
          <w:szCs w:val="24"/>
          <w:lang w:val="pt-BR"/>
        </w:rPr>
        <w:t xml:space="preserve">ódigo de baixo n</w:t>
      </w:r>
      <w:r>
        <w:rPr>
          <w:rFonts w:ascii="Times New Roman" w:hAnsi="Times New Roman" w:eastAsia="Times New Roman" w:cs="Times New Roman"/>
          <w:color w:val="000000" w:themeColor="text1"/>
          <w:sz w:val="24"/>
          <w:szCs w:val="24"/>
          <w:lang w:val="pt-BR"/>
        </w:rPr>
        <w:t xml:space="preserve">ível (YALE,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A partir disso, ela foi nomeada a primeira diretora de programaç</w:t>
      </w:r>
      <w:r>
        <w:rPr>
          <w:rFonts w:ascii="Times New Roman" w:hAnsi="Times New Roman" w:eastAsia="Times New Roman" w:cs="Times New Roman"/>
          <w:color w:val="000000" w:themeColor="text1"/>
          <w:sz w:val="24"/>
          <w:szCs w:val="24"/>
          <w:lang w:val="pt-BR"/>
        </w:rPr>
        <w:t xml:space="preserve">ão autom</w:t>
      </w:r>
      <w:r>
        <w:rPr>
          <w:rFonts w:ascii="Times New Roman" w:hAnsi="Times New Roman" w:eastAsia="Times New Roman" w:cs="Times New Roman"/>
          <w:color w:val="000000" w:themeColor="text1"/>
          <w:sz w:val="24"/>
          <w:szCs w:val="24"/>
          <w:lang w:val="pt-BR"/>
        </w:rPr>
        <w:t xml:space="preserve">ática</w:t>
      </w:r>
      <w:r>
        <w:rPr>
          <w:rFonts w:ascii="Times New Roman" w:hAnsi="Times New Roman" w:eastAsia="Times New Roman" w:cs="Times New Roman"/>
          <w:color w:val="000000" w:themeColor="text1"/>
          <w:sz w:val="24"/>
          <w:szCs w:val="24"/>
          <w:lang w:val="pt-BR"/>
        </w:rPr>
        <w:t xml:space="preserve">, para que conseguisse desenvolver linguagens de programaç</w:t>
      </w:r>
      <w:r>
        <w:rPr>
          <w:rFonts w:ascii="Times New Roman" w:hAnsi="Times New Roman" w:eastAsia="Times New Roman" w:cs="Times New Roman"/>
          <w:color w:val="000000" w:themeColor="text1"/>
          <w:sz w:val="24"/>
          <w:szCs w:val="24"/>
          <w:lang w:val="pt-BR"/>
        </w:rPr>
        <w:t xml:space="preserve">ão baseadas na ideia de ter um compilador rodando. Nisso surgiram o Arith-matic, Math-matic e o Flow-matic.</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highlight w:val="none"/>
          <w:lang w:val="pt-BR"/>
        </w:rPr>
        <w:t xml:space="preserve">Em 1952, </w:t>
      </w:r>
      <w:r>
        <w:rPr>
          <w:rFonts w:ascii="Times New Roman" w:hAnsi="Times New Roman" w:eastAsia="Times New Roman" w:cs="Times New Roman"/>
          <w:color w:val="000000" w:themeColor="text1"/>
          <w:sz w:val="24"/>
          <w:szCs w:val="24"/>
          <w:lang w:val="pt-BR"/>
        </w:rPr>
        <w:t xml:space="preserve">Hopper tamb</w:t>
      </w:r>
      <w:r>
        <w:rPr>
          <w:rFonts w:ascii="Times New Roman" w:hAnsi="Times New Roman" w:eastAsia="Times New Roman" w:cs="Times New Roman"/>
          <w:color w:val="000000" w:themeColor="text1"/>
          <w:sz w:val="24"/>
          <w:szCs w:val="24"/>
          <w:lang w:val="pt-BR"/>
        </w:rPr>
        <w:t xml:space="preserve">ém p</w:t>
      </w:r>
      <w:r>
        <w:rPr>
          <w:rFonts w:ascii="Times New Roman" w:hAnsi="Times New Roman" w:eastAsia="Times New Roman" w:cs="Times New Roman"/>
          <w:color w:val="000000" w:themeColor="text1"/>
          <w:sz w:val="24"/>
          <w:szCs w:val="24"/>
          <w:lang w:val="pt-BR"/>
        </w:rPr>
        <w:t xml:space="preserve">ôde</w:t>
      </w:r>
      <w:r>
        <w:rPr>
          <w:rFonts w:ascii="Times New Roman" w:hAnsi="Times New Roman" w:eastAsia="Times New Roman" w:cs="Times New Roman"/>
          <w:color w:val="000000" w:themeColor="text1"/>
          <w:sz w:val="24"/>
          <w:szCs w:val="24"/>
          <w:lang w:val="pt-BR"/>
        </w:rPr>
        <w:t xml:space="preserve">  participar do time que desenvolveu o UNIVAC I</w:t>
      </w:r>
      <w:r>
        <w:rPr>
          <w:rFonts w:ascii="Times New Roman" w:hAnsi="Times New Roman" w:eastAsia="Times New Roman" w:cs="Times New Roman"/>
          <w:color w:val="000000" w:themeColor="text1"/>
          <w:sz w:val="24"/>
          <w:szCs w:val="24"/>
          <w:lang w:val="pt-BR"/>
        </w:rPr>
        <w:t xml:space="preserve">. Esse foi um computador mais competitivo em termos de processamento do que o Mark I </w:t>
      </w:r>
      <w:r>
        <w:rPr>
          <w:rFonts w:ascii="Times New Roman" w:hAnsi="Times New Roman" w:eastAsia="Times New Roman" w:cs="Times New Roman"/>
          <w:color w:val="000000" w:themeColor="text1"/>
          <w:sz w:val="24"/>
          <w:szCs w:val="24"/>
          <w:lang w:val="pt-BR"/>
        </w:rPr>
        <w:t xml:space="preserve">(YALE, 2024)</w:t>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t xml:space="preserve">Vale ressaltar que quando exp</w:t>
      </w:r>
      <w:r>
        <w:rPr>
          <w:rFonts w:ascii="Times New Roman" w:hAnsi="Times New Roman" w:eastAsia="Times New Roman" w:cs="Times New Roman"/>
          <w:color w:val="000000" w:themeColor="text1"/>
          <w:sz w:val="24"/>
          <w:szCs w:val="24"/>
          <w:highlight w:val="none"/>
          <w:lang w:val="pt-BR"/>
        </w:rPr>
        <w:t xml:space="preserve">ôs suas intenç</w:t>
      </w:r>
      <w:r>
        <w:rPr>
          <w:rFonts w:ascii="Times New Roman" w:hAnsi="Times New Roman" w:eastAsia="Times New Roman" w:cs="Times New Roman"/>
          <w:color w:val="000000" w:themeColor="text1"/>
          <w:sz w:val="24"/>
          <w:szCs w:val="24"/>
          <w:highlight w:val="none"/>
          <w:lang w:val="pt-BR"/>
        </w:rPr>
        <w:t xml:space="preserve">ões de criar uma linguagem de programaç</w:t>
      </w:r>
      <w:r>
        <w:rPr>
          <w:rFonts w:ascii="Times New Roman" w:hAnsi="Times New Roman" w:eastAsia="Times New Roman" w:cs="Times New Roman"/>
          <w:color w:val="000000" w:themeColor="text1"/>
          <w:sz w:val="24"/>
          <w:szCs w:val="24"/>
          <w:highlight w:val="none"/>
          <w:lang w:val="pt-BR"/>
        </w:rPr>
        <w:t xml:space="preserve">ão que usaria palavras inteiramente em ingl</w:t>
      </w:r>
      <w:r>
        <w:rPr>
          <w:rFonts w:ascii="Times New Roman" w:hAnsi="Times New Roman" w:eastAsia="Times New Roman" w:cs="Times New Roman"/>
          <w:color w:val="000000" w:themeColor="text1"/>
          <w:sz w:val="24"/>
          <w:szCs w:val="24"/>
          <w:highlight w:val="none"/>
          <w:lang w:val="pt-BR"/>
        </w:rPr>
        <w:t xml:space="preserve">ês, houve in</w:t>
      </w:r>
      <w:r>
        <w:rPr>
          <w:rFonts w:ascii="Times New Roman" w:hAnsi="Times New Roman" w:eastAsia="Times New Roman" w:cs="Times New Roman"/>
          <w:color w:val="000000" w:themeColor="text1"/>
          <w:sz w:val="24"/>
          <w:szCs w:val="24"/>
          <w:highlight w:val="none"/>
          <w:lang w:val="pt-BR"/>
        </w:rPr>
        <w:t xml:space="preserve">úmeras tentativas para dissuad</w:t>
      </w:r>
      <w:r>
        <w:rPr>
          <w:rFonts w:ascii="Times New Roman" w:hAnsi="Times New Roman" w:eastAsia="Times New Roman" w:cs="Times New Roman"/>
          <w:color w:val="000000" w:themeColor="text1"/>
          <w:sz w:val="24"/>
          <w:szCs w:val="24"/>
          <w:highlight w:val="none"/>
          <w:lang w:val="pt-BR"/>
        </w:rPr>
        <w:t xml:space="preserve">í-la</w:t>
      </w:r>
      <w:r>
        <w:rPr>
          <w:rFonts w:ascii="Times New Roman" w:hAnsi="Times New Roman" w:eastAsia="Times New Roman" w:cs="Times New Roman"/>
          <w:color w:val="000000" w:themeColor="text1"/>
          <w:sz w:val="24"/>
          <w:szCs w:val="24"/>
          <w:highlight w:val="none"/>
          <w:lang w:val="pt-BR"/>
        </w:rPr>
        <w:t xml:space="preserve">, por ser algo impens</w:t>
      </w:r>
      <w:r>
        <w:rPr>
          <w:rFonts w:ascii="Times New Roman" w:hAnsi="Times New Roman" w:eastAsia="Times New Roman" w:cs="Times New Roman"/>
          <w:color w:val="000000" w:themeColor="text1"/>
          <w:sz w:val="24"/>
          <w:szCs w:val="24"/>
          <w:highlight w:val="none"/>
          <w:lang w:val="pt-BR"/>
        </w:rPr>
        <w:t xml:space="preserve">ável, uma vez que computadores n</w:t>
      </w:r>
      <w:r>
        <w:rPr>
          <w:rFonts w:ascii="Times New Roman" w:hAnsi="Times New Roman" w:eastAsia="Times New Roman" w:cs="Times New Roman"/>
          <w:color w:val="000000" w:themeColor="text1"/>
          <w:sz w:val="24"/>
          <w:szCs w:val="24"/>
          <w:highlight w:val="none"/>
          <w:lang w:val="pt-BR"/>
        </w:rPr>
        <w:t xml:space="preserve">ão entenderiam ingl</w:t>
      </w:r>
      <w:r>
        <w:rPr>
          <w:rFonts w:ascii="Times New Roman" w:hAnsi="Times New Roman" w:eastAsia="Times New Roman" w:cs="Times New Roman"/>
          <w:color w:val="000000" w:themeColor="text1"/>
          <w:sz w:val="24"/>
          <w:szCs w:val="24"/>
          <w:highlight w:val="none"/>
          <w:lang w:val="pt-BR"/>
        </w:rPr>
        <w:t xml:space="preserve">ês. Apesar disso, ela persistiu e desenvolveu sua ideia, uma vez que pessoas programadoras de linguagem de baixo n</w:t>
      </w:r>
      <w:r>
        <w:rPr>
          <w:rFonts w:ascii="Times New Roman" w:hAnsi="Times New Roman" w:eastAsia="Times New Roman" w:cs="Times New Roman"/>
          <w:color w:val="000000" w:themeColor="text1"/>
          <w:sz w:val="24"/>
          <w:szCs w:val="24"/>
          <w:highlight w:val="none"/>
          <w:lang w:val="pt-BR"/>
        </w:rPr>
        <w:t xml:space="preserve">ível eram escassas e programas em ingl</w:t>
      </w:r>
      <w:r>
        <w:rPr>
          <w:rFonts w:ascii="Times New Roman" w:hAnsi="Times New Roman" w:eastAsia="Times New Roman" w:cs="Times New Roman"/>
          <w:color w:val="000000" w:themeColor="text1"/>
          <w:sz w:val="24"/>
          <w:szCs w:val="24"/>
          <w:highlight w:val="none"/>
          <w:lang w:val="pt-BR"/>
        </w:rPr>
        <w:t xml:space="preserve">ês deveriam se tornar poss</w:t>
      </w:r>
      <w:r>
        <w:rPr>
          <w:rFonts w:ascii="Times New Roman" w:hAnsi="Times New Roman" w:eastAsia="Times New Roman" w:cs="Times New Roman"/>
          <w:color w:val="000000" w:themeColor="text1"/>
          <w:sz w:val="24"/>
          <w:szCs w:val="24"/>
          <w:highlight w:val="none"/>
          <w:lang w:val="pt-BR"/>
        </w:rPr>
        <w:t xml:space="preserve">íveis de acontecer (Computer History Museum,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J</w:t>
      </w:r>
      <w:r>
        <w:rPr>
          <w:rFonts w:ascii="Times New Roman" w:hAnsi="Times New Roman" w:eastAsia="Times New Roman" w:cs="Times New Roman"/>
          <w:color w:val="000000" w:themeColor="text1"/>
          <w:sz w:val="24"/>
          <w:szCs w:val="24"/>
          <w:lang w:val="pt-BR"/>
        </w:rPr>
        <w:t xml:space="preserve">á em meados dos anos 60,</w:t>
      </w:r>
      <w:r>
        <w:rPr>
          <w:rFonts w:ascii="Times New Roman" w:hAnsi="Times New Roman" w:eastAsia="Times New Roman" w:cs="Times New Roman"/>
          <w:color w:val="000000" w:themeColor="text1"/>
          <w:sz w:val="24"/>
          <w:szCs w:val="24"/>
          <w:lang w:val="pt-BR"/>
        </w:rPr>
        <w:t xml:space="preserve">  participou em um comit</w:t>
      </w:r>
      <w:r>
        <w:rPr>
          <w:rFonts w:ascii="Times New Roman" w:hAnsi="Times New Roman" w:eastAsia="Times New Roman" w:cs="Times New Roman"/>
          <w:color w:val="000000" w:themeColor="text1"/>
          <w:sz w:val="24"/>
          <w:szCs w:val="24"/>
          <w:lang w:val="pt-BR"/>
        </w:rPr>
        <w:t xml:space="preserve">ê no Pent</w:t>
      </w:r>
      <w:r>
        <w:rPr>
          <w:rFonts w:ascii="Times New Roman" w:hAnsi="Times New Roman" w:eastAsia="Times New Roman" w:cs="Times New Roman"/>
          <w:color w:val="000000" w:themeColor="text1"/>
          <w:sz w:val="24"/>
          <w:szCs w:val="24"/>
          <w:lang w:val="pt-BR"/>
        </w:rPr>
        <w:t xml:space="preserve">ágono durante a confer</w:t>
      </w:r>
      <w:r>
        <w:rPr>
          <w:rFonts w:ascii="Times New Roman" w:hAnsi="Times New Roman" w:eastAsia="Times New Roman" w:cs="Times New Roman"/>
          <w:color w:val="000000" w:themeColor="text1"/>
          <w:sz w:val="24"/>
          <w:szCs w:val="24"/>
          <w:lang w:val="pt-BR"/>
        </w:rPr>
        <w:t xml:space="preserve">ência chamada </w:t>
      </w:r>
      <w:r>
        <w:rPr>
          <w:rFonts w:ascii="Times New Roman" w:hAnsi="Times New Roman" w:eastAsia="Times New Roman" w:cs="Times New Roman"/>
          <w:i/>
          <w:iCs/>
          <w:color w:val="000000" w:themeColor="text1"/>
          <w:sz w:val="24"/>
          <w:szCs w:val="24"/>
          <w:lang w:val="pt-BR"/>
        </w:rPr>
        <w:t xml:space="preserve">Conference on Data Systems Languages </w:t>
      </w:r>
      <w:r>
        <w:rPr>
          <w:rFonts w:ascii="Times New Roman" w:hAnsi="Times New Roman" w:eastAsia="Times New Roman" w:cs="Times New Roman"/>
          <w:i w:val="0"/>
          <w:iCs w:val="0"/>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t xml:space="preserve">CODASYL</w:t>
      </w:r>
      <w:r>
        <w:rPr>
          <w:rFonts w:ascii="Times New Roman" w:hAnsi="Times New Roman" w:eastAsia="Times New Roman" w:cs="Times New Roman"/>
          <w:i w:val="0"/>
          <w:iCs w:val="0"/>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t xml:space="preserve">,  junto de outros 6 nomes como Vernon Reeves e Jean E. Sammet (</w:t>
      </w:r>
      <w:r>
        <w:rPr>
          <w:rFonts w:ascii="Times New Roman" w:hAnsi="Times New Roman" w:eastAsia="Times New Roman" w:cs="Times New Roman"/>
          <w:i/>
          <w:iCs/>
          <w:color w:val="000000" w:themeColor="text1"/>
          <w:sz w:val="24"/>
          <w:szCs w:val="24"/>
          <w:lang w:val="pt-BR"/>
        </w:rPr>
        <w:t xml:space="preserve">Sylvania Eletric Products</w:t>
      </w:r>
      <w:r>
        <w:rPr>
          <w:rFonts w:ascii="Times New Roman" w:hAnsi="Times New Roman" w:eastAsia="Times New Roman" w:cs="Times New Roman"/>
          <w:color w:val="000000" w:themeColor="text1"/>
          <w:sz w:val="24"/>
          <w:szCs w:val="24"/>
          <w:lang w:val="pt-BR"/>
        </w:rPr>
        <w:t xml:space="preserve">), William Selden, Gertrude Tierney (IBM), Howard Bromberg e Howard Discount (RCA) </w:t>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O intuito era mesclar o que havia no mercado para que os dados pudessem ser processados e favorecer os neg</w:t>
      </w:r>
      <w:r>
        <w:rPr>
          <w:rFonts w:ascii="Times New Roman" w:hAnsi="Times New Roman" w:eastAsia="Times New Roman" w:cs="Times New Roman"/>
          <w:color w:val="000000" w:themeColor="text1"/>
          <w:sz w:val="24"/>
          <w:szCs w:val="24"/>
          <w:lang w:val="pt-BR"/>
        </w:rPr>
        <w:t xml:space="preserve">ócios, e ser mais pr</w:t>
      </w:r>
      <w:r>
        <w:rPr>
          <w:rFonts w:ascii="Times New Roman" w:hAnsi="Times New Roman" w:eastAsia="Times New Roman" w:cs="Times New Roman"/>
          <w:color w:val="000000" w:themeColor="text1"/>
          <w:sz w:val="24"/>
          <w:szCs w:val="24"/>
          <w:lang w:val="pt-BR"/>
        </w:rPr>
        <w:t xml:space="preserve">óximo o poss</w:t>
      </w:r>
      <w:r>
        <w:rPr>
          <w:rFonts w:ascii="Times New Roman" w:hAnsi="Times New Roman" w:eastAsia="Times New Roman" w:cs="Times New Roman"/>
          <w:color w:val="000000" w:themeColor="text1"/>
          <w:sz w:val="24"/>
          <w:szCs w:val="24"/>
          <w:lang w:val="pt-BR"/>
        </w:rPr>
        <w:t xml:space="preserve">ível do ingl</w:t>
      </w:r>
      <w:r>
        <w:rPr>
          <w:rFonts w:ascii="Times New Roman" w:hAnsi="Times New Roman" w:eastAsia="Times New Roman" w:cs="Times New Roman"/>
          <w:color w:val="000000" w:themeColor="text1"/>
          <w:sz w:val="24"/>
          <w:szCs w:val="24"/>
          <w:lang w:val="pt-BR"/>
        </w:rPr>
        <w:t xml:space="preserve">ês para atrair mais desenvolvedores. Com a extens</w:t>
      </w:r>
      <w:r>
        <w:rPr>
          <w:rFonts w:ascii="Times New Roman" w:hAnsi="Times New Roman" w:eastAsia="Times New Roman" w:cs="Times New Roman"/>
          <w:color w:val="000000" w:themeColor="text1"/>
          <w:sz w:val="24"/>
          <w:szCs w:val="24"/>
          <w:lang w:val="pt-BR"/>
        </w:rPr>
        <w:t xml:space="preserve">ão do Flow-mathic e do COMTRAN, da IBM, surgiu o COBOL (</w:t>
      </w:r>
      <w:r>
        <w:rPr>
          <w:rFonts w:ascii="Times New Roman" w:hAnsi="Times New Roman" w:eastAsia="Times New Roman" w:cs="Times New Roman"/>
          <w:i/>
          <w:iCs/>
          <w:color w:val="000000" w:themeColor="text1"/>
          <w:sz w:val="24"/>
          <w:szCs w:val="24"/>
          <w:lang w:val="pt-BR"/>
        </w:rPr>
        <w:t xml:space="preserve">Common Business Oriented Language</w:t>
      </w:r>
      <w:r>
        <w:rPr>
          <w:rFonts w:ascii="Times New Roman" w:hAnsi="Times New Roman" w:eastAsia="Times New Roman" w:cs="Times New Roman"/>
          <w:color w:val="000000" w:themeColor="text1"/>
          <w:sz w:val="24"/>
          <w:szCs w:val="24"/>
          <w:lang w:val="pt-BR"/>
        </w:rPr>
        <w:t xml:space="preserve">) (YALE,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t xml:space="preserve">Na d</w:t>
      </w:r>
      <w:r>
        <w:rPr>
          <w:rFonts w:ascii="Times New Roman" w:hAnsi="Times New Roman" w:eastAsia="Times New Roman" w:cs="Times New Roman"/>
          <w:color w:val="000000" w:themeColor="text1"/>
          <w:sz w:val="24"/>
          <w:szCs w:val="24"/>
          <w:highlight w:val="none"/>
          <w:lang w:val="pt-BR"/>
        </w:rPr>
        <w:t xml:space="preserve">écada seguinte, ela participou ativamente na defesa de redes de pequenos computadores distribu</w:t>
      </w:r>
      <w:r>
        <w:rPr>
          <w:rFonts w:ascii="Times New Roman" w:hAnsi="Times New Roman" w:eastAsia="Times New Roman" w:cs="Times New Roman"/>
          <w:color w:val="000000" w:themeColor="text1"/>
          <w:sz w:val="24"/>
          <w:szCs w:val="24"/>
          <w:highlight w:val="none"/>
          <w:lang w:val="pt-BR"/>
        </w:rPr>
        <w:t xml:space="preserve">ídos frente aos grandes computadores centralizados que at</w:t>
      </w:r>
      <w:r>
        <w:rPr>
          <w:rFonts w:ascii="Times New Roman" w:hAnsi="Times New Roman" w:eastAsia="Times New Roman" w:cs="Times New Roman"/>
          <w:color w:val="000000" w:themeColor="text1"/>
          <w:sz w:val="24"/>
          <w:szCs w:val="24"/>
          <w:highlight w:val="none"/>
          <w:lang w:val="pt-BR"/>
        </w:rPr>
        <w:t xml:space="preserve">é ent</w:t>
      </w:r>
      <w:r>
        <w:rPr>
          <w:rFonts w:ascii="Times New Roman" w:hAnsi="Times New Roman" w:eastAsia="Times New Roman" w:cs="Times New Roman"/>
          <w:color w:val="000000" w:themeColor="text1"/>
          <w:sz w:val="24"/>
          <w:szCs w:val="24"/>
          <w:highlight w:val="none"/>
          <w:lang w:val="pt-BR"/>
        </w:rPr>
        <w:t xml:space="preserve">ão haviam no Departamento de Defesa dos Estados Unidos. Al</w:t>
      </w:r>
      <w:r>
        <w:rPr>
          <w:rFonts w:ascii="Times New Roman" w:hAnsi="Times New Roman" w:eastAsia="Times New Roman" w:cs="Times New Roman"/>
          <w:color w:val="000000" w:themeColor="text1"/>
          <w:sz w:val="24"/>
          <w:szCs w:val="24"/>
          <w:highlight w:val="none"/>
          <w:lang w:val="pt-BR"/>
        </w:rPr>
        <w:t xml:space="preserve">ém disso, a sua padronizaç</w:t>
      </w:r>
      <w:r>
        <w:rPr>
          <w:rFonts w:ascii="Times New Roman" w:hAnsi="Times New Roman" w:eastAsia="Times New Roman" w:cs="Times New Roman"/>
          <w:color w:val="000000" w:themeColor="text1"/>
          <w:sz w:val="24"/>
          <w:szCs w:val="24"/>
          <w:highlight w:val="none"/>
          <w:lang w:val="pt-BR"/>
        </w:rPr>
        <w:t xml:space="preserve">ão no teste de sistemas de computadores fez com que houvesse uma converg</w:t>
      </w:r>
      <w:r>
        <w:rPr>
          <w:rFonts w:ascii="Times New Roman" w:hAnsi="Times New Roman" w:eastAsia="Times New Roman" w:cs="Times New Roman"/>
          <w:color w:val="000000" w:themeColor="text1"/>
          <w:sz w:val="24"/>
          <w:szCs w:val="24"/>
          <w:highlight w:val="none"/>
          <w:lang w:val="pt-BR"/>
        </w:rPr>
        <w:t xml:space="preserve">ência do uso do FORTRAN e COBOL a partir da sua padronizaç</w:t>
      </w:r>
      <w:r>
        <w:rPr>
          <w:rFonts w:ascii="Times New Roman" w:hAnsi="Times New Roman" w:eastAsia="Times New Roman" w:cs="Times New Roman"/>
          <w:color w:val="000000" w:themeColor="text1"/>
          <w:sz w:val="24"/>
          <w:szCs w:val="24"/>
          <w:highlight w:val="none"/>
          <w:lang w:val="pt-BR"/>
        </w:rPr>
        <w:t xml:space="preserve">ão, que mais tarde foi admitido pelo Instituto Nacional de Padr</w:t>
      </w:r>
      <w:r>
        <w:rPr>
          <w:rFonts w:ascii="Times New Roman" w:hAnsi="Times New Roman" w:eastAsia="Times New Roman" w:cs="Times New Roman"/>
          <w:color w:val="000000" w:themeColor="text1"/>
          <w:sz w:val="24"/>
          <w:szCs w:val="24"/>
          <w:highlight w:val="none"/>
          <w:lang w:val="pt-BR"/>
        </w:rPr>
        <w:t xml:space="preserve">ões e Tecnologia (NIST) (YALE, 2024).</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w:t>
      </w:r>
      <w:r>
        <w:rPr>
          <w:rFonts w:ascii="Times New Roman" w:hAnsi="Times New Roman" w:eastAsia="Times New Roman" w:cs="Times New Roman"/>
          <w:color w:val="000000" w:themeColor="text1"/>
          <w:sz w:val="24"/>
          <w:szCs w:val="24"/>
          <w:lang w:val="pt-BR"/>
        </w:rPr>
        <w:t xml:space="preserve">m 1991, com a Medalha Nacional de Tecnologia, e postumamente em 2016 pelo ex-presidente Barack Obama, pelos seus feitos tecnol</w:t>
      </w:r>
      <w:r>
        <w:rPr>
          <w:rFonts w:ascii="Times New Roman" w:hAnsi="Times New Roman" w:eastAsia="Times New Roman" w:cs="Times New Roman"/>
          <w:color w:val="000000" w:themeColor="text1"/>
          <w:sz w:val="24"/>
          <w:szCs w:val="24"/>
          <w:lang w:val="pt-BR"/>
        </w:rPr>
        <w:t xml:space="preserve">ógicos</w:t>
      </w:r>
      <w:r>
        <w:rPr>
          <w:rFonts w:ascii="Times New Roman" w:hAnsi="Times New Roman" w:eastAsia="Times New Roman" w:cs="Times New Roman"/>
          <w:color w:val="000000" w:themeColor="text1"/>
          <w:sz w:val="24"/>
          <w:szCs w:val="24"/>
          <w:lang w:val="pt-BR"/>
        </w:rPr>
        <w:t xml:space="preserve">, com a Medalha Presidencial da Liberdade (CBS News, 2024).</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jc w:val="center"/>
        <w:rPr>
          <w:rFonts w:ascii="Times New Roman" w:hAnsi="Times New Roman" w:eastAsia="Times New Roman" w:cs="Times New Roman"/>
          <w:bCs w:val="0"/>
          <w:i w:val="0"/>
          <w:sz w:val="20"/>
          <w:szCs w:val="20"/>
          <w:highlight w:val="none"/>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1032846</wp:posOffset>
                </wp:positionH>
                <wp:positionV relativeFrom="paragraph">
                  <wp:posOffset>153765</wp:posOffset>
                </wp:positionV>
                <wp:extent cx="3334348" cy="2133600"/>
                <wp:effectExtent l="0" t="0" r="0" b="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3"/>
                        <a:srcRect l="0" t="5266" r="0" b="13801"/>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600;o:allowoverlap:true;o:allowincell:true;mso-position-horizontal-relative:margin;margin-left:81.33pt;mso-position-horizontal:absolute;mso-position-vertical-relative:text;margin-top:12.11pt;mso-position-vertical:absolute;width:262.55pt;height:168.00pt;mso-wrap-distance-left:9.07pt;mso-wrap-distance-top:0.00pt;mso-wrap-distance-right:9.07pt;mso-wrap-distance-bottom:0.00pt;z-index:1;" stroked="false">
                <w10:wrap type="square"/>
                <v:imagedata r:id="rId23" o:title=""/>
                <o:lock v:ext="edit" rotation="t"/>
              </v:shape>
            </w:pict>
          </mc:Fallback>
        </mc:AlternateContent>
      </w:r>
      <w:r>
        <w:rPr>
          <w:rFonts w:ascii="Times New Roman" w:hAnsi="Times New Roman" w:eastAsia="Times New Roman" w:cs="Times New Roman"/>
          <w:b/>
          <w:bCs/>
          <w:sz w:val="20"/>
          <w:szCs w:val="20"/>
          <w:lang w:val="pt-BR"/>
        </w:rPr>
        <w:t xml:space="preserve">Figura 12 – </w:t>
      </w:r>
      <w:r>
        <w:rPr>
          <w:rFonts w:ascii="Times New Roman" w:hAnsi="Times New Roman" w:eastAsia="Times New Roman" w:cs="Times New Roman"/>
          <w:sz w:val="20"/>
          <w:szCs w:val="20"/>
          <w:lang w:val="pt-BR"/>
        </w:rPr>
        <w:t xml:space="preserve">Uma mariposa colada a um registro do computador Mark II relatando o 1º b</w:t>
      </w:r>
      <w:r>
        <w:rPr>
          <w:rFonts w:ascii="Times New Roman" w:hAnsi="Times New Roman" w:eastAsia="Times New Roman" w:cs="Times New Roman"/>
          <w:i/>
          <w:iCs/>
          <w:sz w:val="20"/>
          <w:szCs w:val="20"/>
          <w:lang w:val="pt-BR"/>
        </w:rPr>
        <w:t xml:space="preserve">ug</w:t>
      </w:r>
      <w:r>
        <w:rPr>
          <w:rFonts w:ascii="Times New Roman" w:hAnsi="Times New Roman" w:eastAsia="Times New Roman" w:cs="Times New Roman"/>
          <w:i w:val="0"/>
          <w:iCs w:val="0"/>
          <w:sz w:val="20"/>
          <w:szCs w:val="20"/>
          <w:lang w:val="pt-BR"/>
        </w:rPr>
        <w:t xml:space="preserve">.</w:t>
      </w:r>
      <w:r>
        <w:rPr>
          <w:rFonts w:ascii="Times New Roman" w:hAnsi="Times New Roman" w:eastAsia="Times New Roman" w:cs="Times New Roman"/>
          <w:bCs w:val="0"/>
          <w:i w:val="0"/>
          <w:sz w:val="20"/>
          <w:szCs w:val="20"/>
          <w:highlight w:val="none"/>
        </w:rPr>
      </w:r>
      <w:r>
        <w:rPr>
          <w:rFonts w:ascii="Times New Roman" w:hAnsi="Times New Roman" w:eastAsia="Times New Roman" w:cs="Times New Roman"/>
          <w:bCs w:val="0"/>
          <w:i w:val="0"/>
          <w:sz w:val="20"/>
          <w:szCs w:val="20"/>
          <w:highlight w:val="none"/>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4"/>
      <w:r>
        <w:rPr>
          <w:rFonts w:ascii="Times New Roman" w:hAnsi="Times New Roman" w:eastAsia="Times New Roman" w:cs="Times New Roman"/>
          <w:sz w:val="24"/>
          <w:szCs w:val="24"/>
          <w:lang w:val="pt-BR"/>
        </w:rPr>
        <w:t xml:space="preserve">A evoluç</w:t>
      </w:r>
      <w:r>
        <w:rPr>
          <w:rFonts w:ascii="Times New Roman" w:hAnsi="Times New Roman" w:eastAsia="Times New Roman" w:cs="Times New Roman"/>
          <w:sz w:val="24"/>
          <w:szCs w:val="24"/>
          <w:lang w:val="pt-BR"/>
        </w:rPr>
        <w:t xml:space="preserve">ão dos computadores seguiu com o</w:t>
      </w:r>
      <w:r>
        <w:rPr>
          <w:rFonts w:ascii="Times New Roman" w:hAnsi="Times New Roman" w:eastAsia="Times New Roman" w:cs="Times New Roman"/>
          <w:sz w:val="24"/>
          <w:szCs w:val="24"/>
          <w:lang w:val="pt-BR"/>
        </w:rPr>
        <w:t xml:space="preserve">s relés que foram substituídos por máquinas que usavam válvulas à vácuo para construir computadores completamente eletrônicos. </w:t>
      </w:r>
      <w:commentRangeEnd w:id="14"/>
      <w:r>
        <w:commentReference w:id="14"/>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grade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(Figura 13),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4"/>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b/>
          <w:bCs/>
          <w:sz w:val="20"/>
          <w:szCs w:val="20"/>
          <w:lang w:val="pt-BR"/>
        </w:rPr>
        <w:t xml:space="preserve">Figura 13 – </w:t>
      </w:r>
      <w:r>
        <w:rPr>
          <w:rFonts w:ascii="Times New Roman" w:hAnsi="Times New Roman" w:eastAsia="Times New Roman" w:cs="Times New Roman"/>
          <w:b w:val="0"/>
          <w:bCs w:val="0"/>
          <w:sz w:val="20"/>
          <w:szCs w:val="20"/>
          <w:lang w:val="pt-BR"/>
        </w:rPr>
        <w:t xml:space="preserve">Replica do computador Atanasoff–Berry na Universidade do estado de Iowa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908"/>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bookmarkEnd w:id="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Comparado a uma calculadora da atualidade, ele possu</w:t>
      </w:r>
      <w:r>
        <w:rPr>
          <w:rFonts w:ascii="Times New Roman" w:hAnsi="Times New Roman" w:eastAsia="Times New Roman" w:cs="Times New Roman"/>
          <w:sz w:val="24"/>
          <w:szCs w:val="24"/>
          <w:lang w:val="pt-BR"/>
        </w:rPr>
        <w:t xml:space="preserve">ía menos capacidade operacional, mas ainda assim, estima-se realizou mais contas em 10 anos do que a humanidade havia feito manualmente at</w:t>
      </w:r>
      <w:r>
        <w:rPr>
          <w:rFonts w:ascii="Times New Roman" w:hAnsi="Times New Roman" w:eastAsia="Times New Roman" w:cs="Times New Roman"/>
          <w:sz w:val="24"/>
          <w:szCs w:val="24"/>
          <w:lang w:val="pt-BR"/>
        </w:rPr>
        <w:t xml:space="preserve">é aquele momento da hist</w:t>
      </w:r>
      <w:r>
        <w:rPr>
          <w:rFonts w:ascii="Times New Roman" w:hAnsi="Times New Roman" w:eastAsia="Times New Roman" w:cs="Times New Roman"/>
          <w:sz w:val="24"/>
          <w:szCs w:val="24"/>
          <w:lang w:val="pt-BR"/>
        </w:rPr>
        <w:t xml:space="preserve">ória (Projeto Enigma 2024).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(Figura 14).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 </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right="0" w:firstLine="0" w:left="0"/>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14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5"/>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908"/>
        <w:pBdr/>
        <w:tabs>
          <w:tab w:val="left" w:leader="none" w:pos="2306"/>
        </w:tabs>
        <w:spacing/>
        <w:ind/>
        <w:rPr>
          <w:rFonts w:ascii="Times New Roman" w:hAnsi="Times New Roman" w:eastAsia="Times New Roman" w:cs="Times New Roman"/>
          <w:b/>
          <w:bCs/>
          <w:sz w:val="24"/>
          <w:szCs w:val="24"/>
          <w:rPrChange w:id="4"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Holberton</w:t>
      </w:r>
      <w:bookmarkEnd w:id="6"/>
      <w:r>
        <w:rPr>
          <w:rFonts w:ascii="Times New Roman" w:hAnsi="Times New Roman" w:eastAsia="Times New Roman" w:cs="Times New Roman"/>
          <w:b/>
          <w:bCs/>
          <w:sz w:val="24"/>
          <w:szCs w:val="24"/>
          <w:rPrChange w:id="5" w:author="Lucio Pereira Neves" w:date="2024-05-25T20:51:00Z">
            <w:rPr>
              <w:rFonts w:ascii="Times New Roman" w:hAnsi="Times New Roman" w:eastAsia="Times New Roman" w:cs="Times New Roman"/>
              <w:sz w:val="24"/>
              <w:szCs w:val="24"/>
              <w:lang w:val="pt-BR"/>
            </w:rPr>
          </w:rPrChange>
        </w:rPr>
      </w:r>
      <w:r>
        <w:rPr>
          <w:rFonts w:ascii="Times New Roman" w:hAnsi="Times New Roman" w:eastAsia="Times New Roman" w:cs="Times New Roman"/>
          <w:b/>
          <w:bCs/>
          <w:sz w:val="24"/>
          <w:szCs w:val="24"/>
        </w:rPr>
        <w:tab/>
      </w:r>
      <w:r>
        <w:rPr>
          <w:rFonts w:ascii="Times New Roman" w:hAnsi="Times New Roman" w:eastAsia="Times New Roman" w:cs="Times New Roman"/>
          <w:b/>
          <w:bCs/>
          <w:sz w:val="24"/>
          <w:szCs w:val="24"/>
          <w:rPrChange w:id="6"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Holberton (Figura 15)</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de padr</w:t>
      </w:r>
      <w:r>
        <w:rPr>
          <w:rFonts w:ascii="Times New Roman" w:hAnsi="Times New Roman" w:eastAsia="Times New Roman" w:cs="Times New Roman"/>
          <w:sz w:val="24"/>
          <w:szCs w:val="24"/>
          <w:lang w:val="pt-BR"/>
        </w:rPr>
        <w:t xml:space="preserve">ões para a linguagem de programaç</w:t>
      </w:r>
      <w:r>
        <w:rPr>
          <w:rFonts w:ascii="Times New Roman" w:hAnsi="Times New Roman" w:eastAsia="Times New Roman" w:cs="Times New Roman"/>
          <w:sz w:val="24"/>
          <w:szCs w:val="24"/>
          <w:lang w:val="pt-BR"/>
        </w:rPr>
        <w:t xml:space="preserve">ão</w:t>
      </w:r>
      <w:r>
        <w:rPr>
          <w:rFonts w:ascii="Times New Roman" w:hAnsi="Times New Roman" w:eastAsia="Times New Roman" w:cs="Times New Roman"/>
          <w:sz w:val="24"/>
          <w:szCs w:val="24"/>
          <w:lang w:val="pt-BR"/>
        </w:rPr>
        <w:t xml:space="preserve"> COBOL e inventar o teclado numérico </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Holberton ajudou a desenvolver a linguagem de programação C-10, que foi usada para codificar o UNIVAC I, o primeiro computador comercial. Pode-se dizer que </w:t>
      </w:r>
      <w:r>
        <w:rPr>
          <w:rFonts w:ascii="Times New Roman" w:hAnsi="Times New Roman" w:eastAsia="Times New Roman" w:cs="Times New Roman"/>
          <w:sz w:val="24"/>
          <w:szCs w:val="24"/>
          <w:highlight w:val="none"/>
          <w:lang w:val="pt-BR"/>
        </w:rPr>
        <w:t xml:space="preserve">ela foi uma pioneira na introdução de técnicas de programação que são ainda hoje fundamentais. Ela foi a </w:t>
      </w:r>
      <w:r>
        <w:rPr>
          <w:rFonts w:ascii="Times New Roman" w:hAnsi="Times New Roman" w:eastAsia="Times New Roman" w:cs="Times New Roman"/>
          <w:sz w:val="24"/>
          <w:szCs w:val="24"/>
          <w:highlight w:val="none"/>
          <w:lang w:val="pt-BR"/>
        </w:rPr>
        <w:t xml:space="preserve">única entre as seis programadoras originais do ENIAC a receber o P</w:t>
      </w:r>
      <w:r>
        <w:rPr>
          <w:rFonts w:ascii="Times New Roman" w:hAnsi="Times New Roman" w:eastAsia="Times New Roman" w:cs="Times New Roman"/>
          <w:sz w:val="24"/>
          <w:szCs w:val="24"/>
          <w:highlight w:val="none"/>
          <w:lang w:val="pt-BR"/>
        </w:rPr>
        <w:t xml:space="preserve">r</w:t>
      </w:r>
      <w:r>
        <w:rPr>
          <w:rFonts w:ascii="Times New Roman" w:hAnsi="Times New Roman" w:eastAsia="Times New Roman" w:cs="Times New Roman"/>
          <w:sz w:val="24"/>
          <w:szCs w:val="24"/>
          <w:highlight w:val="none"/>
          <w:lang w:val="pt-BR"/>
        </w:rPr>
        <w:t xml:space="preserve">êmio Augusta Ada Lovelace, pela Associaç</w:t>
      </w:r>
      <w:r>
        <w:rPr>
          <w:rFonts w:ascii="Times New Roman" w:hAnsi="Times New Roman" w:eastAsia="Times New Roman" w:cs="Times New Roman"/>
          <w:sz w:val="24"/>
          <w:szCs w:val="24"/>
          <w:highlight w:val="none"/>
          <w:lang w:val="pt-BR"/>
        </w:rPr>
        <w:t xml:space="preserve">ão de Mulheres na Computaç</w:t>
      </w:r>
      <w:r>
        <w:rPr>
          <w:rFonts w:ascii="Times New Roman" w:hAnsi="Times New Roman" w:eastAsia="Times New Roman" w:cs="Times New Roman"/>
          <w:sz w:val="24"/>
          <w:szCs w:val="24"/>
          <w:highlight w:val="none"/>
          <w:lang w:val="pt-BR"/>
        </w:rPr>
        <w:t xml:space="preserve">ão (Engineering and Technology History Wiki, 2024).</w:t>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margin">
                  <wp:posOffset>855548</wp:posOffset>
                </wp:positionH>
                <wp:positionV relativeFrom="paragraph">
                  <wp:posOffset>231756</wp:posOffset>
                </wp:positionV>
                <wp:extent cx="4048988" cy="3091954"/>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3165" name=""/>
                        <pic:cNvPicPr>
                          <a:picLocks noChangeAspect="1"/>
                        </pic:cNvPicPr>
                        <pic:nvPr/>
                      </pic:nvPicPr>
                      <pic:blipFill>
                        <a:blip r:embed="rId26"/>
                        <a:stretch/>
                      </pic:blipFill>
                      <pic:spPr bwMode="auto">
                        <a:xfrm flipH="0" flipV="0">
                          <a:off x="0" y="0"/>
                          <a:ext cx="4048988" cy="309195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22880;o:allowoverlap:true;o:allowincell:true;mso-position-horizontal-relative:margin;margin-left:67.37pt;mso-position-horizontal:absolute;mso-position-vertical-relative:text;margin-top:18.25pt;mso-position-vertical:absolute;width:318.82pt;height:243.46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b/>
          <w:bCs/>
          <w:sz w:val="20"/>
          <w:szCs w:val="20"/>
          <w:lang w:val="pt-BR"/>
        </w:rPr>
        <w:t xml:space="preserve">Figura 15 – </w:t>
      </w:r>
      <w:r>
        <w:rPr>
          <w:rFonts w:ascii="Times New Roman" w:hAnsi="Times New Roman" w:eastAsia="Times New Roman" w:cs="Times New Roman"/>
          <w:sz w:val="20"/>
          <w:szCs w:val="20"/>
          <w:lang w:val="pt-BR"/>
        </w:rPr>
        <w:t xml:space="preserve">Betty Holberton (à direita) programando o ENIAC na Filadélfia (décadas de 40/50)</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highlight w:val="none"/>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908"/>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bookmarkEnd w:id="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yellow"/>
          <w:lang w:val="pt-BR"/>
        </w:rPr>
      </w:pPr>
      <w:r>
        <w:rPr>
          <w:rFonts w:ascii="Times New Roman" w:hAnsi="Times New Roman" w:eastAsia="Times New Roman" w:cs="Times New Roman"/>
          <w:sz w:val="24"/>
          <w:szCs w:val="24"/>
          <w:highlight w:val="yellow"/>
          <w:lang w:val="pt-BR"/>
        </w:rPr>
        <w:t xml:space="preserve">Ainda no contexto de guerra, tabelas de tiro com cálculos realizados por mais de 100 mu</w:t>
      </w:r>
      <w:r>
        <w:rPr>
          <w:rFonts w:ascii="Times New Roman" w:hAnsi="Times New Roman" w:eastAsia="Times New Roman" w:cs="Times New Roman"/>
          <w:sz w:val="24"/>
          <w:szCs w:val="24"/>
          <w:highlight w:val="yellow"/>
          <w:lang w:val="pt-BR"/>
        </w:rPr>
        <w:t xml:space="preserve">lheres recrutadas pelos militares dos EUA, eram utilizados pelos soldados. </w:t>
      </w:r>
      <w:commentRangeStart w:id="15"/>
      <w:r>
        <w:rPr>
          <w:rFonts w:ascii="Times New Roman" w:hAnsi="Times New Roman" w:eastAsia="Times New Roman" w:cs="Times New Roman"/>
          <w:sz w:val="24"/>
          <w:szCs w:val="24"/>
          <w:highlight w:val="yellow"/>
          <w:lang w:val="pt-BR"/>
        </w:rPr>
        <w:t xml:space="preserve">Isso</w:t>
      </w:r>
      <w:commentRangeEnd w:id="15"/>
      <w:r>
        <w:commentReference w:id="15"/>
      </w:r>
      <w:r>
        <w:rPr>
          <w:rFonts w:ascii="Times New Roman" w:hAnsi="Times New Roman" w:eastAsia="Times New Roman" w:cs="Times New Roman"/>
          <w:sz w:val="24"/>
          <w:szCs w:val="24"/>
          <w:highlight w:val="yellow"/>
          <w:lang w:val="pt-BR"/>
        </w:rPr>
        <w:t xml:space="preserve"> se deu, pois, muitos homens estavam no </w:t>
      </w:r>
      <w:r>
        <w:rPr>
          <w:rFonts w:ascii="Times New Roman" w:hAnsi="Times New Roman" w:eastAsia="Times New Roman" w:cs="Times New Roman"/>
          <w:i/>
          <w:iCs/>
          <w:sz w:val="24"/>
          <w:szCs w:val="24"/>
          <w:highlight w:val="yellow"/>
          <w:lang w:val="pt-BR"/>
        </w:rPr>
        <w:t xml:space="preserve">front </w:t>
      </w:r>
      <w:r>
        <w:rPr>
          <w:rFonts w:ascii="Times New Roman" w:hAnsi="Times New Roman" w:eastAsia="Times New Roman" w:cs="Times New Roman"/>
          <w:sz w:val="24"/>
          <w:szCs w:val="24"/>
          <w:highlight w:val="yellow"/>
          <w:lang w:val="pt-BR"/>
        </w:rPr>
        <w:t xml:space="preserve">de g</w:t>
      </w:r>
      <w:r>
        <w:rPr>
          <w:rFonts w:ascii="Times New Roman" w:hAnsi="Times New Roman" w:eastAsia="Times New Roman" w:cs="Times New Roman"/>
          <w:sz w:val="24"/>
          <w:szCs w:val="24"/>
          <w:highlight w:val="yellow"/>
          <w:lang w:val="pt-BR"/>
        </w:rPr>
        <w:t xml:space="preserve">uerra e houve a necessidade que, principalemente mulheres, desenvolvessem tais ferramentas. </w:t>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yellow"/>
          <w:lang w:val="pt-BR"/>
        </w:rPr>
        <w:t xml:space="preserve">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highlight w:val="yellow"/>
          <w:lang w:val="pt-BR"/>
        </w:rPr>
        <w:t xml:space="preserve">subprofissional</w:t>
      </w:r>
      <w:r>
        <w:rPr>
          <w:rFonts w:ascii="Times New Roman" w:hAnsi="Times New Roman" w:eastAsia="Times New Roman" w:cs="Times New Roman"/>
          <w:sz w:val="24"/>
          <w:szCs w:val="24"/>
          <w:highlight w:val="yellow"/>
          <w:lang w:val="pt-BR"/>
        </w:rPr>
        <w:t xml:space="preserve">" ou "</w:t>
      </w:r>
      <w:r>
        <w:rPr>
          <w:rFonts w:ascii="Times New Roman" w:hAnsi="Times New Roman" w:eastAsia="Times New Roman" w:cs="Times New Roman"/>
          <w:sz w:val="24"/>
          <w:szCs w:val="24"/>
          <w:highlight w:val="yellow"/>
          <w:lang w:val="pt-BR"/>
        </w:rPr>
        <w:t xml:space="preserve">subcientífico</w:t>
      </w:r>
      <w:r>
        <w:rPr>
          <w:rFonts w:ascii="Times New Roman" w:hAnsi="Times New Roman" w:eastAsia="Times New Roman" w:cs="Times New Roman"/>
          <w:sz w:val="24"/>
          <w:szCs w:val="24"/>
          <w:highlight w:val="yellow"/>
          <w:lang w:val="pt-BR"/>
        </w:rPr>
        <w:t xml:space="preserve">" </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À medida que o tempo passou, houve um marco importante que foi a invenção dos transistores em 1947, pelos quais William Shockley, John Bardeen e Walter Brattain receberam um Prêmio Nobel. Outro avanço significativo foi o desenvolv</w:t>
      </w:r>
      <w:r>
        <w:rPr>
          <w:rFonts w:ascii="Times New Roman" w:hAnsi="Times New Roman" w:eastAsia="Times New Roman" w:cs="Times New Roman"/>
          <w:sz w:val="24"/>
          <w:szCs w:val="24"/>
          <w:lang w:val="pt-BR"/>
        </w:rPr>
        <w:t xml:space="preserve">imento dos circuitos integrados, que rendeu a Jack Kilby outro Prêmio Nobel (Brookshear, Brylow, 2014). Com esses desenvolvimentos, as enormes máquinas dos anos 1940 foram reduzidas ao tamanho de armários únicos, enquanto o poder de processamento dobrou a c</w:t>
      </w:r>
      <w:r>
        <w:rPr>
          <w:rFonts w:ascii="Times New Roman" w:hAnsi="Times New Roman" w:eastAsia="Times New Roman" w:cs="Times New Roman"/>
          <w:sz w:val="24"/>
          <w:szCs w:val="24"/>
          <w:lang w:val="pt-BR"/>
        </w:rPr>
        <w:t xml:space="preserve">ada dois anos.</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 pessoas que resolviam equaç</w:t>
      </w:r>
      <w:r>
        <w:rPr>
          <w:rFonts w:ascii="Times New Roman" w:hAnsi="Times New Roman" w:eastAsia="Times New Roman" w:cs="Times New Roman"/>
          <w:b w:val="0"/>
          <w:bCs w:val="0"/>
          <w:i w:val="0"/>
          <w:sz w:val="24"/>
          <w:szCs w:val="24"/>
          <w:highlight w:val="none"/>
        </w:rPr>
        <w:t xml:space="preserve">ões matem</w:t>
      </w:r>
      <w:r>
        <w:rPr>
          <w:rFonts w:ascii="Times New Roman" w:hAnsi="Times New Roman" w:eastAsia="Times New Roman" w:cs="Times New Roman"/>
          <w:b w:val="0"/>
          <w:bCs w:val="0"/>
          <w:i w:val="0"/>
          <w:sz w:val="24"/>
          <w:szCs w:val="24"/>
          <w:highlight w:val="none"/>
        </w:rPr>
        <w:t xml:space="preserve">áticas – </w:t>
      </w:r>
      <w:r>
        <w:rPr>
          <w:rFonts w:ascii="Times New Roman" w:hAnsi="Times New Roman" w:eastAsia="Times New Roman" w:cs="Times New Roman"/>
          <w:b w:val="0"/>
          <w:bCs w:val="0"/>
          <w:i w:val="0"/>
          <w:sz w:val="24"/>
          <w:szCs w:val="24"/>
          <w:highlight w:val="none"/>
        </w:rPr>
        <w:t xml:space="preserve">foi Edith Clarke (Figura 16).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 (INBEC, 2024)</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 (Martins, 2023).</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6976" behindDoc="0" locked="0" layoutInCell="1" allowOverlap="1">
                <wp:simplePos x="0" y="0"/>
                <wp:positionH relativeFrom="margin">
                  <wp:align>center</wp:align>
                </wp:positionH>
                <wp:positionV relativeFrom="paragraph">
                  <wp:posOffset>228600</wp:posOffset>
                </wp:positionV>
                <wp:extent cx="5173427" cy="2680085"/>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6304" name=""/>
                        <pic:cNvPicPr>
                          <a:picLocks noChangeAspect="1"/>
                        </pic:cNvPicPr>
                        <pic:nvPr/>
                      </pic:nvPicPr>
                      <pic:blipFill>
                        <a:blip r:embed="rId27"/>
                        <a:stretch/>
                      </pic:blipFill>
                      <pic:spPr bwMode="auto">
                        <a:xfrm flipH="0" flipV="0">
                          <a:off x="0" y="0"/>
                          <a:ext cx="5173426" cy="26800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26976;o:allowoverlap:true;o:allowincell:true;mso-position-horizontal-relative:margin;mso-position-horizontal:center;mso-position-vertical-relative:text;margin-top:18.00pt;mso-position-vertical:absolute;width:407.36pt;height:211.03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b/>
          <w:bCs/>
          <w:sz w:val="20"/>
          <w:szCs w:val="20"/>
          <w:lang w:val="pt-BR"/>
        </w:rPr>
        <w:t xml:space="preserve">Figura 16 – </w:t>
      </w:r>
      <w:r>
        <w:rPr>
          <w:rFonts w:ascii="Times New Roman" w:hAnsi="Times New Roman" w:eastAsia="Times New Roman" w:cs="Times New Roman"/>
          <w:b w:val="0"/>
          <w:bCs w:val="0"/>
          <w:sz w:val="20"/>
          <w:szCs w:val="20"/>
          <w:lang w:val="pt-BR"/>
        </w:rPr>
        <w:t xml:space="preserve">Edith Clarke (lado direito) e sua invenç</w:t>
      </w:r>
      <w:r>
        <w:rPr>
          <w:rFonts w:ascii="Times New Roman" w:hAnsi="Times New Roman" w:eastAsia="Times New Roman" w:cs="Times New Roman"/>
          <w:b w:val="0"/>
          <w:bCs w:val="0"/>
          <w:sz w:val="20"/>
          <w:szCs w:val="20"/>
          <w:lang w:val="pt-BR"/>
        </w:rPr>
        <w:t xml:space="preserve">ão (lado esquerdo)</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National Inventors Hall of Fame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w:t>
      </w:r>
      <w:r>
        <w:rPr>
          <w:rFonts w:ascii="Times New Roman" w:hAnsi="Times New Roman" w:eastAsia="Times New Roman" w:cs="Times New Roman"/>
          <w:b w:val="0"/>
          <w:bCs w:val="0"/>
          <w:i/>
          <w:iCs/>
          <w:sz w:val="24"/>
          <w:szCs w:val="24"/>
          <w:highlight w:val="none"/>
        </w:rPr>
        <w:t xml:space="preserve">fellow</w:t>
      </w:r>
      <w:r>
        <w:rPr>
          <w:rFonts w:ascii="Times New Roman" w:hAnsi="Times New Roman" w:eastAsia="Times New Roman" w:cs="Times New Roman"/>
          <w:b w:val="0"/>
          <w:bCs w:val="0"/>
          <w:i w:val="0"/>
          <w:sz w:val="24"/>
          <w:szCs w:val="24"/>
          <w:highlight w:val="none"/>
        </w:rPr>
        <w:t xml:space="preserve">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w:t>
      </w:r>
      <w:r>
        <w:rPr>
          <w:rFonts w:ascii="Times New Roman" w:hAnsi="Times New Roman" w:eastAsia="Times New Roman" w:cs="Times New Roman"/>
          <w:b w:val="0"/>
          <w:bCs w:val="0"/>
          <w:i w:val="0"/>
          <w:sz w:val="24"/>
          <w:szCs w:val="24"/>
          <w:highlight w:val="none"/>
        </w:rPr>
        <w:t xml:space="preserve">(Martins, 2023)</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908"/>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w:t>
      </w:r>
      <w:r>
        <w:rPr>
          <w:rFonts w:ascii="Times New Roman" w:hAnsi="Times New Roman" w:eastAsia="Times New Roman" w:cs="Times New Roman"/>
          <w:b/>
          <w:bCs/>
          <w:sz w:val="24"/>
          <w:szCs w:val="24"/>
          <w:highlight w:val="none"/>
        </w:rPr>
        <w:t xml:space="preserve">7</w:t>
      </w:r>
      <w:r>
        <w:rPr>
          <w:rFonts w:ascii="Times New Roman" w:hAnsi="Times New Roman" w:eastAsia="Times New Roman" w:cs="Times New Roman"/>
          <w:b/>
          <w:bCs/>
          <w:sz w:val="24"/>
          <w:szCs w:val="24"/>
          <w:highlight w:val="none"/>
        </w:rPr>
        <w:t xml:space="preserve"> Hedy Lammar</w:t>
      </w:r>
      <w:bookmarkEnd w:id="8"/>
      <w:r>
        <w:rPr>
          <w:rFonts w:ascii="Times New Roman" w:hAnsi="Times New Roman" w:cs="Times New Roman"/>
          <w:b/>
          <w:bCs/>
          <w:sz w:val="20"/>
          <w:szCs w:val="20"/>
          <w:highlight w:val="none"/>
          <w14:ligatures w14:val="none"/>
        </w:rPr>
      </w:r>
      <w:r>
        <w:rPr>
          <w:rFonts w:ascii="Times New Roman" w:hAnsi="Times New Roman" w:cs="Times New Roman"/>
          <w:b/>
          <w:bCs/>
          <w:sz w:val="20"/>
          <w:szCs w:val="20"/>
          <w:highlight w:val="none"/>
          <w14:ligatures w14: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 austríaca H</w:t>
      </w:r>
      <w:r>
        <w:rPr>
          <w:rFonts w:ascii="Times New Roman" w:hAnsi="Times New Roman" w:eastAsia="Times New Roman" w:cs="Times New Roman"/>
          <w:i w:val="0"/>
          <w:iCs w:val="0"/>
          <w:sz w:val="24"/>
          <w:szCs w:val="24"/>
          <w:highlight w:val="none"/>
        </w:rPr>
        <w:t xml:space="preserve">edwig Eva Maria Kiesler tinha o nome artístico de Hedy Lamarr (Figura 18).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da vida que poss</w:t>
      </w:r>
      <w:r>
        <w:rPr>
          <w:rFonts w:ascii="Times New Roman" w:hAnsi="Times New Roman" w:eastAsia="Times New Roman" w:cs="Times New Roman"/>
          <w:i w:val="0"/>
          <w:iCs w:val="0"/>
          <w:sz w:val="24"/>
          <w:szCs w:val="24"/>
          <w:highlight w:val="none"/>
        </w:rPr>
        <w:t xml:space="preserve">u</w:t>
      </w:r>
      <w:r>
        <w:rPr>
          <w:rFonts w:ascii="Times New Roman" w:hAnsi="Times New Roman" w:eastAsia="Times New Roman" w:cs="Times New Roman"/>
          <w:i w:val="0"/>
          <w:iCs w:val="0"/>
          <w:sz w:val="24"/>
          <w:szCs w:val="24"/>
          <w:highlight w:val="none"/>
        </w:rPr>
        <w:t xml:space="preserve">ía</w:t>
      </w:r>
      <w:r>
        <w:rPr>
          <w:rFonts w:ascii="Times New Roman" w:hAnsi="Times New Roman" w:eastAsia="Times New Roman" w:cs="Times New Roman"/>
          <w:i w:val="0"/>
          <w:iCs w:val="0"/>
          <w:sz w:val="24"/>
          <w:szCs w:val="24"/>
          <w:highlight w:val="none"/>
        </w:rPr>
        <w:t xml:space="preserve">, Hedy decidiu retomar sua carreira de engenheira, que havia deixado de lado para investir inicialmente na carreira de atriz (BBC,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No contexto da Segunda Guerra Mundial, Hedy p</w:t>
      </w:r>
      <w:r>
        <w:rPr>
          <w:rFonts w:ascii="Times New Roman" w:hAnsi="Times New Roman" w:eastAsia="Times New Roman" w:cs="Times New Roman"/>
          <w:i w:val="0"/>
          <w:iCs w:val="0"/>
          <w:sz w:val="24"/>
          <w:szCs w:val="24"/>
          <w:highlight w:val="none"/>
        </w:rPr>
        <w:t xml:space="preserve">ôde participar tanto como observadora do desenrolar, como de forma ativa, em funç</w:t>
      </w:r>
      <w:r>
        <w:rPr>
          <w:rFonts w:ascii="Times New Roman" w:hAnsi="Times New Roman" w:eastAsia="Times New Roman" w:cs="Times New Roman"/>
          <w:i w:val="0"/>
          <w:iCs w:val="0"/>
          <w:sz w:val="24"/>
          <w:szCs w:val="24"/>
          <w:highlight w:val="none"/>
        </w:rPr>
        <w:t xml:space="preserve">ão dos jantares que participava para promover a empresa b</w:t>
      </w:r>
      <w:r>
        <w:rPr>
          <w:rFonts w:ascii="Times New Roman" w:hAnsi="Times New Roman" w:eastAsia="Times New Roman" w:cs="Times New Roman"/>
          <w:i w:val="0"/>
          <w:iCs w:val="0"/>
          <w:sz w:val="24"/>
          <w:szCs w:val="24"/>
          <w:highlight w:val="none"/>
        </w:rPr>
        <w:t xml:space="preserve">élica </w:t>
      </w:r>
      <w:r>
        <w:rPr>
          <w:rFonts w:ascii="Times New Roman" w:hAnsi="Times New Roman" w:eastAsia="Times New Roman" w:cs="Times New Roman"/>
          <w:i w:val="0"/>
          <w:iCs w:val="0"/>
          <w:sz w:val="24"/>
          <w:szCs w:val="24"/>
          <w:highlight w:val="none"/>
        </w:rPr>
        <w:t xml:space="preserve">de Mandl entre pessoas poderosas dos pa</w:t>
      </w:r>
      <w:r>
        <w:rPr>
          <w:rFonts w:ascii="Times New Roman" w:hAnsi="Times New Roman" w:eastAsia="Times New Roman" w:cs="Times New Roman"/>
          <w:i w:val="0"/>
          <w:iCs w:val="0"/>
          <w:sz w:val="24"/>
          <w:szCs w:val="24"/>
          <w:highlight w:val="none"/>
        </w:rPr>
        <w:t xml:space="preserve">íses que estavam para entrar em guerra. Com isso, p</w:t>
      </w:r>
      <w:r>
        <w:rPr>
          <w:rFonts w:ascii="Times New Roman" w:hAnsi="Times New Roman" w:eastAsia="Times New Roman" w:cs="Times New Roman"/>
          <w:i w:val="0"/>
          <w:iCs w:val="0"/>
          <w:sz w:val="24"/>
          <w:szCs w:val="24"/>
          <w:highlight w:val="none"/>
        </w:rPr>
        <w:t xml:space="preserve">ôde aprender bastante sobre o aspecto mais t</w:t>
      </w:r>
      <w:r>
        <w:rPr>
          <w:rFonts w:ascii="Times New Roman" w:hAnsi="Times New Roman" w:eastAsia="Times New Roman" w:cs="Times New Roman"/>
          <w:i w:val="0"/>
          <w:iCs w:val="0"/>
          <w:sz w:val="24"/>
          <w:szCs w:val="24"/>
          <w:highlight w:val="none"/>
        </w:rPr>
        <w:t xml:space="preserve">écnico das embarcaç</w:t>
      </w:r>
      <w:r>
        <w:rPr>
          <w:rFonts w:ascii="Times New Roman" w:hAnsi="Times New Roman" w:eastAsia="Times New Roman" w:cs="Times New Roman"/>
          <w:i w:val="0"/>
          <w:iCs w:val="0"/>
          <w:sz w:val="24"/>
          <w:szCs w:val="24"/>
          <w:highlight w:val="none"/>
        </w:rPr>
        <w:t xml:space="preserve">ões e telecomunicaç</w:t>
      </w:r>
      <w:r>
        <w:rPr>
          <w:rFonts w:ascii="Times New Roman" w:hAnsi="Times New Roman" w:eastAsia="Times New Roman" w:cs="Times New Roman"/>
          <w:i w:val="0"/>
          <w:iCs w:val="0"/>
          <w:sz w:val="24"/>
          <w:szCs w:val="24"/>
          <w:highlight w:val="none"/>
        </w:rPr>
        <w:t xml:space="preserve">ões – </w:t>
      </w:r>
      <w:r>
        <w:rPr>
          <w:rFonts w:ascii="Times New Roman" w:hAnsi="Times New Roman" w:eastAsia="Times New Roman" w:cs="Times New Roman"/>
          <w:i w:val="0"/>
          <w:iCs w:val="0"/>
          <w:sz w:val="24"/>
          <w:szCs w:val="24"/>
          <w:highlight w:val="none"/>
        </w:rPr>
        <w:t xml:space="preserve">área que j</w:t>
      </w:r>
      <w:r>
        <w:rPr>
          <w:rFonts w:ascii="Times New Roman" w:hAnsi="Times New Roman" w:eastAsia="Times New Roman" w:cs="Times New Roman"/>
          <w:i w:val="0"/>
          <w:iCs w:val="0"/>
          <w:sz w:val="24"/>
          <w:szCs w:val="24"/>
          <w:highlight w:val="none"/>
        </w:rPr>
        <w:t xml:space="preserve">á havia despertado seu interesse (National Geographic, 2024).</w:t>
      </w:r>
      <w:r>
        <w:rPr>
          <w:rFonts w:ascii="Times New Roman" w:hAnsi="Times New Roman" w:eastAsia="Times New Roman" w:cs="Times New Roman"/>
          <w:i w:val="0"/>
          <w:iCs w:val="0"/>
          <w:sz w:val="24"/>
          <w:szCs w:val="24"/>
          <w:highlight w:val="none"/>
        </w:rPr>
      </w: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pós um </w:t>
      </w:r>
      <w:r>
        <w:rPr>
          <w:rFonts w:ascii="Times New Roman" w:hAnsi="Times New Roman" w:eastAsia="Times New Roman" w:cs="Times New Roman"/>
          <w:i/>
          <w:iCs/>
          <w:sz w:val="24"/>
          <w:szCs w:val="24"/>
          <w:highlight w:val="none"/>
        </w:rPr>
        <w:t xml:space="preserve">insight</w:t>
      </w:r>
      <w:r>
        <w:rPr>
          <w:rFonts w:ascii="Times New Roman" w:hAnsi="Times New Roman" w:eastAsia="Times New Roman" w:cs="Times New Roman"/>
          <w:i w:val="0"/>
          <w:iCs w:val="0"/>
          <w:sz w:val="24"/>
          <w:szCs w:val="24"/>
          <w:highlight w:val="none"/>
        </w:rPr>
        <w:t xml:space="preserve">,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w:t>
      </w:r>
      <w:r>
        <w:rPr>
          <w:rFonts w:ascii="Times New Roman" w:hAnsi="Times New Roman" w:eastAsia="Times New Roman" w:cs="Times New Roman"/>
          <w:i w:val="0"/>
          <w:iCs w:val="0"/>
          <w:sz w:val="24"/>
          <w:szCs w:val="24"/>
          <w:highlight w:val="none"/>
        </w:rPr>
        <w:t xml:space="preserve">ubro de 1940</w:t>
      </w:r>
      <w:r>
        <w:rPr>
          <w:rFonts w:ascii="Times New Roman" w:hAnsi="Times New Roman" w:eastAsia="Times New Roman" w:cs="Times New Roman"/>
          <w:i w:val="0"/>
          <w:iCs w:val="0"/>
          <w:sz w:val="24"/>
          <w:szCs w:val="24"/>
          <w:highlight w:val="none"/>
        </w:rPr>
        <w:t xml:space="preserve">, durante a Segunda Guerra Mundial (Figura 17).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right="0" w:firstLine="0" w:left="0"/>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0288" behindDoc="0" locked="0" layoutInCell="1" allowOverlap="1">
                <wp:simplePos x="0" y="0"/>
                <wp:positionH relativeFrom="margin">
                  <wp:posOffset>1388882</wp:posOffset>
                </wp:positionH>
                <wp:positionV relativeFrom="paragraph">
                  <wp:posOffset>417301</wp:posOffset>
                </wp:positionV>
                <wp:extent cx="2789757" cy="232479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0393" name=""/>
                        <pic:cNvPicPr>
                          <a:picLocks noChangeAspect="1"/>
                        </pic:cNvPicPr>
                        <pic:nvPr/>
                      </pic:nvPicPr>
                      <pic:blipFill>
                        <a:blip r:embed="rId28"/>
                        <a:stretch/>
                      </pic:blipFill>
                      <pic:spPr bwMode="auto">
                        <a:xfrm flipH="0" flipV="0">
                          <a:off x="0" y="0"/>
                          <a:ext cx="2789757" cy="232479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140288;o:allowoverlap:true;o:allowincell:true;mso-position-horizontal-relative:margin;margin-left:109.36pt;mso-position-horizontal:absolute;mso-position-vertical-relative:text;margin-top:32.86pt;mso-position-vertical:absolute;width:219.67pt;height:183.05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b/>
          <w:bCs/>
          <w:sz w:val="20"/>
          <w:szCs w:val="20"/>
          <w:lang w:val="pt-BR"/>
        </w:rPr>
        <w:t xml:space="preserve">Figura 17 – </w:t>
      </w:r>
      <w:r>
        <w:rPr>
          <w:rFonts w:ascii="Times New Roman" w:hAnsi="Times New Roman" w:eastAsia="Times New Roman" w:cs="Times New Roman"/>
          <w:b w:val="0"/>
          <w:bCs w:val="0"/>
          <w:sz w:val="20"/>
          <w:szCs w:val="20"/>
          <w:lang w:val="pt-BR"/>
        </w:rPr>
        <w:t xml:space="preserve">Esboço do proto Wi-fi desenvolvido por Hedy Lamarr e George Antheil, patenteado como “Secret Communication System”</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highlight w:val="none"/>
        </w:rPr>
      </w:r>
      <w:r>
        <w:rPr>
          <w:highlight w:val="none"/>
        </w:rPr>
      </w: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0"/>
        <w:jc w:val="center"/>
        <w:rPr>
          <w:sz w:val="18"/>
          <w:szCs w:val="18"/>
          <w:highlight w:val="none"/>
        </w:rPr>
      </w:pPr>
      <w:r>
        <w:rPr>
          <w:rFonts w:ascii="Times New Roman" w:hAnsi="Times New Roman" w:eastAsia="Times New Roman" w:cs="Times New Roman"/>
          <w:i w:val="0"/>
          <w:iCs w:val="0"/>
          <w:sz w:val="20"/>
          <w:szCs w:val="20"/>
          <w:highlight w:val="none"/>
        </w:rPr>
        <w:t xml:space="preserve">Fonte: The Atlantic, 2010</w:t>
      </w:r>
      <w:r>
        <w:rPr>
          <w:sz w:val="18"/>
          <w:szCs w:val="18"/>
          <w:highlight w:val="none"/>
        </w:rPr>
      </w:r>
      <w:r>
        <w:rPr>
          <w:sz w:val="18"/>
          <w:szCs w:val="18"/>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w:t>
      </w:r>
      <w:r>
        <w:rPr>
          <w:rFonts w:ascii="Times New Roman" w:hAnsi="Times New Roman" w:eastAsia="Times New Roman" w:cs="Times New Roman"/>
          <w:i w:val="0"/>
          <w:iCs w:val="0"/>
          <w:sz w:val="24"/>
          <w:szCs w:val="24"/>
          <w:highlight w:val="none"/>
        </w:rPr>
        <w:t xml:space="preserve">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right="0" w:firstLine="0" w:left="0"/>
        <w:jc w:val="center"/>
        <w:rPr>
          <w:b w:val="0"/>
          <w:bCs w:val="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9024" behindDoc="0" locked="0" layoutInCell="1" allowOverlap="1">
                <wp:simplePos x="0" y="0"/>
                <wp:positionH relativeFrom="margin">
                  <wp:align>center</wp:align>
                </wp:positionH>
                <wp:positionV relativeFrom="paragraph">
                  <wp:posOffset>221897</wp:posOffset>
                </wp:positionV>
                <wp:extent cx="2128933" cy="2677778"/>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351" name=""/>
                        <pic:cNvPicPr>
                          <a:picLocks noChangeAspect="1"/>
                        </pic:cNvPicPr>
                        <pic:nvPr/>
                      </pic:nvPicPr>
                      <pic:blipFill>
                        <a:blip r:embed="rId29"/>
                        <a:srcRect l="0" t="4604" r="0" b="0"/>
                        <a:stretch/>
                      </pic:blipFill>
                      <pic:spPr bwMode="auto">
                        <a:xfrm flipH="0" flipV="0">
                          <a:off x="0" y="0"/>
                          <a:ext cx="2128933" cy="267777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29024;o:allowoverlap:true;o:allowincell:true;mso-position-horizontal-relative:margin;mso-position-horizontal:center;mso-position-vertical-relative:text;margin-top:17.47pt;mso-position-vertical:absolute;width:167.63pt;height:210.85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b/>
          <w:bCs/>
          <w:sz w:val="20"/>
          <w:szCs w:val="20"/>
          <w:lang w:val="pt-BR"/>
        </w:rPr>
        <w:t xml:space="preserve">Figura 18 – </w:t>
      </w:r>
      <w:r>
        <w:rPr>
          <w:rFonts w:ascii="Times New Roman" w:hAnsi="Times New Roman" w:eastAsia="Times New Roman" w:cs="Times New Roman"/>
          <w:b w:val="0"/>
          <w:bCs w:val="0"/>
          <w:sz w:val="20"/>
          <w:szCs w:val="20"/>
          <w:lang w:val="pt-BR"/>
        </w:rPr>
        <w:t xml:space="preserve">Hedwig Eva Maria Kiesler, conhecida como Hedy Lammar</w:t>
      </w:r>
      <w:r>
        <w:rPr>
          <w:b w:val="0"/>
          <w:bCs w:val="0"/>
          <w:highlight w:val="none"/>
        </w:rPr>
      </w:r>
      <w:r>
        <w:rPr>
          <w:b w:val="0"/>
          <w:bCs w:val="0"/>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0"/>
        <w:jc w:val="both"/>
        <w:rPr>
          <w:rFonts w:ascii="Times New Roman" w:hAnsi="Times New Roman" w:cs="Times New Roman"/>
          <w:b w:val="0"/>
          <w:bCs w:val="0"/>
          <w:i w:val="0"/>
          <w:sz w:val="24"/>
          <w:szCs w:val="24"/>
        </w:rPr>
      </w:pP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p>
    <w:p>
      <w:pPr>
        <w:pBdr/>
        <w:spacing w:line="360" w:lineRule="auto"/>
        <w:ind w:firstLine="708"/>
        <w:jc w:val="center"/>
        <w:rPr>
          <w:rFonts w:ascii="Times New Roman" w:hAnsi="Times New Roman" w:cs="Times New Roman"/>
          <w:b w:val="0"/>
          <w:bCs w:val="0"/>
          <w:i w:val="0"/>
          <w:sz w:val="20"/>
          <w:szCs w:val="20"/>
        </w:rPr>
      </w:pPr>
      <w:r>
        <w:rPr>
          <w:rFonts w:ascii="Times New Roman" w:hAnsi="Times New Roman" w:eastAsia="Times New Roman" w:cs="Times New Roman"/>
          <w:i w:val="0"/>
          <w:iCs w:val="0"/>
          <w:sz w:val="20"/>
          <w:szCs w:val="20"/>
          <w:highlight w:val="none"/>
        </w:rPr>
      </w:r>
      <w:r>
        <w:rPr>
          <w:rFonts w:ascii="Times New Roman" w:hAnsi="Times New Roman" w:cs="Times New Roman"/>
          <w:b w:val="0"/>
          <w:bCs w:val="0"/>
          <w:i w:val="0"/>
          <w:sz w:val="20"/>
          <w:szCs w:val="20"/>
        </w:rPr>
      </w:r>
      <w:r>
        <w:rPr>
          <w:rFonts w:ascii="Times New Roman" w:hAnsi="Times New Roman" w:cs="Times New Roman"/>
          <w:b w:val="0"/>
          <w:bCs w:val="0"/>
          <w:i w:val="0"/>
          <w:sz w:val="20"/>
          <w:szCs w:val="20"/>
        </w:rPr>
      </w:r>
    </w:p>
    <w:p>
      <w:pPr>
        <w:pBdr/>
        <w:spacing w:line="360" w:lineRule="auto"/>
        <w:ind w:right="0" w:firstLine="0" w:left="0"/>
        <w:jc w:val="center"/>
        <w:rPr>
          <w:rFonts w:ascii="Times New Roman" w:hAnsi="Times New Roman" w:eastAsia="Times New Roman" w:cs="Times New Roman"/>
          <w:bCs w:val="0"/>
          <w:i w:val="0"/>
          <w:sz w:val="20"/>
          <w:szCs w:val="20"/>
          <w:highlight w:val="none"/>
        </w:rPr>
      </w:pPr>
      <w:r>
        <w:rPr>
          <w:rFonts w:ascii="Times New Roman" w:hAnsi="Times New Roman" w:eastAsia="Times New Roman" w:cs="Times New Roman"/>
          <w:i w:val="0"/>
          <w:iCs w:val="0"/>
          <w:sz w:val="20"/>
          <w:szCs w:val="20"/>
          <w:highlight w:val="none"/>
        </w:rPr>
        <w:t xml:space="preserve">Fonte</w:t>
      </w:r>
      <w:r>
        <w:rPr>
          <w:rFonts w:ascii="Times New Roman" w:hAnsi="Times New Roman" w:eastAsia="Times New Roman" w:cs="Times New Roman"/>
          <w:i w:val="0"/>
          <w:iCs w:val="0"/>
          <w:sz w:val="20"/>
          <w:szCs w:val="20"/>
          <w:highlight w:val="none"/>
        </w:rPr>
        <w:t xml:space="preserve">: Britannica, 2024</w:t>
      </w:r>
      <w:r>
        <w:rPr>
          <w:rFonts w:ascii="Times New Roman" w:hAnsi="Times New Roman" w:eastAsia="Times New Roman" w:cs="Times New Roman"/>
          <w:bCs w:val="0"/>
          <w:i w:val="0"/>
          <w:sz w:val="20"/>
          <w:szCs w:val="20"/>
          <w:highlight w:val="none"/>
        </w:rPr>
      </w:r>
      <w:r>
        <w:rPr>
          <w:rFonts w:ascii="Times New Roman" w:hAnsi="Times New Roman" w:eastAsia="Times New Roman" w:cs="Times New Roman"/>
          <w:bCs w:val="0"/>
          <w:i w:val="0"/>
          <w:sz w:val="20"/>
          <w:szCs w:val="20"/>
          <w:highlight w:val="none"/>
        </w:rPr>
      </w:r>
    </w:p>
    <w:p>
      <w:pPr>
        <w:pStyle w:val="908"/>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1.1.8 Jean E. Sammet</w:t>
      </w:r>
      <w:bookmarkEnd w:id="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(Figura 19). Entrou na empresa em 1961 e permaneceu at</w:t>
      </w:r>
      <w:r>
        <w:rPr>
          <w:rFonts w:ascii="Times New Roman" w:hAnsi="Times New Roman" w:eastAsia="Times New Roman" w:cs="Times New Roman"/>
          <w:b w:val="0"/>
          <w:bCs w:val="0"/>
          <w:i w:val="0"/>
          <w:sz w:val="24"/>
          <w:szCs w:val="24"/>
          <w:highlight w:val="none"/>
        </w:rPr>
        <w:t xml:space="preserve">é 1988, quando aposentou. Anteriormente havia trabalhado na </w:t>
      </w:r>
      <w:r>
        <w:rPr>
          <w:rFonts w:ascii="Times New Roman" w:hAnsi="Times New Roman" w:eastAsia="Times New Roman" w:cs="Times New Roman"/>
          <w:b w:val="0"/>
          <w:bCs w:val="0"/>
          <w:i/>
          <w:iCs/>
          <w:sz w:val="24"/>
          <w:szCs w:val="24"/>
          <w:highlight w:val="none"/>
        </w:rPr>
        <w:t xml:space="preserve">Sperry Gyroscope</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iCs/>
          <w:sz w:val="24"/>
          <w:szCs w:val="24"/>
          <w:highlight w:val="none"/>
        </w:rPr>
        <w:t xml:space="preserve">Sperry Rand</w:t>
      </w:r>
      <w:r>
        <w:rPr>
          <w:rFonts w:ascii="Times New Roman" w:hAnsi="Times New Roman" w:eastAsia="Times New Roman" w:cs="Times New Roman"/>
          <w:b w:val="0"/>
          <w:bCs w:val="0"/>
          <w:i w:val="0"/>
          <w:sz w:val="24"/>
          <w:szCs w:val="24"/>
          <w:highlight w:val="none"/>
        </w:rPr>
        <w:t xml:space="preserve"> e </w:t>
      </w:r>
      <w:r>
        <w:rPr>
          <w:rFonts w:ascii="Times New Roman" w:hAnsi="Times New Roman" w:eastAsia="Times New Roman" w:cs="Times New Roman"/>
          <w:b w:val="0"/>
          <w:bCs w:val="0"/>
          <w:i/>
          <w:iCs/>
          <w:sz w:val="24"/>
          <w:szCs w:val="24"/>
          <w:highlight w:val="none"/>
        </w:rPr>
        <w:t xml:space="preserve">Sylvania Eletric</w:t>
      </w:r>
      <w:r>
        <w:rPr>
          <w:rFonts w:ascii="Times New Roman" w:hAnsi="Times New Roman" w:eastAsia="Times New Roman" w:cs="Times New Roman"/>
          <w:b w:val="0"/>
          <w:bCs w:val="0"/>
          <w:i w:val="0"/>
          <w:sz w:val="24"/>
          <w:szCs w:val="24"/>
          <w:highlight w:val="none"/>
        </w:rPr>
        <w:t xml:space="preserve">. Seu contato com a </w:t>
      </w:r>
      <w:r>
        <w:rPr>
          <w:rFonts w:ascii="Times New Roman" w:hAnsi="Times New Roman" w:eastAsia="Times New Roman" w:cs="Times New Roman"/>
          <w:b w:val="0"/>
          <w:bCs w:val="0"/>
          <w:i w:val="0"/>
          <w:sz w:val="24"/>
          <w:szCs w:val="24"/>
          <w:highlight w:val="none"/>
        </w:rPr>
        <w:t xml:space="preserve">área de computaç</w:t>
      </w:r>
      <w:r>
        <w:rPr>
          <w:rFonts w:ascii="Times New Roman" w:hAnsi="Times New Roman" w:eastAsia="Times New Roman" w:cs="Times New Roman"/>
          <w:b w:val="0"/>
          <w:bCs w:val="0"/>
          <w:i w:val="0"/>
          <w:sz w:val="24"/>
          <w:szCs w:val="24"/>
          <w:highlight w:val="none"/>
        </w:rPr>
        <w:t xml:space="preserve">ão começou quando era graduanda do curso de Matem</w:t>
      </w:r>
      <w:r>
        <w:rPr>
          <w:rFonts w:ascii="Times New Roman" w:hAnsi="Times New Roman" w:eastAsia="Times New Roman" w:cs="Times New Roman"/>
          <w:b w:val="0"/>
          <w:bCs w:val="0"/>
          <w:i w:val="0"/>
          <w:sz w:val="24"/>
          <w:szCs w:val="24"/>
          <w:highlight w:val="none"/>
        </w:rPr>
        <w:t xml:space="preserve">ática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w:t>
      </w:r>
      <w:r>
        <w:rPr>
          <w:rFonts w:ascii="Times New Roman" w:hAnsi="Times New Roman" w:eastAsia="Times New Roman" w:cs="Times New Roman"/>
          <w:b w:val="0"/>
          <w:bCs w:val="0"/>
          <w:i w:val="0"/>
          <w:sz w:val="24"/>
          <w:szCs w:val="24"/>
          <w:highlight w:val="none"/>
        </w:rPr>
        <w:t xml:space="preserve">a primeira voltada para manipulação simbólica de fórmulas matemáticas (Computer History Museum, 2024b).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(Figura 20) que tem sido atualizado por outros autores desde então. Sammet possu</w:t>
      </w:r>
      <w:r>
        <w:rPr>
          <w:rFonts w:ascii="Times New Roman" w:hAnsi="Times New Roman" w:eastAsia="Times New Roman" w:cs="Times New Roman"/>
          <w:b w:val="0"/>
          <w:bCs w:val="0"/>
          <w:i w:val="0"/>
          <w:sz w:val="24"/>
          <w:szCs w:val="24"/>
          <w:highlight w:val="none"/>
        </w:rPr>
        <w:t xml:space="preserve">ía uma ambiç</w:t>
      </w:r>
      <w:r>
        <w:rPr>
          <w:rFonts w:ascii="Times New Roman" w:hAnsi="Times New Roman" w:eastAsia="Times New Roman" w:cs="Times New Roman"/>
          <w:b w:val="0"/>
          <w:bCs w:val="0"/>
          <w:i w:val="0"/>
          <w:sz w:val="24"/>
          <w:szCs w:val="24"/>
          <w:highlight w:val="none"/>
        </w:rPr>
        <w:t xml:space="preserve">ão de expandir os horizontes da computaç</w:t>
      </w:r>
      <w:r>
        <w:rPr>
          <w:rFonts w:ascii="Times New Roman" w:hAnsi="Times New Roman" w:eastAsia="Times New Roman" w:cs="Times New Roman"/>
          <w:b w:val="0"/>
          <w:bCs w:val="0"/>
          <w:i w:val="0"/>
          <w:sz w:val="24"/>
          <w:szCs w:val="24"/>
          <w:highlight w:val="none"/>
        </w:rPr>
        <w:t xml:space="preserve">ão e incentivar o uso do computador para todas as pessoas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Ela trabalhou junto com Grace Hopper </w:t>
      </w:r>
      <w:r>
        <w:rPr>
          <w:rFonts w:ascii="Times New Roman" w:hAnsi="Times New Roman" w:eastAsia="Times New Roman" w:cs="Times New Roman"/>
          <w:b w:val="0"/>
          <w:bCs w:val="0"/>
          <w:i w:val="0"/>
          <w:sz w:val="24"/>
          <w:szCs w:val="24"/>
          <w:highlight w:val="none"/>
        </w:rPr>
        <w:t xml:space="preserve">e outras cinco pessoas na avaliaç</w:t>
      </w:r>
      <w:r>
        <w:rPr>
          <w:rFonts w:ascii="Times New Roman" w:hAnsi="Times New Roman" w:eastAsia="Times New Roman" w:cs="Times New Roman"/>
          <w:b w:val="0"/>
          <w:bCs w:val="0"/>
          <w:i w:val="0"/>
          <w:sz w:val="24"/>
          <w:szCs w:val="24"/>
          <w:highlight w:val="none"/>
        </w:rPr>
        <w:t xml:space="preserve">ão</w:t>
      </w:r>
      <w:r>
        <w:rPr>
          <w:rFonts w:ascii="Times New Roman" w:hAnsi="Times New Roman" w:eastAsia="Times New Roman" w:cs="Times New Roman"/>
          <w:b w:val="0"/>
          <w:bCs w:val="0"/>
          <w:i w:val="0"/>
          <w:sz w:val="24"/>
          <w:szCs w:val="24"/>
          <w:highlight w:val="none"/>
        </w:rPr>
        <w:t xml:space="preserve"> da linguagem de programação COBOL (Common Business Oriented Language) (Computer History Museum, 2024b). Isso ocorreu no final da década de 1950, quando houve uma expansão significativa no uso dos computadores. Inicialmente restritos ao meio acadêm</w:t>
      </w:r>
      <w:r>
        <w:rPr>
          <w:rFonts w:ascii="Times New Roman" w:hAnsi="Times New Roman" w:eastAsia="Times New Roman" w:cs="Times New Roman"/>
          <w:b w:val="0"/>
          <w:bCs w:val="0"/>
          <w:i w:val="0"/>
          <w:sz w:val="24"/>
          <w:szCs w:val="24"/>
          <w:highlight w:val="none"/>
        </w:rPr>
        <w:t xml:space="preserve">ico, os computadores começaram a ser utili</w:t>
      </w:r>
      <w:r>
        <w:rPr>
          <w:rFonts w:ascii="Times New Roman" w:hAnsi="Times New Roman" w:eastAsia="Times New Roman" w:cs="Times New Roman"/>
          <w:b w:val="0"/>
          <w:bCs w:val="0"/>
          <w:i w:val="0"/>
          <w:sz w:val="24"/>
          <w:szCs w:val="24"/>
          <w:highlight w:val="none"/>
        </w:rPr>
        <w:t xml:space="preserve">zados em empresas e, eventualmente, em residências. Exemplos dos primeiros computadores domésticos incluem o Apple II, o Commodore 64 e o IBM PC. Essa mudança de paradigma se tornou evidente quando o Departamento de Defesa dos Estados Unidos declarou que n</w:t>
      </w:r>
      <w:r>
        <w:rPr>
          <w:rFonts w:ascii="Times New Roman" w:hAnsi="Times New Roman" w:eastAsia="Times New Roman" w:cs="Times New Roman"/>
          <w:b w:val="0"/>
          <w:bCs w:val="0"/>
          <w:i w:val="0"/>
          <w:sz w:val="24"/>
          <w:szCs w:val="24"/>
          <w:highlight w:val="none"/>
        </w:rPr>
        <w:t xml:space="preserve">ão compraria novos computadores das empresas que os forneciam equipamentos, caso n</w:t>
      </w:r>
      <w:r>
        <w:rPr>
          <w:rFonts w:ascii="Times New Roman" w:hAnsi="Times New Roman" w:eastAsia="Times New Roman" w:cs="Times New Roman"/>
          <w:b w:val="0"/>
          <w:bCs w:val="0"/>
          <w:i w:val="0"/>
          <w:sz w:val="24"/>
          <w:szCs w:val="24"/>
          <w:highlight w:val="none"/>
        </w:rPr>
        <w:t xml:space="preserve">ão pudessem rodar o COBOL (Lohr, 2017).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6192" behindDoc="0" locked="0" layoutInCell="1" allowOverlap="1">
                <wp:simplePos x="0" y="0"/>
                <wp:positionH relativeFrom="margin">
                  <wp:align>center</wp:align>
                </wp:positionH>
                <wp:positionV relativeFrom="paragraph">
                  <wp:posOffset>167779</wp:posOffset>
                </wp:positionV>
                <wp:extent cx="3006224" cy="1971675"/>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3079" name=""/>
                        <pic:cNvPicPr>
                          <a:picLocks noChangeAspect="1"/>
                        </pic:cNvPicPr>
                        <pic:nvPr/>
                      </pic:nvPicPr>
                      <pic:blipFill>
                        <a:blip r:embed="rId30"/>
                        <a:srcRect l="0" t="7733" r="3563" b="0"/>
                        <a:stretch/>
                      </pic:blipFill>
                      <pic:spPr bwMode="auto">
                        <a:xfrm flipH="0" flipV="0">
                          <a:off x="0" y="0"/>
                          <a:ext cx="3006223" cy="19716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36192;o:allowoverlap:true;o:allowincell:true;mso-position-horizontal-relative:margin;mso-position-horizontal:center;mso-position-vertical-relative:text;margin-top:13.21pt;mso-position-vertical:absolute;width:236.71pt;height:155.25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lang w:val="pt-BR"/>
        </w:rPr>
        <w:t xml:space="preserve">Figura 19 – </w:t>
      </w:r>
      <w:r>
        <w:rPr>
          <w:rFonts w:ascii="Times New Roman" w:hAnsi="Times New Roman" w:eastAsia="Times New Roman" w:cs="Times New Roman"/>
          <w:b w:val="0"/>
          <w:bCs w:val="0"/>
          <w:sz w:val="20"/>
          <w:szCs w:val="20"/>
          <w:lang w:val="pt-BR"/>
        </w:rPr>
        <w:t xml:space="preserve">Jean Sammet j</w:t>
      </w:r>
      <w:r>
        <w:rPr>
          <w:rFonts w:ascii="Times New Roman" w:hAnsi="Times New Roman" w:eastAsia="Times New Roman" w:cs="Times New Roman"/>
          <w:b w:val="0"/>
          <w:bCs w:val="0"/>
          <w:sz w:val="20"/>
          <w:szCs w:val="20"/>
          <w:lang w:val="pt-BR"/>
        </w:rPr>
        <w:t xml:space="preserve">á no final de sua carreira na IBM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0"/>
        <w:jc w:val="both"/>
        <w:rPr>
          <w:highlight w:val="none"/>
        </w:rPr>
      </w:pPr>
      <w:r>
        <w:rPr>
          <w:highlight w:val="none"/>
        </w:rPr>
      </w:r>
      <w:r>
        <w:rPr>
          <w:highlight w:val="none"/>
        </w:rPr>
      </w:r>
      <w:r>
        <w:rPr>
          <w:highlight w:val="none"/>
        </w:rPr>
      </w:r>
    </w:p>
    <w:p>
      <w:pPr>
        <w:pBdr/>
        <w:shd w:val="nil" w:color="000000"/>
        <w:spacing w:line="360" w:lineRule="auto"/>
        <w:ind w:firstLine="0"/>
        <w:jc w:val="both"/>
        <w:rPr>
          <w:highlight w:val="none"/>
        </w:rPr>
      </w:pPr>
      <w:r>
        <w:rPr>
          <w:highlight w:val="none"/>
        </w:rPr>
      </w:r>
      <w:r>
        <w:rPr>
          <w:highlight w:val="none"/>
        </w:rPr>
      </w:r>
      <w:r>
        <w:rPr>
          <w:highlight w:val="none"/>
        </w:rPr>
      </w:r>
    </w:p>
    <w:p>
      <w:pPr>
        <w:pBdr/>
        <w:shd w:val="nil" w:color="000000"/>
        <w:spacing w:line="360" w:lineRule="auto"/>
        <w:ind w:right="0" w:firstLine="0" w:left="0"/>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The New York Times, 2017</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N</w:t>
      </w:r>
      <w:r>
        <w:rPr>
          <w:rFonts w:ascii="Times New Roman" w:hAnsi="Times New Roman" w:eastAsia="Times New Roman" w:cs="Times New Roman"/>
          <w:b w:val="0"/>
          <w:bCs w:val="0"/>
          <w:i w:val="0"/>
          <w:sz w:val="24"/>
          <w:szCs w:val="24"/>
          <w:highlight w:val="none"/>
        </w:rPr>
        <w:t xml:space="preserve">esse contexto, Jean Sammet se destacou ao aprimorar a segurança do COBOL para uso em instituições bancárias e agências governamentais. Embora a linguagem já fosse eficaz em lidar com dados formatados, ela foi além, melhorando ainda mais essa capacidade.</w:t>
      </w:r>
      <w:r>
        <w:rPr>
          <w:rFonts w:ascii="Times New Roman" w:hAnsi="Times New Roman" w:eastAsia="Times New Roman" w:cs="Times New Roman"/>
          <w:b w:val="0"/>
          <w:bCs w:val="0"/>
          <w:i w:val="0"/>
          <w:sz w:val="24"/>
          <w:szCs w:val="24"/>
          <w:highlight w:val="none"/>
        </w:rPr>
        <w:t xml:space="preserve"> Além disso, ela utilizou sua influência para defender e promover essas melhorias de design, para que a linguagem se mantivesse relevante e confiável para aplicações críticas (Lohr, 2017).</w:t>
      </w:r>
      <w:r>
        <w:rPr>
          <w:highlight w:val="none"/>
        </w:rPr>
      </w:r>
      <w:r>
        <w:rPr>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align>center</wp:align>
                </wp:positionH>
                <wp:positionV relativeFrom="paragraph">
                  <wp:posOffset>192354</wp:posOffset>
                </wp:positionV>
                <wp:extent cx="4719786" cy="3212589"/>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7358" name=""/>
                        <pic:cNvPicPr>
                          <a:picLocks noChangeAspect="1"/>
                        </pic:cNvPicPr>
                        <pic:nvPr/>
                      </pic:nvPicPr>
                      <pic:blipFill>
                        <a:blip r:embed="rId31"/>
                        <a:stretch/>
                      </pic:blipFill>
                      <pic:spPr bwMode="auto">
                        <a:xfrm flipH="0" flipV="0">
                          <a:off x="0" y="0"/>
                          <a:ext cx="4719786" cy="321258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30720;o:allowoverlap:true;o:allowincell:true;mso-position-horizontal-relative:margin;mso-position-horizontal:center;mso-position-vertical-relative:text;margin-top:15.15pt;mso-position-vertical:absolute;width:371.64pt;height:252.96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908"/>
        <w:pBdr/>
        <w:spacing/>
        <w:ind/>
        <w:rPr>
          <w:b/>
          <w:bCs/>
        </w:rPr>
      </w:pPr>
      <w:r/>
      <w:bookmarkStart w:id="10" w:name="_Toc10"/>
      <w:r>
        <w:rPr>
          <w:rFonts w:ascii="Times New Roman" w:hAnsi="Times New Roman" w:eastAsia="Times New Roman" w:cs="Times New Roman"/>
          <w:b/>
          <w:bCs/>
          <w:sz w:val="24"/>
          <w:szCs w:val="24"/>
          <w:highlight w:val="none"/>
          <w:lang w:val="pt-BR"/>
        </w:rPr>
        <w:t xml:space="preserve">1.1.9 Frances Allen</w:t>
      </w:r>
      <w:bookmarkEnd w:id="10"/>
      <w:r>
        <w:rPr>
          <w:b/>
          <w:bCs/>
        </w:rPr>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w:t>
      </w:r>
      <w:r>
        <w:rPr>
          <w:rFonts w:ascii="Times New Roman" w:hAnsi="Times New Roman" w:eastAsia="Times New Roman" w:cs="Times New Roman"/>
          <w:sz w:val="24"/>
          <w:szCs w:val="24"/>
          <w:highlight w:val="none"/>
          <w:lang w:val="pt-BR"/>
        </w:rPr>
        <w:t xml:space="preserve">de destaque dentro da IBM foi Frances Allen (Figura 21).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1070"/>
          <w:rFonts w:ascii="Times New Roman" w:hAnsi="Times New Roman" w:eastAsia="Times New Roman" w:cs="Times New Roman"/>
          <w:sz w:val="24"/>
          <w:szCs w:val="24"/>
          <w:highlight w:val="none"/>
          <w:lang w:val="pt-BR"/>
        </w:rPr>
        <w:footnoteReference w:id="5"/>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45408" behindDoc="0" locked="0" layoutInCell="1" allowOverlap="1">
                <wp:simplePos x="0" y="0"/>
                <wp:positionH relativeFrom="margin">
                  <wp:posOffset>1141787</wp:posOffset>
                </wp:positionH>
                <wp:positionV relativeFrom="paragraph">
                  <wp:posOffset>249135</wp:posOffset>
                </wp:positionV>
                <wp:extent cx="3476510" cy="2271320"/>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4439" name=""/>
                        <pic:cNvPicPr>
                          <a:picLocks noChangeAspect="1"/>
                        </pic:cNvPicPr>
                        <pic:nvPr/>
                      </pic:nvPicPr>
                      <pic:blipFill>
                        <a:blip r:embed="rId32"/>
                        <a:stretch/>
                      </pic:blipFill>
                      <pic:spPr bwMode="auto">
                        <a:xfrm flipH="0" flipV="0">
                          <a:off x="0" y="0"/>
                          <a:ext cx="3476510" cy="227131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145408;o:allowoverlap:true;o:allowincell:true;mso-position-horizontal-relative:margin;margin-left:89.90pt;mso-position-horizontal:absolute;mso-position-vertical-relative:text;margin-top:19.62pt;mso-position-vertical:absolute;width:273.74pt;height:178.84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21 – </w:t>
      </w:r>
      <w:r>
        <w:rPr>
          <w:rFonts w:ascii="Times New Roman" w:hAnsi="Times New Roman" w:eastAsia="Times New Roman" w:cs="Times New Roman"/>
          <w:b w:val="0"/>
          <w:bCs w:val="0"/>
          <w:i w:val="0"/>
          <w:iCs w:val="0"/>
          <w:sz w:val="20"/>
          <w:szCs w:val="20"/>
          <w:highlight w:val="none"/>
        </w:rPr>
        <w:t xml:space="preserve">Frances Allen em 2003 no Centro de Pesquisa T.J. Watson da IBM em Yorktown Heights, Nova York</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4"/>
          <w:szCs w:val="24"/>
          <w:highlight w:val="none"/>
          <w:lang w:val="pt-BR"/>
        </w:rPr>
      </w:pPr>
      <w:r>
        <w:rPr>
          <w:highlight w:val="none"/>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firstLine="708"/>
        <w:jc w:val="center"/>
        <w:rPr>
          <w:highlight w:val="none"/>
        </w:rPr>
      </w:pPr>
      <w:r>
        <w:rPr>
          <w:highlight w:val="none"/>
        </w:rPr>
      </w:r>
      <w:r>
        <w:rPr>
          <w:highlight w:val="none"/>
        </w:rPr>
      </w:r>
      <w:r>
        <w:rPr>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Cr</w:t>
      </w:r>
      <w:r>
        <w:rPr>
          <w:rFonts w:ascii="Times New Roman" w:hAnsi="Times New Roman" w:eastAsia="Times New Roman" w:cs="Times New Roman"/>
          <w:b w:val="0"/>
          <w:bCs w:val="0"/>
          <w:i w:val="0"/>
          <w:sz w:val="20"/>
          <w:szCs w:val="20"/>
          <w:highlight w:val="none"/>
        </w:rPr>
        <w:t xml:space="preserve">éditos</w:t>
      </w:r>
      <w:r>
        <w:rPr>
          <w:rFonts w:ascii="Times New Roman" w:hAnsi="Times New Roman" w:eastAsia="Times New Roman" w:cs="Times New Roman"/>
          <w:b w:val="0"/>
          <w:bCs w:val="0"/>
          <w:i w:val="0"/>
          <w:sz w:val="20"/>
          <w:szCs w:val="20"/>
          <w:highlight w:val="none"/>
        </w:rPr>
        <w:t xml:space="preserve">: </w:t>
      </w:r>
      <w:r>
        <w:rPr>
          <w:rFonts w:ascii="Times New Roman" w:hAnsi="Times New Roman" w:eastAsia="Times New Roman" w:cs="Times New Roman"/>
          <w:b w:val="0"/>
          <w:bCs w:val="0"/>
          <w:i w:val="0"/>
          <w:sz w:val="20"/>
          <w:szCs w:val="20"/>
          <w:highlight w:val="none"/>
        </w:rPr>
        <w:t xml:space="preserve">The New York Times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 </w:t>
      </w:r>
      <w:r>
        <w:rPr>
          <w:rFonts w:ascii="Times New Roman" w:hAnsi="Times New Roman" w:eastAsia="Times New Roman" w:cs="Times New Roman"/>
          <w:sz w:val="24"/>
          <w:szCs w:val="24"/>
          <w:highlight w:val="none"/>
          <w:lang w:val="pt-BR"/>
        </w:rPr>
        <w:t xml:space="preserve">(IBM, 2024b)</w:t>
      </w:r>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w:t>
      </w:r>
      <w:r>
        <w:rPr>
          <w:rFonts w:ascii="Times New Roman" w:hAnsi="Times New Roman" w:eastAsia="Times New Roman" w:cs="Times New Roman"/>
          <w:b w:val="0"/>
          <w:bCs w:val="0"/>
          <w:i/>
          <w:iCs/>
          <w:sz w:val="24"/>
          <w:szCs w:val="24"/>
          <w:lang w:val="pt-BR"/>
        </w:rPr>
        <w:t xml:space="preserve">National Physical Laboratory</w:t>
      </w:r>
      <w:r>
        <w:rPr>
          <w:rFonts w:ascii="Times New Roman" w:hAnsi="Times New Roman" w:eastAsia="Times New Roman" w:cs="Times New Roman"/>
          <w:sz w:val="24"/>
          <w:szCs w:val="24"/>
          <w:lang w:val="pt-BR"/>
        </w:rPr>
        <w:t xml:space="preserve">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w:t>
      </w:r>
      <w:r>
        <w:rPr>
          <w:rFonts w:ascii="Times New Roman" w:hAnsi="Times New Roman" w:eastAsia="Times New Roman" w:cs="Times New Roman"/>
          <w:i/>
          <w:iCs/>
          <w:sz w:val="24"/>
          <w:szCs w:val="24"/>
          <w:lang w:val="pt-BR"/>
        </w:rPr>
        <w:t xml:space="preserve">Automatic Computing Engine </w:t>
      </w:r>
      <w:r>
        <w:rPr>
          <w:rFonts w:ascii="Times New Roman" w:hAnsi="Times New Roman" w:eastAsia="Times New Roman" w:cs="Times New Roman"/>
          <w:sz w:val="24"/>
          <w:szCs w:val="24"/>
          <w:lang w:val="pt-BR"/>
        </w:rPr>
        <w:t xml:space="preserve">(ACE),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Style w:val="1070"/>
          <w:rFonts w:ascii="Times New Roman" w:hAnsi="Times New Roman" w:eastAsia="Times New Roman" w:cs="Times New Roman"/>
          <w:sz w:val="24"/>
          <w:szCs w:val="24"/>
          <w:lang w:val="pt-BR"/>
        </w:rPr>
        <w:footnote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33"/>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22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22,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Style w:val="908"/>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1.1.10 Kathleen Booth</w:t>
      </w:r>
      <w:bookmarkEnd w:id="11"/>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(Figura 23)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right="0" w:firstLine="0" w:left="0"/>
        <w:jc w:val="both"/>
        <w:rPr>
          <w:rFonts w:ascii="Times New Roman" w:hAnsi="Times New Roman" w:eastAsia="Times New Roman" w:cs="Times New Roman"/>
          <w:b w:val="0"/>
          <w:bCs w:val="0"/>
          <w:color w:val="000000" w:themeColor="text1"/>
          <w:sz w:val="24"/>
          <w:szCs w:val="24"/>
          <w:highlight w:val="none"/>
          <w:lang w:val="pt-BR"/>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8480" behindDoc="0" locked="0" layoutInCell="1" allowOverlap="1">
                <wp:simplePos x="0" y="0"/>
                <wp:positionH relativeFrom="margin">
                  <wp:align>center</wp:align>
                </wp:positionH>
                <wp:positionV relativeFrom="paragraph">
                  <wp:posOffset>438114</wp:posOffset>
                </wp:positionV>
                <wp:extent cx="4139817" cy="2573727"/>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7187" name=""/>
                        <pic:cNvPicPr>
                          <a:picLocks noChangeAspect="1"/>
                        </pic:cNvPicPr>
                        <pic:nvPr/>
                      </pic:nvPicPr>
                      <pic:blipFill>
                        <a:blip r:embed="rId34"/>
                        <a:stretch/>
                      </pic:blipFill>
                      <pic:spPr bwMode="auto">
                        <a:xfrm flipH="0" flipV="0">
                          <a:off x="0" y="0"/>
                          <a:ext cx="4139816" cy="257372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148480;o:allowoverlap:true;o:allowincell:true;mso-position-horizontal-relative:margin;mso-position-horizontal:center;mso-position-vertical-relative:text;margin-top:34.50pt;mso-position-vertical:absolute;width:325.97pt;height:202.66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23 – </w:t>
      </w:r>
      <w:r>
        <w:rPr>
          <w:rFonts w:ascii="Times New Roman" w:hAnsi="Times New Roman" w:eastAsia="Times New Roman" w:cs="Times New Roman"/>
          <w:b w:val="0"/>
          <w:bCs w:val="0"/>
          <w:i w:val="0"/>
          <w:iCs w:val="0"/>
          <w:sz w:val="20"/>
          <w:szCs w:val="20"/>
          <w:highlight w:val="none"/>
        </w:rPr>
        <w:t xml:space="preserve">Kathleen Booth na década de 1950 carregando um programa no computador Apexc que ela co-projetou</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The Telegraph, 2022</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rPr>
      </w:pPr>
      <w:r>
        <w:rPr>
          <w:rFonts w:ascii="Times New Roman" w:hAnsi="Times New Roman" w:eastAsia="Times New Roman" w:cs="Times New Roman"/>
          <w:b w:val="0"/>
          <w:bCs w:val="0"/>
          <w:color w:val="000000" w:themeColor="text1"/>
          <w:sz w:val="24"/>
          <w:szCs w:val="24"/>
          <w:highlight w:val="none"/>
          <w:lang w:val="pt-BR"/>
        </w:rPr>
        <w:t xml:space="preserve">A import</w:t>
      </w:r>
      <w:r>
        <w:rPr>
          <w:rFonts w:ascii="Times New Roman" w:hAnsi="Times New Roman" w:eastAsia="Times New Roman" w:cs="Times New Roman"/>
          <w:b w:val="0"/>
          <w:bCs w:val="0"/>
          <w:color w:val="000000" w:themeColor="text1"/>
          <w:sz w:val="24"/>
          <w:szCs w:val="24"/>
          <w:highlight w:val="none"/>
          <w:lang w:val="pt-BR"/>
        </w:rPr>
        <w:t xml:space="preserve">ância da linguagem Assembly </w:t>
      </w:r>
      <w:r>
        <w:rPr>
          <w:rFonts w:ascii="Times New Roman" w:hAnsi="Times New Roman" w:eastAsia="Times New Roman" w:cs="Times New Roman"/>
          <w:b w:val="0"/>
          <w:bCs w:val="0"/>
          <w:color w:val="000000" w:themeColor="text1"/>
          <w:sz w:val="24"/>
          <w:szCs w:val="24"/>
          <w:highlight w:val="none"/>
          <w:lang w:val="pt-BR"/>
        </w:rPr>
        <w:t xml:space="preserve">é devida a maior legibilidade pelos usu</w:t>
      </w:r>
      <w:r>
        <w:rPr>
          <w:rFonts w:ascii="Times New Roman" w:hAnsi="Times New Roman" w:eastAsia="Times New Roman" w:cs="Times New Roman"/>
          <w:b w:val="0"/>
          <w:bCs w:val="0"/>
          <w:color w:val="000000" w:themeColor="text1"/>
          <w:sz w:val="24"/>
          <w:szCs w:val="24"/>
          <w:highlight w:val="none"/>
          <w:lang w:val="pt-BR"/>
        </w:rPr>
        <w:t xml:space="preserve">ários, originalmente os c</w:t>
      </w:r>
      <w:r>
        <w:rPr>
          <w:rFonts w:ascii="Times New Roman" w:hAnsi="Times New Roman" w:eastAsia="Times New Roman" w:cs="Times New Roman"/>
          <w:b w:val="0"/>
          <w:bCs w:val="0"/>
          <w:color w:val="000000" w:themeColor="text1"/>
          <w:sz w:val="24"/>
          <w:szCs w:val="24"/>
          <w:highlight w:val="none"/>
          <w:lang w:val="pt-BR"/>
        </w:rPr>
        <w:t xml:space="preserve">ódigos eram escritos em linguagem de m</w:t>
      </w:r>
      <w:r>
        <w:rPr>
          <w:rFonts w:ascii="Times New Roman" w:hAnsi="Times New Roman" w:eastAsia="Times New Roman" w:cs="Times New Roman"/>
          <w:b w:val="0"/>
          <w:bCs w:val="0"/>
          <w:color w:val="000000" w:themeColor="text1"/>
          <w:sz w:val="24"/>
          <w:szCs w:val="24"/>
          <w:highlight w:val="none"/>
          <w:lang w:val="pt-BR"/>
        </w:rPr>
        <w:t xml:space="preserve">áquina, e reprogram</w:t>
      </w:r>
      <w:r>
        <w:rPr>
          <w:rFonts w:ascii="Times New Roman" w:hAnsi="Times New Roman" w:eastAsia="Times New Roman" w:cs="Times New Roman"/>
          <w:b w:val="0"/>
          <w:bCs w:val="0"/>
          <w:color w:val="000000" w:themeColor="text1"/>
          <w:sz w:val="24"/>
          <w:szCs w:val="24"/>
          <w:highlight w:val="none"/>
          <w:lang w:val="pt-BR"/>
        </w:rPr>
        <w:t xml:space="preserve">á-los n</w:t>
      </w:r>
      <w:r>
        <w:rPr>
          <w:rFonts w:ascii="Times New Roman" w:hAnsi="Times New Roman" w:eastAsia="Times New Roman" w:cs="Times New Roman"/>
          <w:b w:val="0"/>
          <w:bCs w:val="0"/>
          <w:color w:val="000000" w:themeColor="text1"/>
          <w:sz w:val="24"/>
          <w:szCs w:val="24"/>
          <w:highlight w:val="none"/>
          <w:lang w:val="pt-BR"/>
        </w:rPr>
        <w:t xml:space="preserve">ão era uma tarefa f</w:t>
      </w:r>
      <w:r>
        <w:rPr>
          <w:rFonts w:ascii="Times New Roman" w:hAnsi="Times New Roman" w:eastAsia="Times New Roman" w:cs="Times New Roman"/>
          <w:b w:val="0"/>
          <w:bCs w:val="0"/>
          <w:color w:val="000000" w:themeColor="text1"/>
          <w:sz w:val="24"/>
          <w:szCs w:val="24"/>
          <w:highlight w:val="none"/>
          <w:lang w:val="pt-BR"/>
        </w:rPr>
        <w:t xml:space="preserve">ácil. As linguagens de montagem, tornaram o processo mais f</w:t>
      </w:r>
      <w:r>
        <w:rPr>
          <w:rFonts w:ascii="Times New Roman" w:hAnsi="Times New Roman" w:eastAsia="Times New Roman" w:cs="Times New Roman"/>
          <w:b w:val="0"/>
          <w:bCs w:val="0"/>
          <w:color w:val="000000" w:themeColor="text1"/>
          <w:sz w:val="24"/>
          <w:szCs w:val="24"/>
          <w:highlight w:val="none"/>
          <w:lang w:val="pt-BR"/>
        </w:rPr>
        <w:t xml:space="preserve">ácil uma vez que possibilitou a convers</w:t>
      </w:r>
      <w:r>
        <w:rPr>
          <w:rFonts w:ascii="Times New Roman" w:hAnsi="Times New Roman" w:eastAsia="Times New Roman" w:cs="Times New Roman"/>
          <w:b w:val="0"/>
          <w:bCs w:val="0"/>
          <w:color w:val="000000" w:themeColor="text1"/>
          <w:sz w:val="24"/>
          <w:szCs w:val="24"/>
          <w:highlight w:val="none"/>
          <w:lang w:val="pt-BR"/>
        </w:rPr>
        <w:t xml:space="preserve">ão da linguagem de m</w:t>
      </w:r>
      <w:r>
        <w:rPr>
          <w:rFonts w:ascii="Times New Roman" w:hAnsi="Times New Roman" w:eastAsia="Times New Roman" w:cs="Times New Roman"/>
          <w:b w:val="0"/>
          <w:bCs w:val="0"/>
          <w:color w:val="000000" w:themeColor="text1"/>
          <w:sz w:val="24"/>
          <w:szCs w:val="24"/>
          <w:highlight w:val="none"/>
          <w:lang w:val="pt-BR"/>
        </w:rPr>
        <w:t xml:space="preserve">áquina por meio de um montador ou </w:t>
      </w:r>
      <w:r>
        <w:rPr>
          <w:rFonts w:ascii="Times New Roman" w:hAnsi="Times New Roman" w:eastAsia="Times New Roman" w:cs="Times New Roman"/>
          <w:b w:val="0"/>
          <w:bCs w:val="0"/>
          <w:i/>
          <w:iCs/>
          <w:color w:val="000000" w:themeColor="text1"/>
          <w:sz w:val="24"/>
          <w:szCs w:val="24"/>
          <w:highlight w:val="none"/>
          <w:lang w:val="pt-BR"/>
        </w:rPr>
        <w:t xml:space="preserve">assembler </w:t>
      </w:r>
      <w:r>
        <w:rPr>
          <w:rFonts w:ascii="Times New Roman" w:hAnsi="Times New Roman" w:eastAsia="Times New Roman" w:cs="Times New Roman"/>
          <w:b w:val="0"/>
          <w:bCs w:val="0"/>
          <w:color w:val="000000" w:themeColor="text1"/>
          <w:sz w:val="24"/>
          <w:szCs w:val="24"/>
          <w:highlight w:val="none"/>
          <w:lang w:val="pt-BR"/>
        </w:rPr>
        <w:t xml:space="preserve">(Telegraph, 2022).</w:t>
      </w:r>
      <w:r>
        <w:rPr>
          <w:rFonts w:ascii="Times New Roman" w:hAnsi="Times New Roman" w:eastAsia="Times New Roman" w:cs="Times New Roman"/>
          <w:b w:val="0"/>
          <w:bCs w:val="0"/>
          <w:i w:val="0"/>
          <w:color w:val="000000" w:themeColor="text1"/>
          <w:sz w:val="24"/>
          <w:szCs w:val="24"/>
          <w:highlight w:val="none"/>
        </w:rPr>
      </w:r>
      <w:r>
        <w:rPr>
          <w:rFonts w:ascii="Times New Roman" w:hAnsi="Times New Roman" w:eastAsia="Times New Roman" w:cs="Times New Roman"/>
          <w:b w:val="0"/>
          <w:bCs w:val="0"/>
          <w:i w:val="0"/>
          <w:color w:val="000000" w:themeColor="text1"/>
          <w:sz w:val="24"/>
          <w:szCs w:val="24"/>
          <w:highlight w:val="none"/>
        </w:rPr>
      </w:r>
    </w:p>
    <w:p>
      <w:pPr>
        <w:pStyle w:val="908"/>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1.1.11 Mary Kenneth Keller</w:t>
      </w:r>
      <w:bookmarkEnd w:id="12"/>
      <w:r>
        <w:rPr>
          <w:rFonts w:ascii="Times New Roman" w:hAnsi="Times New Roman" w:eastAsia="Times New Roman" w:cs="Times New Roman"/>
          <w:b/>
          <w:bCs/>
          <w:color w:val="000000" w:themeColor="text1"/>
          <w:sz w:val="24"/>
          <w:szCs w:val="24"/>
          <w:highlight w:val="none"/>
          <w:lang w:val="pt-BR"/>
        </w:rPr>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Mary Kenneth Keller (Figura 25) nasceu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(Mendez,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 (Head, O’Leary,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(Figura 24),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 </w:t>
      </w:r>
      <w:r>
        <w:rPr>
          <w:rFonts w:ascii="Times New Roman" w:hAnsi="Times New Roman" w:eastAsia="Times New Roman" w:cs="Times New Roman"/>
          <w:b w:val="0"/>
          <w:bCs w:val="0"/>
          <w:i w:val="0"/>
          <w:iCs w:val="0"/>
          <w:color w:val="000000" w:themeColor="text1"/>
          <w:sz w:val="24"/>
          <w:szCs w:val="24"/>
          <w:highlight w:val="none"/>
          <w:lang w:val="pt-BR"/>
        </w:rPr>
        <w:t xml:space="preserve">(Mendez, 2023)</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margin">
                  <wp:align>center</wp:align>
                </wp:positionH>
                <wp:positionV relativeFrom="paragraph">
                  <wp:posOffset>222231</wp:posOffset>
                </wp:positionV>
                <wp:extent cx="3388811" cy="1563738"/>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35"/>
                        <a:srcRect l="0" t="0" r="0" b="32706"/>
                        <a:stretch/>
                      </pic:blipFill>
                      <pic:spPr bwMode="auto">
                        <a:xfrm flipH="0" flipV="0">
                          <a:off x="0" y="0"/>
                          <a:ext cx="3388810" cy="15637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87040;o:allowoverlap:true;o:allowincell:true;mso-position-horizontal-relative:margin;mso-position-horizontal:center;mso-position-vertical-relative:text;margin-top:17.50pt;mso-position-vertical:absolute;width:266.84pt;height:123.13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24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Durante sua vida ela defendeu</w:t>
      </w:r>
      <w:r>
        <w:rPr>
          <w:rFonts w:ascii="Times New Roman" w:hAnsi="Times New Roman" w:eastAsia="Times New Roman" w:cs="Times New Roman"/>
          <w:sz w:val="24"/>
          <w:szCs w:val="24"/>
          <w:highlight w:val="none"/>
          <w:lang w:val="pt-BR"/>
        </w:rPr>
        <w:t xml:space="preserve"> uma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de tornar essa </w:t>
      </w:r>
      <w:r>
        <w:rPr>
          <w:rFonts w:ascii="Times New Roman" w:hAnsi="Times New Roman" w:eastAsia="Times New Roman" w:cs="Times New Roman"/>
          <w:sz w:val="24"/>
          <w:szCs w:val="24"/>
          <w:highlight w:val="none"/>
          <w:lang w:val="pt-BR"/>
        </w:rPr>
        <w:t xml:space="preserve">área mais acess</w:t>
      </w:r>
      <w:r>
        <w:rPr>
          <w:rFonts w:ascii="Times New Roman" w:hAnsi="Times New Roman" w:eastAsia="Times New Roman" w:cs="Times New Roman"/>
          <w:sz w:val="24"/>
          <w:szCs w:val="24"/>
          <w:highlight w:val="none"/>
          <w:lang w:val="pt-BR"/>
        </w:rPr>
        <w:t xml:space="preserve">ível, </w:t>
      </w:r>
      <w:r>
        <w:rPr>
          <w:rFonts w:ascii="Times New Roman" w:hAnsi="Times New Roman" w:eastAsia="Times New Roman" w:cs="Times New Roman"/>
          <w:sz w:val="24"/>
          <w:szCs w:val="24"/>
          <w:highlight w:val="none"/>
          <w:lang w:val="pt-BR"/>
        </w:rPr>
        <w:t xml:space="preserve">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mantido at</w:t>
      </w:r>
      <w:r>
        <w:rPr>
          <w:rFonts w:ascii="Times New Roman" w:hAnsi="Times New Roman" w:eastAsia="Times New Roman" w:cs="Times New Roman"/>
          <w:sz w:val="24"/>
          <w:szCs w:val="24"/>
          <w:highlight w:val="none"/>
          <w:lang w:val="pt-BR"/>
        </w:rPr>
        <w:t xml:space="preserve">é os dias atuais.</w:t>
      </w:r>
      <w:r>
        <w:rPr>
          <w:rFonts w:ascii="Times New Roman" w:hAnsi="Times New Roman" w:eastAsia="Times New Roman" w:cs="Times New Roman"/>
          <w:b w:val="0"/>
          <w:bCs w:val="0"/>
          <w:i w:val="0"/>
          <w:iCs w:val="0"/>
          <w:color w:val="000000" w:themeColor="text1"/>
          <w:sz w:val="24"/>
          <w:szCs w:val="24"/>
          <w:highlight w:val="none"/>
          <w:lang w:val="pt-BR"/>
        </w:rPr>
        <w:t xml:space="preserve">(Head, O’Leary, 2023)</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(Mendez,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532502" cy="3148745"/>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36"/>
                        <a:stretch/>
                      </pic:blipFill>
                      <pic:spPr bwMode="auto">
                        <a:xfrm flipH="0" flipV="0">
                          <a:off x="0" y="0"/>
                          <a:ext cx="2532501" cy="314874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91136;o:allowoverlap:true;o:allowincell:true;mso-position-horizontal-relative:margin;mso-position-horizontal:center;mso-position-vertical-relative:text;margin-top:14.34pt;mso-position-vertical:absolute;width:199.41pt;height:247.93pt;mso-wrap-distance-left:9.07pt;mso-wrap-distance-top:0.00pt;mso-wrap-distance-right:9.07pt;mso-wrap-distance-bottom:0.00pt;z-index:1;" stroked="false">
                <w10:wrap type="square"/>
                <v:imagedata r:id="rId3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25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right="0" w:firstLine="0" w:left="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908"/>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1.1.12 Edith Ranzini</w:t>
      </w:r>
      <w:bookmarkEnd w:id="13"/>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desenvolvido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eletricista </w:t>
      </w:r>
      <w:r>
        <w:rPr>
          <w:rFonts w:ascii="Times New Roman" w:hAnsi="Times New Roman" w:eastAsia="Times New Roman" w:cs="Times New Roman"/>
          <w:sz w:val="24"/>
          <w:szCs w:val="24"/>
          <w:highlight w:val="none"/>
          <w:lang w:val="pt-BR"/>
        </w:rPr>
        <w:t xml:space="preserve">que foi uma das 12 mulheres dos 360 aprovados no vestibular da Poli, o que corresponde a aproximadamente 3% dos aprovados daquele ano </w:t>
      </w:r>
      <w:r>
        <w:rPr>
          <w:rFonts w:ascii="Times New Roman" w:hAnsi="Times New Roman" w:eastAsia="Times New Roman" w:cs="Times New Roman"/>
          <w:color w:val="000000"/>
          <w:sz w:val="24"/>
        </w:rPr>
        <w:t xml:space="preserve">(JORNAL DA USP, 2018)</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w:t>
      </w:r>
      <w:r>
        <w:rPr>
          <w:rStyle w:val="1070"/>
          <w:rFonts w:ascii="Times New Roman" w:hAnsi="Times New Roman" w:eastAsia="Times New Roman" w:cs="Times New Roman"/>
          <w:sz w:val="24"/>
          <w:szCs w:val="24"/>
          <w:highlight w:val="none"/>
          <w:lang w:val="pt-BR"/>
        </w:rPr>
        <w:footnoteReference w:id="7"/>
      </w:r>
      <w:r>
        <w:rPr>
          <w:rFonts w:ascii="Times New Roman" w:hAnsi="Times New Roman" w:eastAsia="Times New Roman" w:cs="Times New Roman"/>
          <w:sz w:val="24"/>
          <w:szCs w:val="24"/>
          <w:highlight w:val="none"/>
          <w:lang w:val="pt-BR"/>
        </w:rPr>
        <w:t xml:space="preserve">, mostrado na Figura 26,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sendo programado em Assembly.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245951</wp:posOffset>
                </wp:positionV>
                <wp:extent cx="3747331" cy="2391216"/>
                <wp:effectExtent l="0" t="0" r="0" b="0"/>
                <wp:wrapSquare wrapText="bothSides"/>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37"/>
                        <a:srcRect l="4458" t="990" r="0" b="0"/>
                        <a:stretch/>
                      </pic:blipFill>
                      <pic:spPr bwMode="auto">
                        <a:xfrm flipH="0" flipV="0">
                          <a:off x="0" y="0"/>
                          <a:ext cx="3747331" cy="23912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66560;o:allowoverlap:true;o:allowincell:true;mso-position-horizontal-relative:margin;mso-position-horizontal:center;mso-position-vertical-relative:text;margin-top:19.37pt;mso-position-vertical:absolute;width:295.07pt;height:188.28pt;mso-wrap-distance-left:9.07pt;mso-wrap-distance-top:0.00pt;mso-wrap-distance-right:9.07pt;mso-wrap-distance-bottom:0.00pt;z-index:1;" stroked="false">
                <w10:wrap type="square"/>
                <v:imagedata r:id="rId37"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26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908"/>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1.1.13 Claudia Bauzer Medeiros</w:t>
      </w:r>
      <w:bookmarkEnd w:id="14"/>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(Figura 27),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w:t>
      </w:r>
      <w:r>
        <w:rPr>
          <w:rFonts w:ascii="Times New Roman" w:hAnsi="Times New Roman" w:eastAsia="Times New Roman" w:cs="Times New Roman"/>
          <w:b w:val="0"/>
          <w:bCs w:val="0"/>
          <w:sz w:val="24"/>
          <w:szCs w:val="24"/>
          <w:highlight w:val="none"/>
        </w:rPr>
        <w:t xml:space="preserve">(FAPESP,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50528" behindDoc="0" locked="0" layoutInCell="1" allowOverlap="1">
                <wp:simplePos x="0" y="0"/>
                <wp:positionH relativeFrom="margin">
                  <wp:posOffset>1512573</wp:posOffset>
                </wp:positionH>
                <wp:positionV relativeFrom="paragraph">
                  <wp:posOffset>235626</wp:posOffset>
                </wp:positionV>
                <wp:extent cx="2999442" cy="1910592"/>
                <wp:effectExtent l="0" t="0" r="0" b="0"/>
                <wp:wrapSquare wrapText="bothSides"/>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475024" name=""/>
                        <pic:cNvPicPr>
                          <a:picLocks noChangeAspect="1"/>
                        </pic:cNvPicPr>
                        <pic:nvPr/>
                      </pic:nvPicPr>
                      <pic:blipFill>
                        <a:blip r:embed="rId38"/>
                        <a:srcRect l="7422" t="11346" r="14260" b="0"/>
                        <a:stretch/>
                      </pic:blipFill>
                      <pic:spPr bwMode="auto">
                        <a:xfrm flipH="0" flipV="0">
                          <a:off x="0" y="0"/>
                          <a:ext cx="2999441" cy="191059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150528;o:allowoverlap:true;o:allowincell:true;mso-position-horizontal-relative:margin;margin-left:119.10pt;mso-position-horizontal:absolute;mso-position-vertical-relative:text;margin-top:18.55pt;mso-position-vertical:absolute;width:236.18pt;height:150.44pt;mso-wrap-distance-left:9.07pt;mso-wrap-distance-top:0.00pt;mso-wrap-distance-right:9.07pt;mso-wrap-distance-bottom:0.00pt;z-index:1;" stroked="false">
                <w10:wrap type="square"/>
                <v:imagedata r:id="rId38"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27 – </w:t>
      </w:r>
      <w:r>
        <w:rPr>
          <w:rFonts w:ascii="Times New Roman" w:hAnsi="Times New Roman" w:eastAsia="Times New Roman" w:cs="Times New Roman"/>
          <w:b w:val="0"/>
          <w:bCs w:val="0"/>
          <w:i w:val="0"/>
          <w:iCs w:val="0"/>
          <w:sz w:val="20"/>
          <w:szCs w:val="20"/>
          <w:highlight w:val="none"/>
        </w:rPr>
        <w:t xml:space="preserve">C</w:t>
      </w:r>
      <w:r>
        <w:rPr>
          <w:rFonts w:ascii="Times New Roman" w:hAnsi="Times New Roman" w:eastAsia="Times New Roman" w:cs="Times New Roman"/>
          <w:b w:val="0"/>
          <w:bCs w:val="0"/>
          <w:i w:val="0"/>
          <w:iCs w:val="0"/>
          <w:sz w:val="20"/>
          <w:szCs w:val="20"/>
          <w:highlight w:val="none"/>
        </w:rPr>
        <w:t xml:space="preserve">laudia Bauzer durante apresentaç</w:t>
      </w:r>
      <w:r>
        <w:rPr>
          <w:rFonts w:ascii="Times New Roman" w:hAnsi="Times New Roman" w:eastAsia="Times New Roman" w:cs="Times New Roman"/>
          <w:b w:val="0"/>
          <w:bCs w:val="0"/>
          <w:i w:val="0"/>
          <w:iCs w:val="0"/>
          <w:sz w:val="20"/>
          <w:szCs w:val="20"/>
          <w:highlight w:val="none"/>
        </w:rPr>
        <w:t xml:space="preserve">ão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r>
        <w:rPr>
          <w:highlight w:val="none"/>
        </w:rPr>
      </w:r>
    </w:p>
    <w:p>
      <w:pPr>
        <w:pBdr/>
        <w:shd w:val="nil" w:color="000000"/>
        <w:spacing w:line="360" w:lineRule="auto"/>
        <w:ind w:firstLine="0"/>
        <w:jc w:val="both"/>
        <w:rPr>
          <w:highlight w:val="none"/>
        </w:rPr>
      </w:pPr>
      <w:r>
        <w:rPr>
          <w:highlight w:val="none"/>
        </w:rPr>
      </w:r>
      <w:r>
        <w:rPr>
          <w:highlight w:val="none"/>
        </w:rPr>
      </w:r>
      <w:r>
        <w:rPr>
          <w:highlight w:val="none"/>
        </w:rPr>
      </w:r>
    </w:p>
    <w:p>
      <w:pPr>
        <w:pBdr/>
        <w:spacing w:line="360" w:lineRule="auto"/>
        <w:ind w:right="0" w:firstLine="0" w:left="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Biblioteca Virtual da Fapesp,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908"/>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1.1.14 Luzia Renn</w:t>
      </w:r>
      <w:r>
        <w:rPr>
          <w:rFonts w:ascii="Times New Roman" w:hAnsi="Times New Roman" w:eastAsia="Times New Roman" w:cs="Times New Roman"/>
          <w:b/>
          <w:bCs/>
          <w:sz w:val="24"/>
          <w:szCs w:val="24"/>
          <w:highlight w:val="none"/>
        </w:rPr>
        <w:t xml:space="preserve">ó Moreira</w:t>
      </w:r>
      <w:bookmarkEnd w:id="1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 </w:t>
      </w:r>
      <w:r>
        <w:rPr>
          <w:rFonts w:ascii="Times New Roman" w:hAnsi="Times New Roman" w:eastAsia="Times New Roman" w:cs="Times New Roman"/>
          <w:b w:val="0"/>
          <w:bCs w:val="0"/>
          <w:sz w:val="24"/>
          <w:szCs w:val="24"/>
          <w:highlight w:val="none"/>
        </w:rPr>
        <w:t xml:space="preserve">(UNIFEI, 2024)</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(Figura 28),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 que mais tarde se tornaria a semente do Vale da Eletrônica (UNIFEI,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0"/>
          <w:szCs w:val="20"/>
          <w:highlight w:val="none"/>
        </w:rPr>
      </w:pP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28 – </w:t>
      </w:r>
      <w:r>
        <w:rPr>
          <w:rFonts w:ascii="Times New Roman" w:hAnsi="Times New Roman" w:eastAsia="Times New Roman" w:cs="Times New Roman"/>
          <w:b w:val="0"/>
          <w:bCs w:val="0"/>
          <w:i w:val="0"/>
          <w:iCs w:val="0"/>
          <w:sz w:val="20"/>
          <w:szCs w:val="20"/>
          <w:highlight w:val="none"/>
        </w:rPr>
        <w:t xml:space="preserve">Sinhá </w:t>
      </w:r>
      <w:r>
        <mc:AlternateContent>
          <mc:Choice Requires="wpg">
            <w:drawing>
              <wp:anchor xmlns:wp="http://schemas.openxmlformats.org/drawingml/2006/wordprocessingDrawing" xmlns:wp14="http://schemas.microsoft.com/office/word/2010/wordprocessingDrawing" distT="0" distB="0" distL="115200" distR="115200" simplePos="0" relativeHeight="155648" behindDoc="0" locked="0" layoutInCell="1" allowOverlap="1">
                <wp:simplePos x="0" y="0"/>
                <wp:positionH relativeFrom="margin">
                  <wp:align>center</wp:align>
                </wp:positionH>
                <wp:positionV relativeFrom="paragraph">
                  <wp:posOffset>177165</wp:posOffset>
                </wp:positionV>
                <wp:extent cx="3638833" cy="2725515"/>
                <wp:effectExtent l="0" t="0" r="0" b="0"/>
                <wp:wrapSquare wrapText="bothSides"/>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2376" name=""/>
                        <pic:cNvPicPr>
                          <a:picLocks noChangeAspect="1"/>
                        </pic:cNvPicPr>
                        <pic:nvPr/>
                      </pic:nvPicPr>
                      <pic:blipFill>
                        <a:blip r:embed="rId39"/>
                        <a:stretch/>
                      </pic:blipFill>
                      <pic:spPr bwMode="auto">
                        <a:xfrm flipH="0" flipV="0">
                          <a:off x="0" y="0"/>
                          <a:ext cx="3638832" cy="27255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155648;o:allowoverlap:true;o:allowincell:true;mso-position-horizontal-relative:margin;mso-position-horizontal:center;mso-position-vertical-relative:text;margin-top:13.95pt;mso-position-vertical:absolute;width:286.52pt;height:214.61pt;mso-wrap-distance-left:9.07pt;mso-wrap-distance-top:0.00pt;mso-wrap-distance-right:9.07pt;mso-wrap-distance-bottom:0.00pt;z-index:1;" stroked="false">
                <w10:wrap type="square"/>
                <v:imagedata r:id="rId39"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Moreira fez parceria com o Governo Federal para fundar a ETE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highlight w:val="none"/>
        </w:rPr>
      </w:r>
      <w:r>
        <w:rPr>
          <w:highlight w:val="none"/>
        </w:rPr>
      </w:r>
    </w:p>
    <w:p>
      <w:pPr>
        <w:pBdr/>
        <w:shd w:val="nil" w:color="000000"/>
        <w:spacing w:line="360" w:lineRule="auto"/>
        <w:ind w:right="0" w:firstLine="0" w:left="0"/>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Arquivo / ETE FMC</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Style w:val="908"/>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1.1.15 Carol Shaw</w:t>
      </w:r>
      <w:bookmarkEnd w:id="16"/>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(Figura 29), com seu trabalho not</w:t>
      </w:r>
      <w:r>
        <w:rPr>
          <w:rFonts w:ascii="Times New Roman" w:hAnsi="Times New Roman" w:eastAsia="Times New Roman" w:cs="Times New Roman"/>
          <w:b w:val="0"/>
          <w:bCs w:val="0"/>
          <w:sz w:val="24"/>
          <w:szCs w:val="24"/>
        </w:rPr>
        <w:t xml:space="preserve">ável em River Raid (Figura 30),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(Movimento Mulheres na TI, 2024c).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83296" behindDoc="0" locked="0" layoutInCell="1" allowOverlap="1">
                <wp:simplePos x="0" y="0"/>
                <wp:positionH relativeFrom="margin">
                  <wp:align>center</wp:align>
                </wp:positionH>
                <wp:positionV relativeFrom="paragraph">
                  <wp:posOffset>165081</wp:posOffset>
                </wp:positionV>
                <wp:extent cx="2652915" cy="2475093"/>
                <wp:effectExtent l="0" t="0" r="0" b="0"/>
                <wp:wrapSquare wrapText="bothSides"/>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709309" name=""/>
                        <pic:cNvPicPr>
                          <a:picLocks noChangeAspect="1"/>
                        </pic:cNvPicPr>
                        <pic:nvPr/>
                      </pic:nvPicPr>
                      <pic:blipFill>
                        <a:blip r:embed="rId40"/>
                        <a:stretch/>
                      </pic:blipFill>
                      <pic:spPr bwMode="auto">
                        <a:xfrm flipH="0" flipV="0">
                          <a:off x="0" y="0"/>
                          <a:ext cx="2652914" cy="247509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183296;o:allowoverlap:true;o:allowincell:true;mso-position-horizontal-relative:margin;mso-position-horizontal:center;mso-position-vertical-relative:text;margin-top:13.00pt;mso-position-vertical:absolute;width:208.89pt;height:194.89pt;mso-wrap-distance-left:9.07pt;mso-wrap-distance-top:0.00pt;mso-wrap-distance-right:9.07pt;mso-wrap-distance-bottom:0.00pt;z-index:1;" stroked="false">
                <w10:wrap type="square"/>
                <v:imagedata r:id="rId40" o:title=""/>
                <o:lock v:ext="edit" rotation="t"/>
              </v:shape>
            </w:pict>
          </mc:Fallback>
        </mc:AlternateContent>
      </w:r>
      <w:r>
        <w:rPr>
          <w:rFonts w:ascii="Times New Roman" w:hAnsi="Times New Roman" w:eastAsia="Times New Roman" w:cs="Times New Roman"/>
          <w:b/>
          <w:bCs/>
          <w:sz w:val="20"/>
          <w:szCs w:val="20"/>
          <w:highlight w:val="none"/>
        </w:rPr>
        <w:t xml:space="preserve">Figura 29</w:t>
      </w:r>
      <w:r>
        <w:rPr>
          <w:rFonts w:ascii="Times New Roman" w:hAnsi="Times New Roman" w:eastAsia="Times New Roman" w:cs="Times New Roman"/>
          <w:b w:val="0"/>
          <w:bCs w:val="0"/>
          <w:sz w:val="20"/>
          <w:szCs w:val="20"/>
          <w:highlight w:val="none"/>
        </w:rPr>
        <w:t xml:space="preserve"> – Carol Shaw segurando exemplar do River Raid</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SBC Horizontes, 2024</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167186</wp:posOffset>
                </wp:positionV>
                <wp:extent cx="3449722" cy="1992381"/>
                <wp:effectExtent l="0" t="0" r="0" b="0"/>
                <wp:wrapSquare wrapText="bothSides"/>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41"/>
                        <a:stretch/>
                      </pic:blipFill>
                      <pic:spPr bwMode="auto">
                        <a:xfrm flipH="0" flipV="0">
                          <a:off x="0" y="0"/>
                          <a:ext cx="3449721" cy="199238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67584;o:allowoverlap:true;o:allowincell:true;mso-position-horizontal-relative:margin;mso-position-horizontal:center;mso-position-vertical-relative:text;margin-top:13.16pt;mso-position-vertical:absolute;width:271.63pt;height:156.88pt;mso-wrap-distance-left:9.07pt;mso-wrap-distance-top:0.00pt;mso-wrap-distance-right:9.07pt;mso-wrap-distance-bottom:0.00pt;z-index:1;" stroked="false">
                <w10:wrap type="square"/>
                <v:imagedata r:id="rId41" o:title=""/>
                <o:lock v:ext="edit" rotation="t"/>
              </v:shape>
            </w:pict>
          </mc:Fallback>
        </mc:AlternateContent>
      </w:r>
      <w:r>
        <w:rPr>
          <w:rFonts w:ascii="Times New Roman" w:hAnsi="Times New Roman" w:eastAsia="Times New Roman" w:cs="Times New Roman"/>
          <w:b/>
          <w:bCs/>
          <w:sz w:val="20"/>
          <w:szCs w:val="20"/>
          <w:highlight w:val="none"/>
        </w:rPr>
        <w:t xml:space="preserve">Figura 30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right="0" w:firstLine="0" w:left="0"/>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908"/>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1.1.16 Roberta Willians</w:t>
      </w:r>
      <w:bookmarkEnd w:id="1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sz w:val="24"/>
          <w:szCs w:val="24"/>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(Figura 31).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w:t>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rPr>
        <w:t xml:space="preserve">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w:t>
      </w:r>
      <w:r>
        <w:rPr>
          <w:rFonts w:ascii="Times New Roman" w:hAnsi="Times New Roman" w:eastAsia="Times New Roman" w:cs="Times New Roman"/>
          <w:b w:val="0"/>
          <w:bCs w:val="0"/>
          <w:i/>
          <w:iCs/>
          <w:sz w:val="24"/>
          <w:szCs w:val="24"/>
        </w:rPr>
        <w:t xml:space="preserve">Sierra Creative Interpreter</w:t>
      </w:r>
      <w:r>
        <w:rPr>
          <w:rFonts w:ascii="Times New Roman" w:hAnsi="Times New Roman" w:eastAsia="Times New Roman" w:cs="Times New Roman"/>
          <w:b w:val="0"/>
          <w:bCs w:val="0"/>
          <w:i w:val="0"/>
          <w:iCs w:val="0"/>
          <w:sz w:val="24"/>
          <w:szCs w:val="24"/>
        </w:rPr>
        <w:t xml:space="preserve"> </w:t>
      </w:r>
      <w:r>
        <w:rPr>
          <w:rFonts w:ascii="Times New Roman" w:hAnsi="Times New Roman" w:eastAsia="Times New Roman" w:cs="Times New Roman"/>
          <w:b w:val="0"/>
          <w:bCs w:val="0"/>
          <w:i w:val="0"/>
          <w:iCs w:val="0"/>
          <w:sz w:val="24"/>
          <w:szCs w:val="24"/>
        </w:rPr>
        <w:t xml:space="preserve">(SCI)</w:t>
      </w:r>
      <w:r>
        <w:rPr>
          <w:rFonts w:ascii="Times New Roman" w:hAnsi="Times New Roman" w:eastAsia="Times New Roman" w:cs="Times New Roman"/>
          <w:b w:val="0"/>
          <w:bCs w:val="0"/>
          <w:i/>
          <w:iCs/>
          <w:sz w:val="24"/>
          <w:szCs w:val="24"/>
        </w:rPr>
        <w:t xml:space="preserve"> </w:t>
      </w:r>
      <w:r>
        <w:rPr>
          <w:rFonts w:ascii="Times New Roman" w:hAnsi="Times New Roman" w:eastAsia="Times New Roman" w:cs="Times New Roman"/>
          <w:b w:val="0"/>
          <w:bCs w:val="0"/>
          <w:i w:val="0"/>
          <w:iCs w:val="0"/>
          <w:sz w:val="24"/>
          <w:szCs w:val="24"/>
        </w:rPr>
        <w:t xml:space="preserve">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bCs/>
          <w:sz w:val="20"/>
          <w:szCs w:val="20"/>
          <w:highlight w:val="none"/>
        </w:rPr>
        <w:t xml:space="preserve">Figura 31 </w:t>
      </w:r>
      <w:r>
        <w:rPr>
          <w:rFonts w:ascii="Times New Roman" w:hAnsi="Times New Roman" w:eastAsia="Times New Roman" w:cs="Times New Roman"/>
          <w:b w:val="0"/>
          <w:bCs w:val="0"/>
          <w:sz w:val="20"/>
          <w:szCs w:val="20"/>
          <w:highlight w:val="none"/>
        </w:rPr>
        <w:t xml:space="preserve">– Roberta </w:t>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margin">
                  <wp:posOffset>1237762</wp:posOffset>
                </wp:positionH>
                <wp:positionV relativeFrom="paragraph">
                  <wp:posOffset>200956</wp:posOffset>
                </wp:positionV>
                <wp:extent cx="3284560" cy="2287169"/>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17563" name=""/>
                        <pic:cNvPicPr>
                          <a:picLocks noChangeAspect="1"/>
                        </pic:cNvPicPr>
                        <pic:nvPr/>
                      </pic:nvPicPr>
                      <pic:blipFill>
                        <a:blip r:embed="rId42"/>
                        <a:srcRect l="0" t="4417" r="0" b="0"/>
                        <a:stretch/>
                      </pic:blipFill>
                      <pic:spPr bwMode="auto">
                        <a:xfrm flipH="0" flipV="0">
                          <a:off x="0" y="0"/>
                          <a:ext cx="3284559" cy="228716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162816;o:allowoverlap:true;o:allowincell:true;mso-position-horizontal-relative:margin;margin-left:97.46pt;mso-position-horizontal:absolute;mso-position-vertical-relative:text;margin-top:15.82pt;mso-position-vertical:absolute;width:258.63pt;height:180.09pt;mso-wrap-distance-left:9.07pt;mso-wrap-distance-top:0.00pt;mso-wrap-distance-right:9.07pt;mso-wrap-distance-bottom:0.00pt;z-index:1;" stroked="false">
                <w10:wrap type="square"/>
                <v:imagedata r:id="rId42" o:title=""/>
                <o:lock v:ext="edit" rotation="t"/>
              </v:shape>
            </w:pict>
          </mc:Fallback>
        </mc:AlternateContent>
      </w:r>
      <w:r>
        <w:rPr>
          <w:rFonts w:ascii="Times New Roman" w:hAnsi="Times New Roman" w:eastAsia="Times New Roman" w:cs="Times New Roman"/>
          <w:b w:val="0"/>
          <w:bCs w:val="0"/>
          <w:sz w:val="20"/>
          <w:szCs w:val="20"/>
          <w:highlight w:val="none"/>
        </w:rPr>
        <w:t xml:space="preserve">Willians</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Wikipedia, 2024</w:t>
      </w:r>
      <w:r>
        <w:rPr>
          <w:sz w:val="18"/>
          <w:szCs w:val="18"/>
          <w:highlight w:val="none"/>
        </w:rPr>
      </w:r>
      <w:r>
        <w:rPr>
          <w:sz w:val="18"/>
          <w:szCs w:val="18"/>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r>
      <w:r>
        <w:rPr>
          <w:rFonts w:ascii="Times New Roman" w:hAnsi="Times New Roman" w:eastAsia="Times New Roman" w:cs="Times New Roman"/>
          <w:b w:val="0"/>
          <w:bCs w:val="0"/>
          <w:i w:val="0"/>
          <w:iCs w:val="0"/>
          <w:sz w:val="24"/>
          <w:szCs w:val="24"/>
          <w:highlight w:val="none"/>
        </w:rPr>
        <w:t xml:space="preserve">O jogo fez tanto sucesso que abriram uma empresa, chamada Sierra On-Line, permitindo a Roberta criar seu segundo jogo, “The Wizard and The Princess”. Seu jogo mais famoso, “The King’s Quest” (Figura 32), redefiniu muitos conceitos de jogos de aventura, como o movimento bidimensional de person</w:t>
      </w:r>
      <w:r>
        <w:rPr>
          <w:rFonts w:ascii="Times New Roman" w:hAnsi="Times New Roman" w:eastAsia="Times New Roman" w:cs="Times New Roman"/>
          <w:b w:val="0"/>
          <w:bCs w:val="0"/>
          <w:i w:val="0"/>
          <w:iCs w:val="0"/>
          <w:sz w:val="24"/>
          <w:szCs w:val="24"/>
          <w:highlight w:val="none"/>
        </w:rPr>
        <w:t xml:space="preserve">agens, atrás e ao redor dos objetos da tela </w:t>
      </w:r>
      <w:r>
        <w:rPr>
          <w:rFonts w:ascii="Times New Roman" w:hAnsi="Times New Roman" w:eastAsia="Times New Roman" w:cs="Times New Roman"/>
          <w:b w:val="0"/>
          <w:bCs w:val="0"/>
          <w:i w:val="0"/>
          <w:iCs w:val="0"/>
          <w:sz w:val="24"/>
          <w:szCs w:val="24"/>
          <w:highlight w:val="none"/>
        </w:rPr>
        <w:t xml:space="preserve">(Lemelson-MIT, 2024)</w:t>
      </w:r>
      <w:r/>
      <w:r>
        <w:rPr>
          <w:rFonts w:ascii="Times New Roman" w:hAnsi="Times New Roman" w:eastAsia="Times New Roman" w:cs="Times New Roman"/>
          <w:b w:val="0"/>
          <w:bCs w:val="0"/>
          <w:i w:val="0"/>
          <w:iCs w:val="0"/>
          <w:sz w:val="24"/>
          <w:szCs w:val="24"/>
          <w:highlight w:val="none"/>
        </w:rPr>
        <w:t xml:space="preserve">. Williams foi pioneira em criar personagens principais femininos e continuou a desenhar muitos jogos de sucesso. Isso mostra que a representatividade importa, pois, o p</w:t>
      </w:r>
      <w:r>
        <w:rPr>
          <w:rFonts w:ascii="Times New Roman" w:hAnsi="Times New Roman" w:eastAsia="Times New Roman" w:cs="Times New Roman"/>
          <w:b w:val="0"/>
          <w:bCs w:val="0"/>
          <w:i w:val="0"/>
          <w:iCs w:val="0"/>
          <w:sz w:val="24"/>
          <w:szCs w:val="24"/>
          <w:highlight w:val="none"/>
        </w:rPr>
        <w:t xml:space="preserve">úblico dos seus jogos era de 35% a 40% mulheres</w:t>
      </w:r>
      <w:r>
        <w:rPr>
          <w:rFonts w:ascii="Times New Roman" w:hAnsi="Times New Roman" w:eastAsia="Times New Roman" w:cs="Times New Roman"/>
          <w:b w:val="0"/>
          <w:bCs w:val="0"/>
          <w:i w:val="0"/>
          <w:iCs w:val="0"/>
          <w:sz w:val="24"/>
          <w:szCs w:val="24"/>
          <w:highlight w:val="none"/>
        </w:rPr>
        <w:t xml:space="preserve"> (Rezende, 2020).</w:t>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Ainda que tenha aberto caminho para que outras produç</w:t>
      </w:r>
      <w:r>
        <w:rPr>
          <w:rFonts w:ascii="Times New Roman" w:hAnsi="Times New Roman" w:eastAsia="Times New Roman" w:cs="Times New Roman"/>
          <w:b w:val="0"/>
          <w:bCs w:val="0"/>
          <w:i w:val="0"/>
          <w:iCs w:val="0"/>
          <w:sz w:val="24"/>
          <w:szCs w:val="24"/>
          <w:highlight w:val="none"/>
        </w:rPr>
        <w:t xml:space="preserve">ões independentes surgissem –  como </w:t>
      </w:r>
      <w:r>
        <w:rPr>
          <w:rFonts w:ascii="Times New Roman" w:hAnsi="Times New Roman" w:eastAsia="Times New Roman" w:cs="Times New Roman"/>
          <w:b w:val="0"/>
          <w:bCs w:val="0"/>
          <w:i w:val="0"/>
          <w:iCs w:val="0"/>
          <w:sz w:val="24"/>
          <w:szCs w:val="24"/>
          <w:highlight w:val="none"/>
        </w:rPr>
        <w:t xml:space="preserve">Ann McCormick, Leslie Grimm e Teri Perl que fundaram a The Learning Company – houveram in</w:t>
      </w:r>
      <w:r>
        <w:rPr>
          <w:rFonts w:ascii="Times New Roman" w:hAnsi="Times New Roman" w:eastAsia="Times New Roman" w:cs="Times New Roman"/>
          <w:b w:val="0"/>
          <w:bCs w:val="0"/>
          <w:i w:val="0"/>
          <w:iCs w:val="0"/>
          <w:sz w:val="24"/>
          <w:szCs w:val="24"/>
          <w:highlight w:val="none"/>
        </w:rPr>
        <w:t xml:space="preserve">úmeras pol</w:t>
      </w:r>
      <w:r>
        <w:rPr>
          <w:rFonts w:ascii="Times New Roman" w:hAnsi="Times New Roman" w:eastAsia="Times New Roman" w:cs="Times New Roman"/>
          <w:b w:val="0"/>
          <w:bCs w:val="0"/>
          <w:i w:val="0"/>
          <w:iCs w:val="0"/>
          <w:sz w:val="24"/>
          <w:szCs w:val="24"/>
          <w:highlight w:val="none"/>
        </w:rPr>
        <w:t xml:space="preserve">êmicas envolvendo seus funcion</w:t>
      </w:r>
      <w:r>
        <w:rPr>
          <w:rFonts w:ascii="Times New Roman" w:hAnsi="Times New Roman" w:eastAsia="Times New Roman" w:cs="Times New Roman"/>
          <w:b w:val="0"/>
          <w:bCs w:val="0"/>
          <w:i w:val="0"/>
          <w:iCs w:val="0"/>
          <w:sz w:val="24"/>
          <w:szCs w:val="24"/>
          <w:highlight w:val="none"/>
        </w:rPr>
        <w:t xml:space="preserve">ários com o lançamento do jogo Police Quest, mas que era viabilizadas pois traziam capital para a empresa </w:t>
      </w:r>
      <w:r>
        <w:rPr>
          <w:rFonts w:ascii="Times New Roman" w:hAnsi="Times New Roman" w:eastAsia="Times New Roman" w:cs="Times New Roman"/>
          <w:b w:val="0"/>
          <w:bCs w:val="0"/>
          <w:i w:val="0"/>
          <w:iCs w:val="0"/>
          <w:sz w:val="24"/>
          <w:szCs w:val="24"/>
          <w:highlight w:val="none"/>
        </w:rPr>
        <w:t xml:space="preserve">(Rezende, 2020).</w:t>
      </w:r>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p>
      <w:pPr>
        <w:pBdr/>
        <w:spacing w:line="360" w:lineRule="auto"/>
        <w:ind/>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43"/>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4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32</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908"/>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1.1.17 Radia Perlman</w:t>
      </w:r>
      <w:bookmarkEnd w:id="18"/>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No final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w:t>
      </w:r>
      <w:r>
        <w:rPr>
          <w:rFonts w:ascii="Times New Roman" w:hAnsi="Times New Roman" w:eastAsia="Times New Roman" w:cs="Times New Roman"/>
          <w:b w:val="0"/>
          <w:bCs w:val="0"/>
          <w:i w:val="0"/>
          <w:iCs w:val="0"/>
          <w:sz w:val="24"/>
          <w:szCs w:val="24"/>
          <w:highlight w:val="none"/>
        </w:rPr>
        <w:t xml:space="preserve">(Torres, 2015)</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Uma das pessoas que contribuiram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(Figura 33), pelo motivo de ter criado um algoritmo que foi base para o protocolo STP, </w:t>
      </w:r>
      <w:r>
        <w:rPr>
          <w:rFonts w:ascii="Times New Roman" w:hAnsi="Times New Roman" w:eastAsia="Times New Roman" w:cs="Times New Roman"/>
          <w:b w:val="0"/>
          <w:bCs w:val="0"/>
          <w:i/>
          <w:iCs/>
          <w:sz w:val="24"/>
          <w:szCs w:val="24"/>
          <w:highlight w:val="none"/>
        </w:rPr>
        <w:t xml:space="preserve">Spanning Tree Protocol</w:t>
      </w:r>
      <w:r>
        <w:rPr>
          <w:rFonts w:ascii="Times New Roman" w:hAnsi="Times New Roman" w:eastAsia="Times New Roman" w:cs="Times New Roman"/>
          <w:b w:val="0"/>
          <w:bCs w:val="0"/>
          <w:sz w:val="24"/>
          <w:szCs w:val="24"/>
          <w:highlight w:val="none"/>
        </w:rPr>
        <w:t xml:space="preserve">,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tbl>
      <w:tblPr>
        <w:tblStyle w:val="941"/>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Algorhyme (by Radia Perlman)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I think tha I slahh never see a graph more lovely than a tree.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tree whose crucial property is loop-free conectivity.</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tree that must be sure to span so packets can reach every LAN.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First the root must be selected.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By ID, it is selected.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Least-cost paths from root are traced.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In the tree, these paths are placed.</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 mesh is made by folks like me, then bridges find a spanning tree.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Algorima (por Radia Perlman)</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Acho que nunca verei um gr</w:t>
            </w:r>
            <w:r>
              <w:rPr>
                <w:rFonts w:ascii="Times New Roman" w:hAnsi="Times New Roman" w:eastAsia="Times New Roman" w:cs="Times New Roman"/>
                <w:b w:val="0"/>
                <w:bCs w:val="0"/>
                <w:i w:val="0"/>
                <w:iCs w:val="0"/>
                <w:sz w:val="24"/>
                <w:szCs w:val="24"/>
                <w:highlight w:val="none"/>
              </w:rPr>
              <w:t xml:space="preserve">áfico mais lindo que uma </w:t>
            </w:r>
            <w:r>
              <w:rPr>
                <w:rFonts w:ascii="Times New Roman" w:hAnsi="Times New Roman" w:eastAsia="Times New Roman" w:cs="Times New Roman"/>
                <w:b w:val="0"/>
                <w:bCs w:val="0"/>
                <w:i w:val="0"/>
                <w:iCs w:val="0"/>
                <w:sz w:val="24"/>
                <w:szCs w:val="24"/>
                <w:highlight w:val="none"/>
              </w:rPr>
              <w:t xml:space="preserve">árvore.</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w:t>
            </w:r>
            <w:r>
              <w:rPr>
                <w:rFonts w:ascii="Times New Roman" w:hAnsi="Times New Roman" w:eastAsia="Times New Roman" w:cs="Times New Roman"/>
                <w:b w:val="0"/>
                <w:bCs w:val="0"/>
                <w:i w:val="0"/>
                <w:iCs w:val="0"/>
                <w:sz w:val="24"/>
                <w:szCs w:val="24"/>
                <w:highlight w:val="none"/>
              </w:rPr>
              <w:t xml:space="preserve">ávore cuja propriedade crucial </w:t>
            </w:r>
            <w:r>
              <w:rPr>
                <w:rFonts w:ascii="Times New Roman" w:hAnsi="Times New Roman" w:eastAsia="Times New Roman" w:cs="Times New Roman"/>
                <w:b w:val="0"/>
                <w:bCs w:val="0"/>
                <w:i w:val="0"/>
                <w:iCs w:val="0"/>
                <w:sz w:val="24"/>
                <w:szCs w:val="24"/>
                <w:highlight w:val="none"/>
              </w:rPr>
              <w:t xml:space="preserve">é a conectividade sem loop.</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w:t>
            </w:r>
            <w:r>
              <w:rPr>
                <w:rFonts w:ascii="Times New Roman" w:hAnsi="Times New Roman" w:eastAsia="Times New Roman" w:cs="Times New Roman"/>
                <w:b w:val="0"/>
                <w:bCs w:val="0"/>
                <w:i w:val="0"/>
                <w:iCs w:val="0"/>
                <w:sz w:val="24"/>
                <w:szCs w:val="24"/>
                <w:highlight w:val="none"/>
              </w:rPr>
              <w:t xml:space="preserve">árvore que deve se estender para que os pacotes possam chegar a todas as LANs.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Primeiro, a raiz deve ser selecionada.</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Por ID, </w:t>
            </w:r>
            <w:r>
              <w:rPr>
                <w:rFonts w:ascii="Times New Roman" w:hAnsi="Times New Roman" w:eastAsia="Times New Roman" w:cs="Times New Roman"/>
                <w:b w:val="0"/>
                <w:bCs w:val="0"/>
                <w:i w:val="0"/>
                <w:iCs w:val="0"/>
                <w:sz w:val="24"/>
                <w:szCs w:val="24"/>
                <w:highlight w:val="none"/>
              </w:rPr>
              <w:t xml:space="preserve">é eleito.</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Os caminhos de menor custo a partir da raiz s</w:t>
            </w:r>
            <w:r>
              <w:rPr>
                <w:rFonts w:ascii="Times New Roman" w:hAnsi="Times New Roman" w:eastAsia="Times New Roman" w:cs="Times New Roman"/>
                <w:b w:val="0"/>
                <w:bCs w:val="0"/>
                <w:i w:val="0"/>
                <w:iCs w:val="0"/>
                <w:sz w:val="24"/>
                <w:szCs w:val="24"/>
                <w:highlight w:val="none"/>
              </w:rPr>
              <w:t xml:space="preserve">ão rastreados.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Na </w:t>
            </w:r>
            <w:r>
              <w:rPr>
                <w:rFonts w:ascii="Times New Roman" w:hAnsi="Times New Roman" w:eastAsia="Times New Roman" w:cs="Times New Roman"/>
                <w:b w:val="0"/>
                <w:bCs w:val="0"/>
                <w:i w:val="0"/>
                <w:iCs w:val="0"/>
                <w:sz w:val="24"/>
                <w:szCs w:val="24"/>
                <w:highlight w:val="none"/>
              </w:rPr>
              <w:t xml:space="preserve">árvore, esses caminhos s</w:t>
            </w:r>
            <w:r>
              <w:rPr>
                <w:rFonts w:ascii="Times New Roman" w:hAnsi="Times New Roman" w:eastAsia="Times New Roman" w:cs="Times New Roman"/>
                <w:b w:val="0"/>
                <w:bCs w:val="0"/>
                <w:i w:val="0"/>
                <w:iCs w:val="0"/>
                <w:sz w:val="24"/>
                <w:szCs w:val="24"/>
                <w:highlight w:val="none"/>
              </w:rPr>
              <w:t xml:space="preserve">ão colocados.</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p>
            <w:pPr>
              <w:pBdr/>
              <w:shd w:val="nil" w:color="000000"/>
              <w:spacing w:line="360" w:lineRule="auto"/>
              <w:ind/>
              <w:jc w:val="both"/>
              <w:rPr>
                <w:rFonts w:ascii="Times New Roman" w:hAnsi="Times New Roman" w:eastAsia="Times New Roman" w:cs="Times New Roman"/>
                <w:b w:val="0"/>
                <w:bCs w:val="0"/>
                <w:i w:val="0"/>
                <w:sz w:val="32"/>
                <w:szCs w:val="32"/>
                <w:highlight w:val="none"/>
              </w:rPr>
            </w:pPr>
            <w:r>
              <w:rPr>
                <w:rFonts w:ascii="Times New Roman" w:hAnsi="Times New Roman" w:eastAsia="Times New Roman" w:cs="Times New Roman"/>
                <w:b w:val="0"/>
                <w:bCs w:val="0"/>
                <w:i w:val="0"/>
                <w:iCs w:val="0"/>
                <w:sz w:val="24"/>
                <w:szCs w:val="24"/>
                <w:highlight w:val="none"/>
              </w:rPr>
              <w:t xml:space="preserve">Uma malha </w:t>
            </w:r>
            <w:r>
              <w:rPr>
                <w:rFonts w:ascii="Times New Roman" w:hAnsi="Times New Roman" w:eastAsia="Times New Roman" w:cs="Times New Roman"/>
                <w:b w:val="0"/>
                <w:bCs w:val="0"/>
                <w:i w:val="0"/>
                <w:iCs w:val="0"/>
                <w:sz w:val="24"/>
                <w:szCs w:val="24"/>
                <w:highlight w:val="none"/>
              </w:rPr>
              <w:t xml:space="preserve">é feita por pessoas como eu, ent</w:t>
            </w:r>
            <w:r>
              <w:rPr>
                <w:rFonts w:ascii="Times New Roman" w:hAnsi="Times New Roman" w:eastAsia="Times New Roman" w:cs="Times New Roman"/>
                <w:b w:val="0"/>
                <w:bCs w:val="0"/>
                <w:i w:val="0"/>
                <w:iCs w:val="0"/>
                <w:sz w:val="24"/>
                <w:szCs w:val="24"/>
                <w:highlight w:val="none"/>
              </w:rPr>
              <w:t xml:space="preserve">ão as pontes encontram uma </w:t>
            </w:r>
            <w:r>
              <w:rPr>
                <w:rFonts w:ascii="Times New Roman" w:hAnsi="Times New Roman" w:eastAsia="Times New Roman" w:cs="Times New Roman"/>
                <w:b w:val="0"/>
                <w:bCs w:val="0"/>
                <w:i w:val="0"/>
                <w:iCs w:val="0"/>
                <w:sz w:val="24"/>
                <w:szCs w:val="24"/>
                <w:highlight w:val="none"/>
              </w:rPr>
              <w:t xml:space="preserve">árvore geradora.</w:t>
            </w:r>
            <w:r>
              <w:rPr>
                <w:rFonts w:ascii="Times New Roman" w:hAnsi="Times New Roman" w:eastAsia="Times New Roman" w:cs="Times New Roman"/>
                <w:b w:val="0"/>
                <w:bCs w:val="0"/>
                <w:i w:val="0"/>
                <w:sz w:val="32"/>
                <w:szCs w:val="32"/>
                <w:highlight w:val="none"/>
              </w:rPr>
            </w:r>
            <w:r>
              <w:rPr>
                <w:rFonts w:ascii="Times New Roman" w:hAnsi="Times New Roman" w:eastAsia="Times New Roman" w:cs="Times New Roman"/>
                <w:b w:val="0"/>
                <w:bCs w:val="0"/>
                <w:i w:val="0"/>
                <w:sz w:val="32"/>
                <w:szCs w:val="32"/>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A pr</w:t>
      </w:r>
      <w:r>
        <w:rPr>
          <w:rFonts w:ascii="Times New Roman" w:hAnsi="Times New Roman" w:eastAsia="Times New Roman" w:cs="Times New Roman"/>
          <w:b w:val="0"/>
          <w:bCs w:val="0"/>
          <w:i w:val="0"/>
          <w:iCs w:val="0"/>
          <w:sz w:val="24"/>
          <w:szCs w:val="24"/>
          <w:highlight w:val="none"/>
        </w:rPr>
        <w:t xml:space="preserve">ópria cientista da computaç</w:t>
      </w:r>
      <w:r>
        <w:rPr>
          <w:rFonts w:ascii="Times New Roman" w:hAnsi="Times New Roman" w:eastAsia="Times New Roman" w:cs="Times New Roman"/>
          <w:b w:val="0"/>
          <w:bCs w:val="0"/>
          <w:i w:val="0"/>
          <w:iCs w:val="0"/>
          <w:sz w:val="24"/>
          <w:szCs w:val="24"/>
          <w:highlight w:val="none"/>
        </w:rPr>
        <w:t xml:space="preserve">ão tem ainda relfex</w:t>
      </w:r>
      <w:r>
        <w:rPr>
          <w:rFonts w:ascii="Times New Roman" w:hAnsi="Times New Roman" w:eastAsia="Times New Roman" w:cs="Times New Roman"/>
          <w:b w:val="0"/>
          <w:bCs w:val="0"/>
          <w:i w:val="0"/>
          <w:iCs w:val="0"/>
          <w:sz w:val="24"/>
          <w:szCs w:val="24"/>
          <w:highlight w:val="none"/>
        </w:rPr>
        <w:t xml:space="preserve">ões sobre como a tecnologia deve servir as pessoas. Em uma entrevista para o jornal O Globo, ela diz sobre como </w:t>
      </w:r>
      <w:r>
        <w:rPr>
          <w:rFonts w:ascii="Times New Roman" w:hAnsi="Times New Roman" w:eastAsia="Times New Roman" w:cs="Times New Roman"/>
          <w:b w:val="0"/>
          <w:bCs w:val="0"/>
          <w:i w:val="0"/>
          <w:iCs w:val="0"/>
          <w:sz w:val="24"/>
          <w:szCs w:val="24"/>
          <w:highlight w:val="none"/>
        </w:rPr>
        <w:t xml:space="preserve">é do interesse dela descomplicar as coisas. O protocolo STP, fundamental para o desenvolvimento da Internet como a gente conhece nos dias atuais, atuou nesse sentido. Seus escritos sobre tecnologia tamb</w:t>
      </w:r>
      <w:r>
        <w:rPr>
          <w:rFonts w:ascii="Times New Roman" w:hAnsi="Times New Roman" w:eastAsia="Times New Roman" w:cs="Times New Roman"/>
          <w:b w:val="0"/>
          <w:bCs w:val="0"/>
          <w:i w:val="0"/>
          <w:iCs w:val="0"/>
          <w:sz w:val="24"/>
          <w:szCs w:val="24"/>
          <w:highlight w:val="none"/>
        </w:rPr>
        <w:t xml:space="preserve">ém costumam carregar essa facilidade no entendimento, exemplo disso </w:t>
      </w:r>
      <w:r>
        <w:rPr>
          <w:rFonts w:ascii="Times New Roman" w:hAnsi="Times New Roman" w:eastAsia="Times New Roman" w:cs="Times New Roman"/>
          <w:b w:val="0"/>
          <w:bCs w:val="0"/>
          <w:i w:val="0"/>
          <w:iCs w:val="0"/>
          <w:sz w:val="24"/>
          <w:szCs w:val="24"/>
          <w:highlight w:val="none"/>
        </w:rPr>
        <w:t xml:space="preserve">é o poema acima </w:t>
      </w:r>
      <w:r>
        <w:rPr>
          <w:rFonts w:ascii="Times New Roman" w:hAnsi="Times New Roman" w:eastAsia="Times New Roman" w:cs="Times New Roman"/>
          <w:b w:val="0"/>
          <w:bCs w:val="0"/>
          <w:i w:val="0"/>
          <w:iCs w:val="0"/>
          <w:sz w:val="24"/>
          <w:szCs w:val="24"/>
          <w:highlight w:val="none"/>
        </w:rPr>
        <w:t xml:space="preserve">(Torres,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right="0" w:firstLine="0" w:left="0"/>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5888" behindDoc="0" locked="0" layoutInCell="1" allowOverlap="1">
                <wp:simplePos x="0" y="0"/>
                <wp:positionH relativeFrom="margin">
                  <wp:align>center</wp:align>
                </wp:positionH>
                <wp:positionV relativeFrom="paragraph">
                  <wp:posOffset>215405</wp:posOffset>
                </wp:positionV>
                <wp:extent cx="3441282" cy="2209800"/>
                <wp:effectExtent l="0" t="0" r="0" b="0"/>
                <wp:wrapSquare wrapText="bothSides"/>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1870" name=""/>
                        <pic:cNvPicPr>
                          <a:picLocks noChangeAspect="1"/>
                        </pic:cNvPicPr>
                        <pic:nvPr/>
                      </pic:nvPicPr>
                      <pic:blipFill>
                        <a:blip r:embed="rId44"/>
                        <a:srcRect l="15867" t="5727" r="7093" b="0"/>
                        <a:stretch/>
                      </pic:blipFill>
                      <pic:spPr bwMode="auto">
                        <a:xfrm flipH="0" flipV="0">
                          <a:off x="0" y="0"/>
                          <a:ext cx="3441282" cy="22097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165888;o:allowoverlap:true;o:allowincell:true;mso-position-horizontal-relative:margin;mso-position-horizontal:center;mso-position-vertical-relative:text;margin-top:16.96pt;mso-position-vertical:absolute;width:270.97pt;height:174.00pt;mso-wrap-distance-left:9.07pt;mso-wrap-distance-top:0.00pt;mso-wrap-distance-right:9.07pt;mso-wrap-distance-bottom:0.00pt;z-index:1;" stroked="false">
                <w10:wrap type="square"/>
                <v:imagedata r:id="rId4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33</w:t>
      </w:r>
      <w:r>
        <w:rPr>
          <w:rFonts w:ascii="Times New Roman" w:hAnsi="Times New Roman" w:eastAsia="Times New Roman" w:cs="Times New Roman"/>
          <w:b w:val="0"/>
          <w:bCs w:val="0"/>
          <w:i w:val="0"/>
          <w:iCs w:val="0"/>
          <w:sz w:val="20"/>
          <w:szCs w:val="20"/>
          <w:highlight w:val="none"/>
        </w:rPr>
        <w:t xml:space="preserve"> – </w:t>
      </w:r>
      <w:r>
        <w:rPr>
          <w:rFonts w:ascii="Times New Roman" w:hAnsi="Times New Roman" w:eastAsia="Times New Roman" w:cs="Times New Roman"/>
          <w:b w:val="0"/>
          <w:bCs w:val="0"/>
          <w:i w:val="0"/>
          <w:iCs w:val="0"/>
          <w:sz w:val="20"/>
          <w:szCs w:val="20"/>
          <w:highlight w:val="none"/>
        </w:rPr>
        <w:t xml:space="preserve">Radia Perlman recebendo o pr</w:t>
      </w:r>
      <w:r>
        <w:rPr>
          <w:rFonts w:ascii="Times New Roman" w:hAnsi="Times New Roman" w:eastAsia="Times New Roman" w:cs="Times New Roman"/>
          <w:b w:val="0"/>
          <w:bCs w:val="0"/>
          <w:i w:val="0"/>
          <w:iCs w:val="0"/>
          <w:sz w:val="20"/>
          <w:szCs w:val="20"/>
          <w:highlight w:val="none"/>
        </w:rPr>
        <w:t xml:space="preserve">êmio Internet Hall of Fame, 2014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Projeto Lua, 2024</w:t>
      </w:r>
      <w:r>
        <w:rPr>
          <w:sz w:val="18"/>
          <w:szCs w:val="18"/>
          <w:highlight w:val="none"/>
        </w:rPr>
      </w:r>
      <w:r>
        <w:rPr>
          <w:sz w:val="18"/>
          <w:szCs w:val="18"/>
          <w:highlight w:val="none"/>
        </w:rPr>
      </w:r>
    </w:p>
    <w:p>
      <w:pPr>
        <w:pStyle w:val="908"/>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1.1.18 Margareth Heafield Hamilton</w:t>
      </w:r>
      <w:bookmarkEnd w:id="1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como pode ser observado na figura 34,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
          <w:bCs/>
          <w:sz w:val="20"/>
          <w:szCs w:val="20"/>
        </w:rPr>
        <w:t xml:space="preserve">Figura 34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w:t>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align>center</wp:align>
                </wp:positionH>
                <wp:positionV relativeFrom="paragraph">
                  <wp:posOffset>268745</wp:posOffset>
                </wp:positionV>
                <wp:extent cx="3866000" cy="2395353"/>
                <wp:effectExtent l="0" t="0" r="0" b="0"/>
                <wp:wrapSquare wrapText="bothSides"/>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487685" name=""/>
                        <pic:cNvPicPr>
                          <a:picLocks noChangeAspect="1"/>
                        </pic:cNvPicPr>
                        <pic:nvPr/>
                      </pic:nvPicPr>
                      <pic:blipFill>
                        <a:blip r:embed="rId45"/>
                        <a:srcRect l="0" t="17829" r="0" b="0"/>
                        <a:stretch/>
                      </pic:blipFill>
                      <pic:spPr bwMode="auto">
                        <a:xfrm flipH="0" flipV="0">
                          <a:off x="0" y="0"/>
                          <a:ext cx="3865999" cy="239535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80896;o:allowoverlap:true;o:allowincell:true;mso-position-horizontal-relative:margin;mso-position-horizontal:center;mso-position-vertical-relative:text;margin-top:21.16pt;mso-position-vertical:absolute;width:304.41pt;height:188.61pt;mso-wrap-distance-left:9.07pt;mso-wrap-distance-top:0.00pt;mso-wrap-distance-right:9.07pt;mso-wrap-distance-bottom:0.00pt;z-index:1;" stroked="false">
                <w10:wrap type="square"/>
                <v:imagedata r:id="rId45" o:title=""/>
                <o:lock v:ext="edit" rotation="t"/>
              </v:shape>
            </w:pict>
          </mc:Fallback>
        </mc:AlternateContent>
      </w:r>
      <w:r>
        <w:rPr>
          <w:rFonts w:ascii="Times New Roman" w:hAnsi="Times New Roman" w:eastAsia="Times New Roman" w:cs="Times New Roman"/>
          <w:sz w:val="20"/>
          <w:szCs w:val="20"/>
        </w:rPr>
        <w:t xml:space="preserve">2, desenvolvendo o </w:t>
      </w:r>
      <w:r>
        <w:rPr>
          <w:rFonts w:ascii="Times New Roman" w:hAnsi="Times New Roman" w:eastAsia="Times New Roman" w:cs="Times New Roman"/>
          <w:i/>
          <w:iCs/>
          <w:sz w:val="20"/>
          <w:szCs w:val="20"/>
        </w:rPr>
        <w:t xml:space="preserve">software </w:t>
      </w:r>
      <w:r>
        <w:rPr>
          <w:rFonts w:ascii="Times New Roman" w:hAnsi="Times New Roman" w:eastAsia="Times New Roman" w:cs="Times New Roman"/>
          <w:sz w:val="20"/>
          <w:szCs w:val="20"/>
        </w:rPr>
        <w:t xml:space="preserve">do sistema SAGE.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908"/>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1.1.19 </w:t>
        <w:tab/>
        <w:t xml:space="preserve">Katherine Johnson</w:t>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tabs>
          <w:tab w:val="center" w:leader="none" w:pos="4535"/>
        </w:tabs>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tab/>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(National Aeronautic and Space Administration,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 (Figura 35).</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35</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46"/>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46"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racial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908"/>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1.1.20 Dorothy Vaughan</w:t>
      </w:r>
      <w:bookmarkEnd w:id="21"/>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color w:val="000000"/>
          <w:sz w:val="32"/>
          <w:szCs w:val="32"/>
          <w:highlight w:val="none"/>
        </w:rPr>
      </w:pPr>
      <w:r>
        <w:rPr>
          <w:b w:val="0"/>
          <w:bCs w:val="0"/>
        </w:rPr>
        <w:tab/>
      </w:r>
      <w:r>
        <w:rPr>
          <w:rFonts w:ascii="Times New Roman" w:hAnsi="Times New Roman" w:eastAsia="Times New Roman" w:cs="Times New Roman"/>
          <w:b w:val="0"/>
          <w:bCs w:val="0"/>
          <w:sz w:val="24"/>
          <w:szCs w:val="24"/>
        </w:rPr>
        <w:t xml:space="preserve">D</w:t>
      </w:r>
      <w:r>
        <w:rPr>
          <w:rFonts w:ascii="Times New Roman" w:hAnsi="Times New Roman" w:eastAsia="Times New Roman" w:cs="Times New Roman"/>
          <w:b w:val="0"/>
          <w:bCs w:val="0"/>
          <w:sz w:val="24"/>
          <w:szCs w:val="24"/>
        </w:rPr>
        <w:t xml:space="preserve">orothy (Figura 36) enfrentou dificuldades durante sua formação e carreira. Embora sonhasse em fazer mestrado e doutorado, ao se formar na Universidade de Wilberforce, Ohio, decidiu ensinar matemática para ajudar sua família durante a Grande Depressão. Em 1</w:t>
      </w:r>
      <w:r>
        <w:rPr>
          <w:rFonts w:ascii="Times New Roman" w:hAnsi="Times New Roman" w:eastAsia="Times New Roman" w:cs="Times New Roman"/>
          <w:b w:val="0"/>
          <w:bCs w:val="0"/>
          <w:sz w:val="24"/>
          <w:szCs w:val="24"/>
        </w:rPr>
        <w:t xml:space="preserve">9</w:t>
      </w:r>
      <w:r>
        <w:rPr>
          <w:rFonts w:ascii="Times New Roman" w:hAnsi="Times New Roman" w:eastAsia="Times New Roman" w:cs="Times New Roman"/>
          <w:b w:val="0"/>
          <w:bCs w:val="0"/>
          <w:sz w:val="24"/>
          <w:szCs w:val="24"/>
        </w:rPr>
        <w:t xml:space="preserve">43, com a Ordem Executiva 8802 do presidente Roosevelt, que proibia a discriminação racial, étnica e religiosa na indústria de defesa, o Laboratório Aeronáutico do Memorial Langley começou a contratar mulheres negras para atender à demanda (LIRTE, 2024)</w:t>
      </w:r>
      <w:r>
        <w:rPr>
          <w:rFonts w:ascii="Times New Roman" w:hAnsi="Times New Roman" w:eastAsia="Times New Roman" w:cs="Times New Roman"/>
          <w:b w:val="0"/>
          <w:bCs w:val="0"/>
          <w:sz w:val="24"/>
          <w:szCs w:val="24"/>
        </w:rPr>
        <w:t xml:space="preserve">.</w:t>
      </w:r>
      <w:r>
        <w:rPr>
          <w:rFonts w:ascii="Times New Roman" w:hAnsi="Times New Roman" w:cs="Times New Roman"/>
          <w:color w:val="000000"/>
          <w:sz w:val="32"/>
          <w:szCs w:val="32"/>
          <w:highlight w:val="none"/>
        </w:rPr>
      </w:r>
      <w:r>
        <w:rPr>
          <w:rFonts w:ascii="Times New Roman" w:hAnsi="Times New Roman" w:cs="Times New Roman"/>
          <w:color w:val="000000"/>
          <w:sz w:val="32"/>
          <w:szCs w:val="32"/>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Ela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center"/>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margin">
                  <wp:align>center</wp:align>
                </wp:positionH>
                <wp:positionV relativeFrom="paragraph">
                  <wp:posOffset>184131</wp:posOffset>
                </wp:positionV>
                <wp:extent cx="2197836" cy="2603024"/>
                <wp:effectExtent l="0" t="0" r="0" b="0"/>
                <wp:wrapSquare wrapText="bothSides"/>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3643" name=""/>
                        <pic:cNvPicPr>
                          <a:picLocks noChangeAspect="1"/>
                        </pic:cNvPicPr>
                        <pic:nvPr/>
                      </pic:nvPicPr>
                      <pic:blipFill>
                        <a:blip r:embed="rId47"/>
                        <a:stretch/>
                      </pic:blipFill>
                      <pic:spPr bwMode="auto">
                        <a:xfrm flipH="0" flipV="0">
                          <a:off x="0" y="0"/>
                          <a:ext cx="2197836" cy="260302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171008;o:allowoverlap:true;o:allowincell:true;mso-position-horizontal-relative:margin;mso-position-horizontal:center;mso-position-vertical-relative:text;margin-top:14.50pt;mso-position-vertical:absolute;width:173.06pt;height:204.96pt;mso-wrap-distance-left:9.07pt;mso-wrap-distance-top:0.00pt;mso-wrap-distance-right:9.07pt;mso-wrap-distance-bottom:0.00pt;z-index:1;" stroked="false">
                <w10:wrap type="square"/>
                <v:imagedata r:id="rId47"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36</w:t>
      </w:r>
      <w:r>
        <w:rPr>
          <w:rFonts w:ascii="Times New Roman" w:hAnsi="Times New Roman" w:eastAsia="Times New Roman" w:cs="Times New Roman"/>
          <w:color w:val="000000"/>
          <w:sz w:val="20"/>
          <w:szCs w:val="18"/>
          <w:highlight w:val="none"/>
        </w:rPr>
        <w:t xml:space="preserve"> – Retrato de Dorothy Vaughan</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highlight w:val="none"/>
        </w:rPr>
      </w:pPr>
      <w:r>
        <w:rPr>
          <w:highlight w:val="none"/>
        </w:rPr>
      </w:r>
      <w:r>
        <w:rPr>
          <w:highlight w:val="none"/>
        </w:rPr>
      </w:r>
      <w:r>
        <w:rPr>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ab/>
        <w:tab/>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 xml:space="preserve">Fonte: Lirte (UFABC)</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calculavam.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908"/>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1.1.22</w:t>
      </w:r>
      <w:r>
        <w:rPr>
          <w:rFonts w:ascii="Times New Roman" w:hAnsi="Times New Roman" w:eastAsia="Times New Roman" w:cs="Times New Roman"/>
          <w:b/>
          <w:bCs/>
          <w:i w:val="0"/>
          <w:iCs w:val="0"/>
          <w:sz w:val="24"/>
          <w:szCs w:val="24"/>
          <w:highlight w:val="none"/>
        </w:rPr>
        <w:t xml:space="preserve"> Katherine Bouman</w:t>
      </w:r>
      <w:bookmarkEnd w:id="22"/>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Katherine, na Figura 37,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A engenheira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48"/>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48"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37</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(ENIGMA, 2024).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906"/>
        <w:pBdr/>
        <w:spacing/>
        <w:ind/>
        <w:jc w:val="center"/>
        <w:rPr/>
      </w:pPr>
      <w:r/>
      <w:bookmarkStart w:id="23" w:name="_Toc23"/>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bookmarkEnd w:id="23"/>
      <w:r>
        <w:rPr>
          <w:rFonts w:ascii="Times New Roman" w:hAnsi="Times New Roman" w:eastAsia="Times New Roman" w:cs="Times New Roman"/>
          <w:b/>
          <w:bCs/>
          <w:sz w:val="24"/>
          <w:szCs w:val="24"/>
        </w:rPr>
      </w:r>
      <w:r/>
    </w:p>
    <w:p>
      <w:pPr>
        <w:pBdr/>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w:t>
      </w:r>
      <w:r>
        <w:rPr>
          <w:rFonts w:ascii="Times New Roman" w:hAnsi="Times New Roman" w:eastAsia="Times New Roman" w:cs="Times New Roman"/>
          <w:b w:val="0"/>
          <w:bCs w:val="0"/>
          <w:sz w:val="24"/>
          <w:szCs w:val="24"/>
        </w:rPr>
        <w:t xml:space="preserve">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906"/>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bookmarkEnd w:id="24"/>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w:t>
      </w:r>
      <w:r>
        <w:rPr>
          <w:rFonts w:ascii="Times New Roman" w:hAnsi="Times New Roman" w:eastAsia="Times New Roman" w:cs="Times New Roman"/>
          <w:b/>
          <w:bCs/>
          <w:color w:val="000000"/>
          <w:sz w:val="24"/>
        </w:rPr>
        <w:t xml:space="preserve">Sistema de C</w:t>
      </w:r>
      <w:r>
        <w:rPr>
          <w:rFonts w:ascii="Times New Roman" w:hAnsi="Times New Roman" w:eastAsia="Times New Roman" w:cs="Times New Roman"/>
          <w:b/>
          <w:bCs/>
          <w:color w:val="000000"/>
          <w:sz w:val="24"/>
        </w:rPr>
        <w:t xml:space="preserve">ódigos Bin</w:t>
      </w:r>
      <w:r>
        <w:rPr>
          <w:rFonts w:ascii="Times New Roman" w:hAnsi="Times New Roman" w:eastAsia="Times New Roman" w:cs="Times New Roman"/>
          <w:b/>
          <w:bCs/>
          <w:color w:val="000000"/>
          <w:sz w:val="24"/>
        </w:rPr>
        <w:t xml:space="preserve">ários: o que </w:t>
      </w:r>
      <w:r>
        <w:rPr>
          <w:rFonts w:ascii="Times New Roman" w:hAnsi="Times New Roman" w:eastAsia="Times New Roman" w:cs="Times New Roman"/>
          <w:b/>
          <w:bCs/>
          <w:color w:val="000000"/>
          <w:sz w:val="24"/>
        </w:rPr>
        <w:t xml:space="preserve">é exemplos</w:t>
      </w:r>
      <w:r>
        <w:rPr>
          <w:rFonts w:ascii="Times New Roman" w:hAnsi="Times New Roman" w:eastAsia="Times New Roman" w:cs="Times New Roman"/>
          <w:color w:val="000000"/>
          <w:sz w:val="24"/>
        </w:rPr>
        <w:t xml:space="preserve">.</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CBS News. </w:t>
      </w:r>
      <w:r>
        <w:rPr>
          <w:rFonts w:ascii="Times New Roman" w:hAnsi="Times New Roman" w:eastAsia="Times New Roman" w:cs="Times New Roman"/>
          <w:b/>
          <w:bCs/>
          <w:color w:val="000000"/>
          <w:sz w:val="24"/>
          <w:highlight w:val="none"/>
        </w:rPr>
        <w:t xml:space="preserve">White House honors Margaret Hamilton, Grace Hopper with Medal of Freedom</w:t>
      </w:r>
      <w:r>
        <w:rPr>
          <w:rFonts w:ascii="Times New Roman" w:hAnsi="Times New Roman" w:eastAsia="Times New Roman" w:cs="Times New Roman"/>
          <w:color w:val="000000"/>
          <w:sz w:val="24"/>
          <w:highlight w:val="none"/>
        </w:rPr>
        <w:t xml:space="preserve">. Disponível em: https://www.cbsnews.com/news/white-house-medal-of-freedom-margaret-hamilton-grace-hopper/. Acesso em: 22 jul.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COMPUTER HISTORY MUSEUM. </w:t>
      </w:r>
      <w:r>
        <w:rPr>
          <w:rFonts w:ascii="Times New Roman" w:hAnsi="Times New Roman" w:eastAsia="Times New Roman" w:cs="Times New Roman"/>
          <w:b/>
          <w:bCs/>
          <w:color w:val="000000"/>
          <w:sz w:val="24"/>
          <w:highlight w:val="none"/>
        </w:rPr>
        <w:t xml:space="preserve">Hopper, Grace oral history</w:t>
      </w:r>
      <w:r>
        <w:rPr>
          <w:rFonts w:ascii="Times New Roman" w:hAnsi="Times New Roman" w:eastAsia="Times New Roman" w:cs="Times New Roman"/>
          <w:color w:val="000000"/>
          <w:sz w:val="24"/>
          <w:highlight w:val="none"/>
        </w:rPr>
        <w:t xml:space="preserve">. Disponível em: https://www.computerhistory.org/collections/catalog/102702026. Acesso em: 22 jul.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COMPUTER HISTORY MUSEUM. </w:t>
      </w:r>
      <w:r>
        <w:rPr>
          <w:rFonts w:ascii="Times New Roman" w:hAnsi="Times New Roman" w:eastAsia="Times New Roman" w:cs="Times New Roman"/>
          <w:b/>
          <w:bCs/>
          <w:color w:val="000000"/>
          <w:sz w:val="24"/>
          <w:highlight w:val="none"/>
        </w:rPr>
        <w:t xml:space="preserve">Jean Sammet</w:t>
      </w:r>
      <w:r>
        <w:rPr>
          <w:rFonts w:ascii="Times New Roman" w:hAnsi="Times New Roman" w:eastAsia="Times New Roman" w:cs="Times New Roman"/>
          <w:color w:val="000000"/>
          <w:sz w:val="24"/>
          <w:highlight w:val="none"/>
        </w:rPr>
        <w:t xml:space="preserve">. Disponível em: https://computerhistory.org/profile/jean-sammet/. Acesso em: 22 jul.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Engineering and Technology History Wiki. </w:t>
      </w:r>
      <w:r>
        <w:rPr>
          <w:rFonts w:ascii="Times New Roman" w:hAnsi="Times New Roman" w:eastAsia="Times New Roman" w:cs="Times New Roman"/>
          <w:b/>
          <w:bCs/>
          <w:color w:val="000000"/>
          <w:sz w:val="24"/>
          <w:highlight w:val="none"/>
        </w:rPr>
        <w:t xml:space="preserve">Betty Holberton</w:t>
      </w:r>
      <w:r>
        <w:rPr>
          <w:rFonts w:ascii="Times New Roman" w:hAnsi="Times New Roman" w:eastAsia="Times New Roman" w:cs="Times New Roman"/>
          <w:color w:val="000000"/>
          <w:sz w:val="24"/>
          <w:highlight w:val="none"/>
        </w:rPr>
        <w:t xml:space="preserve">. Disponível em: https://ethw.org/Betty_Holberton.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ENIGMA - Encontro de Grupos de Pesquisa em Computação. </w:t>
      </w:r>
      <w:r>
        <w:rPr>
          <w:rFonts w:ascii="Times New Roman" w:hAnsi="Times New Roman" w:eastAsia="Times New Roman" w:cs="Times New Roman"/>
          <w:b/>
          <w:bCs/>
          <w:color w:val="000000"/>
          <w:sz w:val="24"/>
          <w:highlight w:val="none"/>
        </w:rPr>
        <w:t xml:space="preserve">Katie Bouman</w:t>
      </w:r>
      <w:r>
        <w:rPr>
          <w:rFonts w:ascii="Times New Roman" w:hAnsi="Times New Roman" w:eastAsia="Times New Roman" w:cs="Times New Roman"/>
          <w:color w:val="000000"/>
          <w:sz w:val="24"/>
          <w:highlight w:val="none"/>
        </w:rPr>
        <w:t xml:space="preserve">. Disponível em: https://www.ufrgs.br/enigma/katie-bouman/. Acesso em: 23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BROOKSHEAR, J, Gleen; BRYLOW, Dennis.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https://jhzhang.cn/resources/A050113G/Computer%20Science-%20An%20Overview%20(12th%20Global%20Edition).pdf</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HEAD, J.; O'LEARY, D. </w:t>
      </w:r>
      <w:r>
        <w:rPr>
          <w:rFonts w:ascii="Times New Roman" w:hAnsi="Times New Roman" w:eastAsia="Times New Roman" w:cs="Times New Roman"/>
          <w:b/>
          <w:bCs/>
          <w:color w:val="000000"/>
          <w:sz w:val="24"/>
          <w:highlight w:val="none"/>
        </w:rPr>
        <w:t xml:space="preserve">The legacy of Mary Kenneth Keller, first U.S. Ph.D. in computer science</w:t>
      </w:r>
      <w:r>
        <w:rPr>
          <w:rFonts w:ascii="Times New Roman" w:hAnsi="Times New Roman" w:eastAsia="Times New Roman" w:cs="Times New Roman"/>
          <w:color w:val="000000"/>
          <w:sz w:val="24"/>
          <w:highlight w:val="none"/>
        </w:rPr>
        <w:t xml:space="preserve">. IEEE Annals of the History of Computing, v. 45, n. 1, p. 55-63, 2023. DOI: 10.1109/MAHC.2022.3231763.</w:t>
      </w:r>
      <w:r>
        <w:rPr>
          <w:rFonts w:ascii="Times New Roman" w:hAnsi="Times New Roman" w:eastAsia="Times New Roman" w:cs="Times New Roman"/>
          <w:color w:val="000000"/>
          <w:sz w:val="24"/>
          <w:highlight w:val="none"/>
        </w:rPr>
        <w:t xml:space="preserve"> Acesso em: 22 jul.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b w:val="0"/>
          <w:bCs w:val="0"/>
          <w:color w:val="000000"/>
          <w:sz w:val="24"/>
          <w:highlight w:val="none"/>
        </w:rPr>
        <w:t xml:space="preserve">LIRTE - Laboratório de Informação e Repositório de Tecnologias Educacionais. </w:t>
      </w:r>
      <w:r>
        <w:rPr>
          <w:rFonts w:ascii="Times New Roman" w:hAnsi="Times New Roman" w:eastAsia="Times New Roman" w:cs="Times New Roman"/>
          <w:b/>
          <w:bCs/>
          <w:color w:val="000000"/>
          <w:sz w:val="24"/>
          <w:highlight w:val="none"/>
        </w:rPr>
        <w:t xml:space="preserve">Dorothy Vaughan</w:t>
      </w:r>
      <w:r>
        <w:rPr>
          <w:rFonts w:ascii="Times New Roman" w:hAnsi="Times New Roman" w:eastAsia="Times New Roman" w:cs="Times New Roman"/>
          <w:b w:val="0"/>
          <w:bCs w:val="0"/>
          <w:color w:val="000000"/>
          <w:sz w:val="24"/>
          <w:highlight w:val="none"/>
        </w:rPr>
        <w:t xml:space="preserve">. Disponível em: https://lirte.pesquisa.ufabc.edu.br/coletivo_mina/personalidades-femininas/dorothy-vaughan/. Acesso em: 23 jul. 2024.</w:t>
      </w: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b w:val="0"/>
          <w:bCs w:val="0"/>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color w:val="000000"/>
          <w:sz w:val="24"/>
        </w:rPr>
        <w:t xml:space="preserve">LOHR, Steve. </w:t>
      </w:r>
      <w:r>
        <w:rPr>
          <w:rFonts w:ascii="Times New Roman" w:hAnsi="Times New Roman" w:eastAsia="Times New Roman" w:cs="Times New Roman"/>
          <w:b/>
          <w:bCs/>
          <w:color w:val="000000"/>
          <w:sz w:val="24"/>
        </w:rPr>
        <w:t xml:space="preserve">Jean Sammet, Software Pioneer Who Helped Design Cobol</w:t>
      </w:r>
      <w:r>
        <w:rPr>
          <w:rFonts w:ascii="Times New Roman" w:hAnsi="Times New Roman" w:eastAsia="Times New Roman" w:cs="Times New Roman"/>
          <w:color w:val="000000"/>
          <w:sz w:val="24"/>
        </w:rPr>
        <w:t xml:space="preserve">, Dies at 89. The New York Times, 04 jun. 2017. Disponível em: </w:t>
      </w:r>
      <w:r>
        <w:rPr>
          <w:rFonts w:ascii="Times New Roman" w:hAnsi="Times New Roman" w:eastAsia="Times New Roman" w:cs="Times New Roman"/>
          <w:sz w:val="24"/>
        </w:rPr>
        <w:t xml:space="preserve">https://www.nytimes.com/2017/06/04/technology/obituary-jean-sammet-software-designer-cobol.html</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MARTINS, Luiz Gustavo. </w:t>
      </w:r>
      <w:r>
        <w:rPr>
          <w:rFonts w:ascii="Times New Roman" w:hAnsi="Times New Roman" w:eastAsia="Times New Roman" w:cs="Times New Roman"/>
          <w:b/>
          <w:bCs/>
          <w:color w:val="000000"/>
          <w:sz w:val="24"/>
          <w:highlight w:val="none"/>
        </w:rPr>
        <w:t xml:space="preserve">Edith Clarke: o pioneirismo feminino na engenharia elétrica</w:t>
      </w:r>
      <w:r>
        <w:rPr>
          <w:rFonts w:ascii="Times New Roman" w:hAnsi="Times New Roman" w:eastAsia="Times New Roman" w:cs="Times New Roman"/>
          <w:color w:val="000000"/>
          <w:sz w:val="24"/>
          <w:highlight w:val="none"/>
        </w:rPr>
        <w:t xml:space="preserve">. Medium, 12 jan. 2023. Disponível em: https://medium.com/luiz-gustavo-martins/edith-clarke-o-pioneirismo-feminino-na-engenharia-el%C3%A9trica-7504156a5cae. Acesso em: 22 jul.</w:t>
      </w:r>
      <w:r>
        <w:rPr>
          <w:rFonts w:ascii="Times New Roman" w:hAnsi="Times New Roman" w:eastAsia="Times New Roman" w:cs="Times New Roman"/>
          <w:color w:val="000000"/>
          <w:sz w:val="24"/>
          <w:highlight w:val="none"/>
        </w:rPr>
        <w:t xml:space="preserv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Carol Shaw</w:t>
      </w:r>
      <w:r>
        <w:rPr>
          <w:rFonts w:ascii="Times New Roman" w:hAnsi="Times New Roman" w:eastAsia="Times New Roman" w:cs="Times New Roman"/>
          <w:color w:val="000000"/>
          <w:sz w:val="24"/>
          <w:highlight w:val="none"/>
        </w:rPr>
        <w:t xml:space="preserve">. Disponível em: https://movimentomulheresnati.labbs.com.br/carol-shaw/. Acesso em: 22 jul. 2024c.</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NATIONAL AERONAUTICS AND SPACE ADMINISTRATION (NASA). </w:t>
      </w:r>
      <w:r>
        <w:rPr>
          <w:rFonts w:ascii="Times New Roman" w:hAnsi="Times New Roman" w:eastAsia="Times New Roman" w:cs="Times New Roman"/>
          <w:b/>
          <w:bCs/>
          <w:color w:val="000000"/>
          <w:sz w:val="24"/>
          <w:highlight w:val="none"/>
        </w:rPr>
        <w:t xml:space="preserve">Katherine Johnson Biography</w:t>
      </w:r>
      <w:r>
        <w:rPr>
          <w:rFonts w:ascii="Times New Roman" w:hAnsi="Times New Roman" w:eastAsia="Times New Roman" w:cs="Times New Roman"/>
          <w:color w:val="000000"/>
          <w:sz w:val="24"/>
          <w:highlight w:val="none"/>
        </w:rPr>
        <w:t xml:space="preserve">. Disponível em: https://www.nasa.gov/centers-and-facilities/langley/katherine-johnson-biography/. Acesso em: 22 jul.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NATIONAL GEOGRAPHIC. </w:t>
      </w:r>
      <w:r>
        <w:rPr>
          <w:rFonts w:ascii="Times New Roman" w:hAnsi="Times New Roman" w:eastAsia="Times New Roman" w:cs="Times New Roman"/>
          <w:b/>
          <w:bCs/>
          <w:color w:val="000000"/>
          <w:sz w:val="24"/>
        </w:rPr>
        <w:t xml:space="preserve">Hedy Lamarr, a atriz que inventou o Wi-Fi</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https://www.nationalgeographic.pt/historia/hedy-lamarr-actriz-que-inventou-wi-fi_4488</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Projeto ENIGMA. </w:t>
      </w:r>
      <w:r>
        <w:rPr>
          <w:rFonts w:ascii="Times New Roman" w:hAnsi="Times New Roman" w:eastAsia="Times New Roman" w:cs="Times New Roman"/>
          <w:b/>
          <w:bCs/>
          <w:color w:val="000000"/>
          <w:sz w:val="24"/>
          <w:highlight w:val="none"/>
        </w:rPr>
        <w:t xml:space="preserve">As Mulheres do ENIAC</w:t>
      </w:r>
      <w:r>
        <w:rPr>
          <w:rFonts w:ascii="Times New Roman" w:hAnsi="Times New Roman" w:eastAsia="Times New Roman" w:cs="Times New Roman"/>
          <w:color w:val="000000"/>
          <w:sz w:val="24"/>
          <w:highlight w:val="none"/>
        </w:rPr>
        <w:t xml:space="preserve">. Disponível em: https://www.ufrgs.br/enigma/as-mulheres-do-eniac/.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REZENDE, Henrique. A história de Roberta Williams e a Sierra: a marginalização das mulheres nos videogames. Overloadr, 3 mar. 2020. Disponível em: https://www.overloadr.com.br/especiais/2020/3/historia-roberta-williams-sierra-marginalizacao-mulheres-videoga</w:t>
      </w:r>
      <w:r>
        <w:rPr>
          <w:rFonts w:ascii="Times New Roman" w:hAnsi="Times New Roman" w:eastAsia="Times New Roman" w:cs="Times New Roman"/>
          <w:color w:val="000000"/>
          <w:sz w:val="24"/>
          <w:highlight w:val="none"/>
        </w:rPr>
        <w:t xml:space="preserve">mes.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Telegraph. </w:t>
      </w:r>
      <w:r>
        <w:rPr>
          <w:rFonts w:ascii="Times New Roman" w:hAnsi="Times New Roman" w:eastAsia="Times New Roman" w:cs="Times New Roman"/>
          <w:b/>
          <w:bCs/>
          <w:color w:val="000000"/>
          <w:sz w:val="24"/>
        </w:rPr>
        <w:t xml:space="preserve">Kathleen Booth, computer pioneer who made major breakthrough</w:t>
      </w:r>
      <w:r>
        <w:rPr>
          <w:rFonts w:ascii="Times New Roman" w:hAnsi="Times New Roman" w:eastAsia="Times New Roman" w:cs="Times New Roman"/>
          <w:color w:val="000000"/>
          <w:sz w:val="24"/>
        </w:rPr>
        <w:t xml:space="preserve">. Obituaries, 25 out. 2022. Disponível em: </w:t>
      </w:r>
      <w:r>
        <w:rPr>
          <w:rFonts w:ascii="Times New Roman" w:hAnsi="Times New Roman" w:eastAsia="Times New Roman" w:cs="Times New Roman"/>
          <w:sz w:val="24"/>
        </w:rPr>
        <w:t xml:space="preserve">https://www.telegraph.co.uk/obituaries/2022/10/25/kathleen-booth-computer-pioneer-who-made-major-breakthrough/</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i w:val="0"/>
          <w:iCs w:val="0"/>
          <w:color w:val="000000"/>
          <w:sz w:val="24"/>
        </w:rPr>
        <w:t xml:space="preserve">UFRGS.</w:t>
      </w:r>
      <w:r>
        <w:rPr>
          <w:rFonts w:ascii="Times New Roman" w:hAnsi="Times New Roman" w:eastAsia="Times New Roman" w:cs="Times New Roman"/>
          <w:i/>
          <w:color w:val="000000"/>
          <w:sz w:val="24"/>
        </w:rPr>
        <w:t xml:space="preserve"> Projeto ENIGMA</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https://www.ufrgs.br/enigma/edith-ranzini/</w:t>
      </w:r>
      <w:r>
        <w:rPr>
          <w:rFonts w:ascii="Times New Roman" w:hAnsi="Times New Roman" w:eastAsia="Times New Roman" w:cs="Times New Roman"/>
          <w:color w:val="000000"/>
          <w:sz w:val="24"/>
        </w:rPr>
        <w:t xml:space="preserve">. Acesso em: 22 jul.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w:t>
      </w:r>
      <w:r>
        <w:rPr>
          <w:rFonts w:ascii="Times New Roman" w:hAnsi="Times New Roman" w:eastAsia="Times New Roman" w:cs="Times New Roman"/>
          <w:color w:val="000000"/>
          <w:sz w:val="24"/>
          <w:highlight w:val="none"/>
        </w:rPr>
        <w:t xml:space="preserve">Disponível em: </w:t>
      </w:r>
      <w:r>
        <w:rPr>
          <w:rFonts w:ascii="Times New Roman" w:hAnsi="Times New Roman" w:eastAsia="Times New Roman" w:cs="Times New Roman"/>
          <w:sz w:val="24"/>
          <w:highlight w:val="none"/>
        </w:rPr>
        <w:t xml:space="preserve">https://edu.lva.virginia.gov/dbva/items/show/226\</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17 jun. 2024. </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YALE. </w:t>
      </w:r>
      <w:r>
        <w:rPr>
          <w:rFonts w:ascii="Times New Roman" w:hAnsi="Times New Roman" w:eastAsia="Times New Roman" w:cs="Times New Roman"/>
          <w:b/>
          <w:bCs/>
          <w:color w:val="000000"/>
          <w:sz w:val="24"/>
        </w:rPr>
        <w:t xml:space="preserve">Biography: Grace Murray Hopper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https://president.yale.edu/biography-grace-murray-hopper</w:t>
      </w:r>
      <w:r>
        <w:rPr>
          <w:rFonts w:ascii="Times New Roman" w:hAnsi="Times New Roman" w:eastAsia="Times New Roman" w:cs="Times New Roman"/>
          <w:color w:val="000000"/>
          <w:sz w:val="24"/>
        </w:rPr>
        <w:t xml:space="preserve">. Acesso em: 22 jul.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sectPr>
      <w:headerReference w:type="default" r:id="rId9"/>
      <w:footerReference w:type="default" r:id="rId10"/>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5" w:author="me15degrees" w:date="2024-07-22T21:58:30Z" w:initials="m">
    <w:p w14:paraId="00000001" w14:textId="00000001">
      <w:pPr>
        <w:spacing w:line="240" w:after="0" w:lineRule="auto" w:before="0"/>
        <w:ind w:firstLine="0" w:left="0" w:right="0"/>
        <w:jc w:val="left"/>
      </w:pPr>
      <w:r>
        <w:rPr>
          <w:rFonts w:eastAsia="Arial" w:ascii="Arial" w:hAnsi="Arial" w:cs="Arial"/>
          <w:sz w:val="22"/>
        </w:rPr>
        <w:t xml:space="preserve">Na imagem das correções que você tinha mandado eu não consegui identificar o comentário</w:t>
      </w:r>
    </w:p>
  </w:comment>
  <w:comment w:id="14" w:author="Lucio Pereira Neves" w:date="2024-05-25T21:00:00Z" w:initials="LPN">
    <w:p w14:paraId="00000002" w14:textId="00000002">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3"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2"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1"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9"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10"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8"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7"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6"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4"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5"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3"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2"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1" w:author="me15degrees" w:date="2024-07-22T22:59:19Z" w:initials="m">
    <w:p w14:paraId="00000015" w14:textId="00000015">
      <w:pPr>
        <w:spacing w:line="240" w:after="0" w:lineRule="auto" w:before="0"/>
        <w:ind w:firstLine="0" w:left="0" w:right="0"/>
        <w:jc w:val="left"/>
      </w:pPr>
      <w:r>
        <w:rPr>
          <w:rFonts w:eastAsia="Arial" w:ascii="Arial" w:hAnsi="Arial" w:cs="Arial"/>
          <w:sz w:val="22"/>
        </w:rPr>
        <w:t xml:space="preserve">Não entendi o que foi comentado pela imagem</w:t>
      </w:r>
    </w:p>
  </w:comment>
  <w:comment w:id="0" w:author="Lucio Pereira Neves" w:date="2024-05-24T21:59:00Z" w:initials="LPN">
    <w:p w14:paraId="00000016" w14:textId="00000016">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0:42:00Z" w:initials="LP">
    <w:p w14:paraId="00000001" w14:textId="00000001">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 w:id="1" w:author="Lucio Pereira Neves" w:date="2024-05-24T21:05:00Z" w:initials="LP">
    <w:p w14:paraId="00000002" w14:textId="00000002">
      <w:pPr>
        <w:spacing w:line="240" w:after="0" w:lineRule="auto" w:before="0"/>
        <w:ind w:firstLine="0" w:left="0" w:right="0"/>
        <w:jc w:val="left"/>
      </w:pPr>
      <w:r>
        <w:rPr>
          <w:rFonts w:eastAsia="Arial" w:ascii="Arial" w:hAnsi="Arial" w:cs="Arial"/>
          <w:sz w:val="22"/>
        </w:rPr>
        <w:t xml:space="preserve">A imagem deve estar em português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1"/>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0"/>
  <w15:commentEx w15:paraId="00000016"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63E06E56" w16cex:dateUtc="2024-07-23T00:58:30Z"/>
  <w16cex:commentExtensible w16cex:durableId="2648C8A1" w16cex:dateUtc="2024-05-26T00:00: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34055C4B" w16cex:dateUtc="2024-07-23T01:59:19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73C38337" w16cex:dateUtc="2024-05-24T23:42:00Z"/>
  <w16cex:commentExtensible w16cex:durableId="3ED95807" w16cex:dateUtc="2024-05-25T00:05: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63E06E56"/>
  <w16cid:commentId w16cid:paraId="00000002" w16cid:durableId="2648C8A1"/>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34055C4B"/>
  <w16cid:commentId w16cid:paraId="00000016"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73C38337"/>
  <w16cid:commentId w16cid:paraId="00000002" w16cid:durableId="3ED9580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7"/>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937"/>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1068"/>
        <w:pBdr/>
        <w:spacing/>
        <w:ind/>
        <w:jc w:val="both"/>
        <w:rPr>
          <w:rFonts w:ascii="Times New Roman" w:hAnsi="Times New Roman" w:cs="Times New Roman"/>
          <w:sz w:val="20"/>
          <w:szCs w:val="24"/>
          <w:lang w:val="pt-BR"/>
        </w:rPr>
      </w:pPr>
      <w:r>
        <w:rPr>
          <w:rStyle w:val="1070"/>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1068"/>
        <w:pBdr/>
        <w:spacing/>
        <w:ind/>
        <w:rPr>
          <w:rFonts w:ascii="Times New Roman" w:hAnsi="Times New Roman" w:eastAsia="Times New Roman" w:cs="Times New Roman"/>
          <w:sz w:val="20"/>
          <w:szCs w:val="20"/>
          <w:highlight w:val="none"/>
        </w:rPr>
      </w:pPr>
      <w:r>
        <w:rPr>
          <w:rStyle w:val="1070"/>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Acesse o v</w:t>
      </w:r>
      <w:r>
        <w:rPr>
          <w:rFonts w:ascii="Times New Roman" w:hAnsi="Times New Roman" w:eastAsia="Times New Roman" w:cs="Times New Roman"/>
          <w:sz w:val="20"/>
          <w:szCs w:val="24"/>
        </w:rPr>
        <w:t xml:space="preserve">ídeo no Youtube para aprender mais sobre esse sistema de contagem e suas aplicaç</w:t>
      </w:r>
      <w:r>
        <w:rPr>
          <w:rFonts w:ascii="Times New Roman" w:hAnsi="Times New Roman" w:eastAsia="Times New Roman" w:cs="Times New Roman"/>
          <w:sz w:val="20"/>
          <w:szCs w:val="24"/>
        </w:rPr>
        <w:t xml:space="preserve">ões na computaç</w:t>
      </w:r>
      <w:r>
        <w:rPr>
          <w:rFonts w:ascii="Times New Roman" w:hAnsi="Times New Roman" w:eastAsia="Times New Roman" w:cs="Times New Roman"/>
          <w:sz w:val="20"/>
          <w:szCs w:val="24"/>
        </w:rPr>
        <w:t xml:space="preserve">ão: </w:t>
      </w:r>
      <w:r>
        <w:rPr>
          <w:rFonts w:ascii="Times New Roman" w:hAnsi="Times New Roman" w:eastAsia="Times New Roman" w:cs="Times New Roman"/>
          <w:sz w:val="20"/>
          <w:szCs w:val="24"/>
        </w:rPr>
      </w:r>
      <w:hyperlink r:id="rId1" w:tooltip="https://www.youtube.com/watch?v=XiZ0pdgN0wA&amp;t=618s&amp;ab_channel=me15degrees" w:history="1">
        <w:r>
          <w:rPr>
            <w:rStyle w:val="1067"/>
            <w:rFonts w:ascii="Times New Roman" w:hAnsi="Times New Roman" w:eastAsia="Times New Roman" w:cs="Times New Roman"/>
            <w:sz w:val="20"/>
            <w:szCs w:val="24"/>
          </w:rPr>
          <w:t xml:space="preserve">https://www.youtube.com/watch?v=XiZ0pdgN0wA&amp;t=618s&amp;ab_channel=me15degrees</w:t>
        </w:r>
        <w:r>
          <w:rPr>
            <w:rStyle w:val="1067"/>
            <w:rFonts w:ascii="Times New Roman" w:hAnsi="Times New Roman" w:eastAsia="Times New Roman" w:cs="Times New Roman"/>
            <w:sz w:val="20"/>
            <w:szCs w:val="24"/>
          </w:rPr>
        </w:r>
        <w:r>
          <w:rPr>
            <w:rStyle w:val="1067"/>
            <w:rFonts w:ascii="Times New Roman" w:hAnsi="Times New Roman" w:eastAsia="Times New Roman" w:cs="Times New Roman"/>
            <w:sz w:val="20"/>
            <w:szCs w:val="24"/>
          </w:rPr>
        </w:r>
        <w:r>
          <w:rPr>
            <w:rStyle w:val="1067"/>
            <w:rFonts w:ascii="Times New Roman" w:hAnsi="Times New Roman" w:eastAsia="Times New Roman" w:cs="Times New Roman"/>
            <w:sz w:val="20"/>
            <w:szCs w:val="24"/>
          </w:rPr>
        </w:r>
      </w:hyperlink>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1068"/>
        <w:pBdr/>
        <w:spacing/>
        <w:ind/>
        <w:rPr>
          <w:rFonts w:ascii="Times New Roman" w:hAnsi="Times New Roman" w:cs="Times New Roman"/>
          <w:sz w:val="20"/>
          <w:szCs w:val="20"/>
        </w:rPr>
      </w:pPr>
      <w:r>
        <w:rPr>
          <w:rFonts w:ascii="Times New Roman" w:hAnsi="Times New Roman" w:eastAsia="Times New Roman" w:cs="Times New Roman"/>
          <w:sz w:val="20"/>
          <w:szCs w:val="24"/>
          <w:highlight w:val="none"/>
        </w:rPr>
      </w:r>
      <w:r>
        <w:rPr>
          <w:rFonts w:ascii="Times New Roman" w:hAnsi="Times New Roman" w:cs="Times New Roman"/>
          <w:sz w:val="20"/>
          <w:szCs w:val="20"/>
        </w:rPr>
      </w:r>
      <w:r>
        <w:rPr>
          <w:rFonts w:ascii="Times New Roman" w:hAnsi="Times New Roman" w:cs="Times New Roman"/>
          <w:sz w:val="20"/>
          <w:szCs w:val="20"/>
        </w:rPr>
      </w:r>
    </w:p>
  </w:footnote>
  <w:footnote w:id="4">
    <w:p>
      <w:pPr>
        <w:pStyle w:val="1068"/>
        <w:pBdr/>
        <w:spacing/>
        <w:ind/>
        <w:rPr>
          <w:rFonts w:ascii="Times New Roman" w:hAnsi="Times New Roman" w:cs="Times New Roman"/>
          <w:sz w:val="20"/>
          <w:szCs w:val="20"/>
        </w:rPr>
      </w:pPr>
      <w:r>
        <w:rPr>
          <w:rStyle w:val="1070"/>
          <w:rFonts w:ascii="Times New Roman" w:hAnsi="Times New Roman" w:eastAsia="Times New Roman" w:cs="Times New Roman"/>
          <w:sz w:val="20"/>
          <w:szCs w:val="20"/>
        </w:rPr>
        <w:footnoteRef/>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b w:val="0"/>
          <w:bCs w:val="0"/>
          <w:sz w:val="20"/>
          <w:szCs w:val="20"/>
          <w:highlight w:val="none"/>
        </w:rPr>
        <w:t xml:space="preserve">O texto transcrito do ingl</w:t>
      </w:r>
      <w:r>
        <w:rPr>
          <w:rFonts w:ascii="Times New Roman" w:hAnsi="Times New Roman" w:eastAsia="Times New Roman" w:cs="Times New Roman"/>
          <w:b w:val="0"/>
          <w:bCs w:val="0"/>
          <w:sz w:val="20"/>
          <w:szCs w:val="20"/>
          <w:highlight w:val="none"/>
        </w:rPr>
        <w:t xml:space="preserve">ês</w:t>
      </w:r>
      <w:r>
        <w:rPr>
          <w:rFonts w:ascii="Times New Roman" w:hAnsi="Times New Roman" w:eastAsia="Times New Roman" w:cs="Times New Roman"/>
          <w:b w:val="0"/>
          <w:bCs w:val="0"/>
          <w:sz w:val="20"/>
          <w:szCs w:val="20"/>
          <w:highlight w:val="none"/>
        </w:rPr>
        <w:t xml:space="preserve"> est</w:t>
      </w:r>
      <w:r>
        <w:rPr>
          <w:rFonts w:ascii="Times New Roman" w:hAnsi="Times New Roman" w:eastAsia="Times New Roman" w:cs="Times New Roman"/>
          <w:b w:val="0"/>
          <w:bCs w:val="0"/>
          <w:sz w:val="20"/>
          <w:szCs w:val="20"/>
          <w:highlight w:val="none"/>
        </w:rPr>
        <w:t xml:space="preserve">á</w:t>
      </w:r>
      <w:r>
        <w:rPr>
          <w:rFonts w:ascii="Times New Roman" w:hAnsi="Times New Roman" w:eastAsia="Times New Roman" w:cs="Times New Roman"/>
          <w:b w:val="0"/>
          <w:bCs w:val="0"/>
          <w:sz w:val="20"/>
          <w:szCs w:val="20"/>
          <w:highlight w:val="none"/>
        </w:rPr>
        <w:t xml:space="preserve"> dispon</w:t>
      </w:r>
      <w:r>
        <w:rPr>
          <w:rFonts w:ascii="Times New Roman" w:hAnsi="Times New Roman" w:eastAsia="Times New Roman" w:cs="Times New Roman"/>
          <w:b w:val="0"/>
          <w:bCs w:val="0"/>
          <w:sz w:val="20"/>
          <w:szCs w:val="20"/>
          <w:highlight w:val="none"/>
        </w:rPr>
        <w:t xml:space="preserve">ível para leitura em: </w:t>
      </w:r>
      <w:r>
        <w:rPr>
          <w:rFonts w:ascii="Times New Roman" w:hAnsi="Times New Roman" w:eastAsia="Times New Roman" w:cs="Times New Roman"/>
          <w:sz w:val="20"/>
          <w:szCs w:val="20"/>
        </w:rPr>
      </w:r>
      <w:hyperlink r:id="rId2" w:tooltip="https://www.fourmilab.ch/babbage/sketch.html" w:history="1">
        <w:r>
          <w:rPr>
            <w:rStyle w:val="1067"/>
            <w:rFonts w:ascii="Times New Roman" w:hAnsi="Times New Roman" w:eastAsia="Times New Roman" w:cs="Times New Roman"/>
            <w:sz w:val="20"/>
            <w:szCs w:val="20"/>
          </w:rPr>
          <w:t xml:space="preserve">https://www.fourmilab.ch/babbage/sketch.html</w:t>
        </w:r>
        <w:r>
          <w:rPr>
            <w:rStyle w:val="1067"/>
            <w:rFonts w:ascii="Times New Roman" w:hAnsi="Times New Roman" w:eastAsia="Times New Roman" w:cs="Times New Roman"/>
            <w:sz w:val="20"/>
            <w:szCs w:val="20"/>
          </w:rPr>
        </w:r>
        <w:r>
          <w:rPr>
            <w:rStyle w:val="1067"/>
            <w:rFonts w:ascii="Times New Roman" w:hAnsi="Times New Roman" w:eastAsia="Times New Roman" w:cs="Times New Roman"/>
            <w:sz w:val="20"/>
            <w:szCs w:val="20"/>
            <w:lang w:val="pt-BR"/>
          </w:rPr>
        </w:r>
        <w:r>
          <w:rPr>
            <w:rStyle w:val="1067"/>
            <w:rFonts w:ascii="Times New Roman" w:hAnsi="Times New Roman" w:eastAsia="Times New Roman" w:cs="Times New Roman"/>
            <w:b w:val="0"/>
            <w:bCs w:val="0"/>
            <w:sz w:val="20"/>
            <w:szCs w:val="20"/>
            <w:highlight w:val="none"/>
          </w:rPr>
        </w:r>
        <w:r>
          <w:rPr>
            <w:rStyle w:val="1067"/>
            <w:rFonts w:ascii="Times New Roman" w:hAnsi="Times New Roman" w:eastAsia="Times New Roman" w:cs="Times New Roman"/>
            <w:highlight w:val="none"/>
          </w:rPr>
        </w:r>
      </w:hyperlink>
      <w:r>
        <w:rPr>
          <w:rFonts w:ascii="Times New Roman" w:hAnsi="Times New Roman" w:eastAsia="Times New Roman" w:cs="Times New Roman"/>
          <w:sz w:val="20"/>
          <w:szCs w:val="20"/>
          <w:highlight w:val="none"/>
        </w:rPr>
        <w:t xml:space="preserve">.</w:t>
      </w:r>
      <w:r>
        <w:rPr>
          <w:rFonts w:ascii="Times New Roman" w:hAnsi="Times New Roman" w:cs="Times New Roman"/>
          <w:sz w:val="20"/>
          <w:szCs w:val="20"/>
        </w:rPr>
      </w:r>
      <w:r>
        <w:rPr>
          <w:rFonts w:ascii="Times New Roman" w:hAnsi="Times New Roman" w:cs="Times New Roman"/>
          <w:sz w:val="20"/>
          <w:szCs w:val="20"/>
        </w:rPr>
      </w:r>
    </w:p>
  </w:footnote>
  <w:footnote w:id="5">
    <w:p>
      <w:pPr>
        <w:pStyle w:val="1068"/>
        <w:pBdr/>
        <w:spacing/>
        <w:ind/>
        <w:jc w:val="both"/>
        <w:rPr>
          <w:rFonts w:ascii="Times New Roman" w:hAnsi="Times New Roman" w:cs="Times New Roman"/>
          <w:sz w:val="20"/>
          <w:szCs w:val="24"/>
        </w:rPr>
      </w:pPr>
      <w:r>
        <w:rPr>
          <w:rStyle w:val="1070"/>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 w:id="6">
    <w:p>
      <w:pPr>
        <w:pStyle w:val="1068"/>
        <w:pBdr/>
        <w:spacing/>
        <w:ind/>
        <w:rPr/>
      </w:pPr>
      <w:r>
        <w:rPr>
          <w:rStyle w:val="1070"/>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Copeland, B.J. (ed.), 2005, Alan Turing's Automatic Computing Engine: The Master Codebreaker's Struggle to Build the Modern Computer Oxford University Press.</w:t>
      </w:r>
      <w:r/>
    </w:p>
  </w:footnote>
  <w:footnote w:id="7">
    <w:p>
      <w:pPr>
        <w:pStyle w:val="1068"/>
        <w:pBdr/>
        <w:spacing/>
        <w:ind/>
        <w:rPr>
          <w:rFonts w:ascii="Times New Roman" w:hAnsi="Times New Roman" w:cs="Times New Roman"/>
          <w:sz w:val="20"/>
          <w:szCs w:val="24"/>
        </w:rPr>
      </w:pPr>
      <w:r>
        <w:rPr>
          <w:rStyle w:val="1070"/>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No in</w:t>
      </w:r>
      <w:r>
        <w:rPr>
          <w:rFonts w:ascii="Times New Roman" w:hAnsi="Times New Roman" w:eastAsia="Times New Roman" w:cs="Times New Roman"/>
          <w:sz w:val="20"/>
          <w:szCs w:val="24"/>
        </w:rPr>
        <w:t xml:space="preserve">ício, a UNICAMP havia nomeado o projeto como “Cisne Branco”, mas a equipe desenvolvedora apelidou o computador com um nome mais humilde (UFRGS, 2024).</w:t>
      </w:r>
      <w:r>
        <w:rPr>
          <w:rFonts w:ascii="Times New Roman" w:hAnsi="Times New Roman" w:eastAsia="Times New Roman" w:cs="Times New Roman"/>
          <w:sz w:val="20"/>
          <w:szCs w:val="24"/>
        </w:rPr>
      </w:r>
      <w:r>
        <w:rPr>
          <w:rFonts w:ascii="Times New Roman" w:hAnsi="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935"/>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821">
    <w:name w:val="Caption Char"/>
    <w:basedOn w:val="939"/>
    <w:link w:val="937"/>
    <w:uiPriority w:val="99"/>
    <w:pPr>
      <w:pBdr/>
      <w:spacing/>
      <w:ind/>
    </w:pPr>
  </w:style>
  <w:style w:type="table" w:styleId="822">
    <w:name w:val="Table Grid Light"/>
    <w:basedOn w:val="91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3">
    <w:name w:val="Grid Table 1 Light - Accent 1"/>
    <w:basedOn w:val="91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4">
    <w:name w:val="Grid Table 1 Light - Accent 2"/>
    <w:basedOn w:val="91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5">
    <w:name w:val="Grid Table 1 Light - Accent 3"/>
    <w:basedOn w:val="91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6">
    <w:name w:val="Grid Table 1 Light - Accent 4"/>
    <w:basedOn w:val="91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7">
    <w:name w:val="Grid Table 1 Light - Accent 5"/>
    <w:basedOn w:val="91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8">
    <w:name w:val="Grid Table 1 Light - Accent 6"/>
    <w:basedOn w:val="91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9">
    <w:name w:val="Grid Table 2 - Accent 1"/>
    <w:basedOn w:val="9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0">
    <w:name w:val="Grid Table 2 - Accent 2"/>
    <w:basedOn w:val="9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1">
    <w:name w:val="Grid Table 2 - Accent 3"/>
    <w:basedOn w:val="9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2">
    <w:name w:val="Grid Table 2 - Accent 4"/>
    <w:basedOn w:val="9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3">
    <w:name w:val="Grid Table 2 - Accent 5"/>
    <w:basedOn w:val="9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4">
    <w:name w:val="Grid Table 2 - Accent 6"/>
    <w:basedOn w:val="9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5">
    <w:name w:val="Grid Table 3 - Accent 1"/>
    <w:basedOn w:val="91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6">
    <w:name w:val="Grid Table 3 - Accent 2"/>
    <w:basedOn w:val="91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7">
    <w:name w:val="Grid Table 3 - Accent 3"/>
    <w:basedOn w:val="91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8">
    <w:name w:val="Grid Table 3 - Accent 4"/>
    <w:basedOn w:val="91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39">
    <w:name w:val="Grid Table 3 - Accent 5"/>
    <w:basedOn w:val="91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0">
    <w:name w:val="Grid Table 3 - Accent 6"/>
    <w:basedOn w:val="91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1">
    <w:name w:val="Grid Table 4 - Accent 1"/>
    <w:basedOn w:val="91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2">
    <w:name w:val="Grid Table 4 - Accent 2"/>
    <w:basedOn w:val="91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3">
    <w:name w:val="Grid Table 4 - Accent 3"/>
    <w:basedOn w:val="91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4">
    <w:name w:val="Grid Table 4 - Accent 4"/>
    <w:basedOn w:val="91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5">
    <w:name w:val="Grid Table 4 - Accent 5"/>
    <w:basedOn w:val="91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6">
    <w:name w:val="Grid Table 4 - Accent 6"/>
    <w:basedOn w:val="91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7">
    <w:name w:val="Grid Table 5 Dark - Accent 2"/>
    <w:basedOn w:val="9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8">
    <w:name w:val="Grid Table 5 Dark - Accent 3"/>
    <w:basedOn w:val="9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49">
    <w:name w:val="Grid Table 5 Dark - Accent 5"/>
    <w:basedOn w:val="9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0">
    <w:name w:val="Grid Table 5 Dark - Accent 6"/>
    <w:basedOn w:val="91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1">
    <w:name w:val="Grid Table 6 Colorful - Accent 1"/>
    <w:basedOn w:val="91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852">
    <w:name w:val="Grid Table 6 Colorful - Accent 2"/>
    <w:basedOn w:val="9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853">
    <w:name w:val="Grid Table 6 Colorful - Accent 3"/>
    <w:basedOn w:val="91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854">
    <w:name w:val="Grid Table 6 Colorful - Accent 4"/>
    <w:basedOn w:val="9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855">
    <w:name w:val="Grid Table 6 Colorful - Accent 5"/>
    <w:basedOn w:val="91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56">
    <w:name w:val="Grid Table 6 Colorful - Accent 6"/>
    <w:basedOn w:val="91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857">
    <w:name w:val="Grid Table 7 Colorful - Accent 1"/>
    <w:basedOn w:val="91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8">
    <w:name w:val="Grid Table 7 Colorful - Accent 2"/>
    <w:basedOn w:val="91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59">
    <w:name w:val="Grid Table 7 Colorful - Accent 3"/>
    <w:basedOn w:val="91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0">
    <w:name w:val="Grid Table 7 Colorful - Accent 4"/>
    <w:basedOn w:val="91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1">
    <w:name w:val="Grid Table 7 Colorful - Accent 5"/>
    <w:basedOn w:val="91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2">
    <w:name w:val="Grid Table 7 Colorful - Accent 6"/>
    <w:basedOn w:val="91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3">
    <w:name w:val="List Table 1 Light - Accent 1"/>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List Table 1 Light - Accent 2"/>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List Table 1 Light - Accent 3"/>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List Table 1 Light - Accent 4"/>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List Table 1 Light - Accent 5"/>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List Table 1 Light - Accent 6"/>
    <w:basedOn w:val="91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List Table 2 - Accent 1"/>
    <w:basedOn w:val="91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List Table 2 - Accent 2"/>
    <w:basedOn w:val="91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List Table 2 - Accent 3"/>
    <w:basedOn w:val="91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List Table 2 - Accent 4"/>
    <w:basedOn w:val="91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List Table 2 - Accent 5"/>
    <w:basedOn w:val="91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List Table 2 - Accent 6"/>
    <w:basedOn w:val="91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List Table 3 - Accent 1"/>
    <w:basedOn w:val="91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List Table 3 - Accent 2"/>
    <w:basedOn w:val="91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List Table 3 - Accent 3"/>
    <w:basedOn w:val="91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List Table 3 - Accent 4"/>
    <w:basedOn w:val="91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List Table 3 - Accent 5"/>
    <w:basedOn w:val="91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List Table 3 - Accent 6"/>
    <w:basedOn w:val="91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List Table 4 - Accent 1"/>
    <w:basedOn w:val="91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List Table 4 - Accent 2"/>
    <w:basedOn w:val="91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List Table 4 - Accent 3"/>
    <w:basedOn w:val="91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List Table 4 - Accent 4"/>
    <w:basedOn w:val="91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List Table 4 - Accent 5"/>
    <w:basedOn w:val="91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List Table 4 - Accent 6"/>
    <w:basedOn w:val="91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List Table 5 Dark - Accent 1"/>
    <w:basedOn w:val="91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8">
    <w:name w:val="List Table 5 Dark - Accent 2"/>
    <w:basedOn w:val="91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89">
    <w:name w:val="List Table 5 Dark - Accent 3"/>
    <w:basedOn w:val="91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90">
    <w:name w:val="List Table 5 Dark - Accent 4"/>
    <w:basedOn w:val="91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91">
    <w:name w:val="List Table 5 Dark - Accent 5"/>
    <w:basedOn w:val="91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92">
    <w:name w:val="List Table 5 Dark - Accent 6"/>
    <w:basedOn w:val="91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93">
    <w:name w:val="List Table 6 Colorful - Accent 1"/>
    <w:basedOn w:val="91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List Table 6 Colorful - Accent 2"/>
    <w:basedOn w:val="91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List Table 6 Colorful - Accent 3"/>
    <w:basedOn w:val="91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List Table 6 Colorful - Accent 4"/>
    <w:basedOn w:val="91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List Table 6 Colorful - Accent 5"/>
    <w:basedOn w:val="91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List Table 6 Colorful - Accent 6"/>
    <w:basedOn w:val="91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name w:val="List Table 7 Colorful - Accent 1"/>
    <w:basedOn w:val="91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900">
    <w:name w:val="List Table 7 Colorful - Accent 2"/>
    <w:basedOn w:val="91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901">
    <w:name w:val="List Table 7 Colorful - Accent 3"/>
    <w:basedOn w:val="91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902">
    <w:name w:val="List Table 7 Colorful - Accent 4"/>
    <w:basedOn w:val="91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903">
    <w:name w:val="List Table 7 Colorful - Accent 5"/>
    <w:basedOn w:val="91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904">
    <w:name w:val="List Table 7 Colorful - Accent 6"/>
    <w:basedOn w:val="91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905" w:default="1">
    <w:name w:val="Normal"/>
    <w:qFormat/>
    <w:pPr>
      <w:pBdr/>
      <w:spacing/>
      <w:ind/>
    </w:pPr>
  </w:style>
  <w:style w:type="paragraph" w:styleId="906">
    <w:name w:val="Heading 1"/>
    <w:basedOn w:val="905"/>
    <w:next w:val="905"/>
    <w:link w:val="918"/>
    <w:uiPriority w:val="9"/>
    <w:qFormat/>
    <w:pPr>
      <w:keepNext w:val="true"/>
      <w:keepLines w:val="true"/>
      <w:pBdr/>
      <w:spacing w:before="480"/>
      <w:ind/>
      <w:outlineLvl w:val="0"/>
    </w:pPr>
    <w:rPr>
      <w:rFonts w:ascii="Arial" w:hAnsi="Arial" w:eastAsia="Arial" w:cs="Arial"/>
      <w:sz w:val="40"/>
      <w:szCs w:val="40"/>
    </w:rPr>
  </w:style>
  <w:style w:type="paragraph" w:styleId="907">
    <w:name w:val="Heading 2"/>
    <w:basedOn w:val="905"/>
    <w:next w:val="905"/>
    <w:link w:val="919"/>
    <w:uiPriority w:val="9"/>
    <w:unhideWhenUsed/>
    <w:qFormat/>
    <w:pPr>
      <w:keepNext w:val="true"/>
      <w:keepLines w:val="true"/>
      <w:pBdr/>
      <w:spacing w:before="360"/>
      <w:ind/>
      <w:outlineLvl w:val="1"/>
    </w:pPr>
    <w:rPr>
      <w:rFonts w:ascii="Arial" w:hAnsi="Arial" w:eastAsia="Arial" w:cs="Arial"/>
      <w:sz w:val="34"/>
    </w:rPr>
  </w:style>
  <w:style w:type="paragraph" w:styleId="908">
    <w:name w:val="Heading 3"/>
    <w:basedOn w:val="905"/>
    <w:next w:val="905"/>
    <w:link w:val="920"/>
    <w:uiPriority w:val="9"/>
    <w:unhideWhenUsed/>
    <w:qFormat/>
    <w:pPr>
      <w:keepNext w:val="true"/>
      <w:keepLines w:val="true"/>
      <w:pBdr/>
      <w:spacing w:before="320"/>
      <w:ind/>
      <w:outlineLvl w:val="2"/>
    </w:pPr>
    <w:rPr>
      <w:rFonts w:ascii="Arial" w:hAnsi="Arial" w:eastAsia="Arial" w:cs="Arial"/>
      <w:sz w:val="30"/>
      <w:szCs w:val="30"/>
    </w:rPr>
  </w:style>
  <w:style w:type="paragraph" w:styleId="909">
    <w:name w:val="Heading 4"/>
    <w:basedOn w:val="905"/>
    <w:next w:val="905"/>
    <w:link w:val="921"/>
    <w:uiPriority w:val="9"/>
    <w:unhideWhenUsed/>
    <w:qFormat/>
    <w:pPr>
      <w:keepNext w:val="true"/>
      <w:keepLines w:val="true"/>
      <w:pBdr/>
      <w:spacing w:before="320"/>
      <w:ind/>
      <w:outlineLvl w:val="3"/>
    </w:pPr>
    <w:rPr>
      <w:rFonts w:ascii="Arial" w:hAnsi="Arial" w:eastAsia="Arial" w:cs="Arial"/>
      <w:b/>
      <w:bCs/>
      <w:sz w:val="26"/>
      <w:szCs w:val="26"/>
    </w:rPr>
  </w:style>
  <w:style w:type="paragraph" w:styleId="910">
    <w:name w:val="Heading 5"/>
    <w:basedOn w:val="905"/>
    <w:next w:val="905"/>
    <w:link w:val="922"/>
    <w:uiPriority w:val="9"/>
    <w:unhideWhenUsed/>
    <w:qFormat/>
    <w:pPr>
      <w:keepNext w:val="true"/>
      <w:keepLines w:val="true"/>
      <w:pBdr/>
      <w:spacing w:before="320"/>
      <w:ind/>
      <w:outlineLvl w:val="4"/>
    </w:pPr>
    <w:rPr>
      <w:rFonts w:ascii="Arial" w:hAnsi="Arial" w:eastAsia="Arial" w:cs="Arial"/>
      <w:b/>
      <w:bCs/>
      <w:sz w:val="24"/>
      <w:szCs w:val="24"/>
    </w:rPr>
  </w:style>
  <w:style w:type="paragraph" w:styleId="911">
    <w:name w:val="Heading 6"/>
    <w:basedOn w:val="905"/>
    <w:next w:val="905"/>
    <w:link w:val="923"/>
    <w:uiPriority w:val="9"/>
    <w:unhideWhenUsed/>
    <w:qFormat/>
    <w:pPr>
      <w:keepNext w:val="true"/>
      <w:keepLines w:val="true"/>
      <w:pBdr/>
      <w:spacing w:before="320"/>
      <w:ind/>
      <w:outlineLvl w:val="5"/>
    </w:pPr>
    <w:rPr>
      <w:rFonts w:ascii="Arial" w:hAnsi="Arial" w:eastAsia="Arial" w:cs="Arial"/>
      <w:b/>
      <w:bCs/>
    </w:rPr>
  </w:style>
  <w:style w:type="paragraph" w:styleId="912">
    <w:name w:val="Heading 7"/>
    <w:basedOn w:val="905"/>
    <w:next w:val="905"/>
    <w:link w:val="924"/>
    <w:uiPriority w:val="9"/>
    <w:unhideWhenUsed/>
    <w:qFormat/>
    <w:pPr>
      <w:keepNext w:val="true"/>
      <w:keepLines w:val="true"/>
      <w:pBdr/>
      <w:spacing w:before="320"/>
      <w:ind/>
      <w:outlineLvl w:val="6"/>
    </w:pPr>
    <w:rPr>
      <w:rFonts w:ascii="Arial" w:hAnsi="Arial" w:eastAsia="Arial" w:cs="Arial"/>
      <w:b/>
      <w:bCs/>
      <w:i/>
      <w:iCs/>
    </w:rPr>
  </w:style>
  <w:style w:type="paragraph" w:styleId="913">
    <w:name w:val="Heading 8"/>
    <w:basedOn w:val="905"/>
    <w:next w:val="905"/>
    <w:link w:val="925"/>
    <w:uiPriority w:val="9"/>
    <w:unhideWhenUsed/>
    <w:qFormat/>
    <w:pPr>
      <w:keepNext w:val="true"/>
      <w:keepLines w:val="true"/>
      <w:pBdr/>
      <w:spacing w:before="320"/>
      <w:ind/>
      <w:outlineLvl w:val="7"/>
    </w:pPr>
    <w:rPr>
      <w:rFonts w:ascii="Arial" w:hAnsi="Arial" w:eastAsia="Arial" w:cs="Arial"/>
      <w:i/>
      <w:iCs/>
    </w:rPr>
  </w:style>
  <w:style w:type="paragraph" w:styleId="914">
    <w:name w:val="Heading 9"/>
    <w:basedOn w:val="905"/>
    <w:next w:val="905"/>
    <w:link w:val="926"/>
    <w:uiPriority w:val="9"/>
    <w:unhideWhenUsed/>
    <w:qFormat/>
    <w:pPr>
      <w:keepNext w:val="true"/>
      <w:keepLines w:val="true"/>
      <w:pBdr/>
      <w:spacing w:before="320"/>
      <w:ind/>
      <w:outlineLvl w:val="8"/>
    </w:pPr>
    <w:rPr>
      <w:rFonts w:ascii="Arial" w:hAnsi="Arial" w:eastAsia="Arial" w:cs="Arial"/>
      <w:i/>
      <w:iCs/>
      <w:sz w:val="21"/>
      <w:szCs w:val="21"/>
    </w:rPr>
  </w:style>
  <w:style w:type="character" w:styleId="915" w:default="1">
    <w:name w:val="Default Paragraph Font"/>
    <w:uiPriority w:val="1"/>
    <w:semiHidden/>
    <w:unhideWhenUsed/>
    <w:pPr>
      <w:pBdr/>
      <w:spacing/>
      <w:ind/>
    </w:pPr>
  </w:style>
  <w:style w:type="table" w:styleId="91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917" w:default="1">
    <w:name w:val="No List"/>
    <w:uiPriority w:val="99"/>
    <w:semiHidden/>
    <w:unhideWhenUsed/>
    <w:pPr>
      <w:pBdr/>
      <w:spacing/>
      <w:ind/>
    </w:pPr>
  </w:style>
  <w:style w:type="character" w:styleId="918" w:customStyle="1">
    <w:name w:val="Heading 1 Char"/>
    <w:link w:val="906"/>
    <w:uiPriority w:val="9"/>
    <w:pPr>
      <w:pBdr/>
      <w:spacing/>
      <w:ind/>
    </w:pPr>
    <w:rPr>
      <w:rFonts w:ascii="Arial" w:hAnsi="Arial" w:eastAsia="Arial" w:cs="Arial"/>
      <w:sz w:val="40"/>
      <w:szCs w:val="40"/>
    </w:rPr>
  </w:style>
  <w:style w:type="character" w:styleId="919" w:customStyle="1">
    <w:name w:val="Heading 2 Char"/>
    <w:link w:val="907"/>
    <w:uiPriority w:val="9"/>
    <w:pPr>
      <w:pBdr/>
      <w:spacing/>
      <w:ind/>
    </w:pPr>
    <w:rPr>
      <w:rFonts w:ascii="Arial" w:hAnsi="Arial" w:eastAsia="Arial" w:cs="Arial"/>
      <w:sz w:val="34"/>
    </w:rPr>
  </w:style>
  <w:style w:type="character" w:styleId="920" w:customStyle="1">
    <w:name w:val="Heading 3 Char"/>
    <w:link w:val="908"/>
    <w:uiPriority w:val="9"/>
    <w:pPr>
      <w:pBdr/>
      <w:spacing/>
      <w:ind/>
    </w:pPr>
    <w:rPr>
      <w:rFonts w:ascii="Arial" w:hAnsi="Arial" w:eastAsia="Arial" w:cs="Arial"/>
      <w:sz w:val="30"/>
      <w:szCs w:val="30"/>
    </w:rPr>
  </w:style>
  <w:style w:type="character" w:styleId="921" w:customStyle="1">
    <w:name w:val="Heading 4 Char"/>
    <w:link w:val="909"/>
    <w:uiPriority w:val="9"/>
    <w:pPr>
      <w:pBdr/>
      <w:spacing/>
      <w:ind/>
    </w:pPr>
    <w:rPr>
      <w:rFonts w:ascii="Arial" w:hAnsi="Arial" w:eastAsia="Arial" w:cs="Arial"/>
      <w:b/>
      <w:bCs/>
      <w:sz w:val="26"/>
      <w:szCs w:val="26"/>
    </w:rPr>
  </w:style>
  <w:style w:type="character" w:styleId="922" w:customStyle="1">
    <w:name w:val="Heading 5 Char"/>
    <w:link w:val="910"/>
    <w:uiPriority w:val="9"/>
    <w:pPr>
      <w:pBdr/>
      <w:spacing/>
      <w:ind/>
    </w:pPr>
    <w:rPr>
      <w:rFonts w:ascii="Arial" w:hAnsi="Arial" w:eastAsia="Arial" w:cs="Arial"/>
      <w:b/>
      <w:bCs/>
      <w:sz w:val="24"/>
      <w:szCs w:val="24"/>
    </w:rPr>
  </w:style>
  <w:style w:type="character" w:styleId="923" w:customStyle="1">
    <w:name w:val="Heading 6 Char"/>
    <w:link w:val="911"/>
    <w:uiPriority w:val="9"/>
    <w:pPr>
      <w:pBdr/>
      <w:spacing/>
      <w:ind/>
    </w:pPr>
    <w:rPr>
      <w:rFonts w:ascii="Arial" w:hAnsi="Arial" w:eastAsia="Arial" w:cs="Arial"/>
      <w:b/>
      <w:bCs/>
      <w:sz w:val="22"/>
      <w:szCs w:val="22"/>
    </w:rPr>
  </w:style>
  <w:style w:type="character" w:styleId="924" w:customStyle="1">
    <w:name w:val="Heading 7 Char"/>
    <w:link w:val="912"/>
    <w:uiPriority w:val="9"/>
    <w:pPr>
      <w:pBdr/>
      <w:spacing/>
      <w:ind/>
    </w:pPr>
    <w:rPr>
      <w:rFonts w:ascii="Arial" w:hAnsi="Arial" w:eastAsia="Arial" w:cs="Arial"/>
      <w:b/>
      <w:bCs/>
      <w:i/>
      <w:iCs/>
      <w:sz w:val="22"/>
      <w:szCs w:val="22"/>
    </w:rPr>
  </w:style>
  <w:style w:type="character" w:styleId="925" w:customStyle="1">
    <w:name w:val="Heading 8 Char"/>
    <w:link w:val="913"/>
    <w:uiPriority w:val="9"/>
    <w:pPr>
      <w:pBdr/>
      <w:spacing/>
      <w:ind/>
    </w:pPr>
    <w:rPr>
      <w:rFonts w:ascii="Arial" w:hAnsi="Arial" w:eastAsia="Arial" w:cs="Arial"/>
      <w:i/>
      <w:iCs/>
      <w:sz w:val="22"/>
      <w:szCs w:val="22"/>
    </w:rPr>
  </w:style>
  <w:style w:type="character" w:styleId="926" w:customStyle="1">
    <w:name w:val="Heading 9 Char"/>
    <w:link w:val="914"/>
    <w:uiPriority w:val="9"/>
    <w:pPr>
      <w:pBdr/>
      <w:spacing/>
      <w:ind/>
    </w:pPr>
    <w:rPr>
      <w:rFonts w:ascii="Arial" w:hAnsi="Arial" w:eastAsia="Arial" w:cs="Arial"/>
      <w:i/>
      <w:iCs/>
      <w:sz w:val="21"/>
      <w:szCs w:val="21"/>
    </w:rPr>
  </w:style>
  <w:style w:type="paragraph" w:styleId="927">
    <w:name w:val="Title"/>
    <w:basedOn w:val="905"/>
    <w:next w:val="905"/>
    <w:link w:val="928"/>
    <w:uiPriority w:val="10"/>
    <w:qFormat/>
    <w:pPr>
      <w:pBdr/>
      <w:spacing w:before="300"/>
      <w:ind/>
      <w:contextualSpacing w:val="true"/>
    </w:pPr>
    <w:rPr>
      <w:sz w:val="48"/>
      <w:szCs w:val="48"/>
    </w:rPr>
  </w:style>
  <w:style w:type="character" w:styleId="928" w:customStyle="1">
    <w:name w:val="Title Char"/>
    <w:link w:val="927"/>
    <w:uiPriority w:val="10"/>
    <w:pPr>
      <w:pBdr/>
      <w:spacing/>
      <w:ind/>
    </w:pPr>
    <w:rPr>
      <w:sz w:val="48"/>
      <w:szCs w:val="48"/>
    </w:rPr>
  </w:style>
  <w:style w:type="paragraph" w:styleId="929">
    <w:name w:val="Subtitle"/>
    <w:basedOn w:val="905"/>
    <w:next w:val="905"/>
    <w:link w:val="930"/>
    <w:uiPriority w:val="11"/>
    <w:qFormat/>
    <w:pPr>
      <w:pBdr/>
      <w:spacing w:before="200"/>
      <w:ind/>
    </w:pPr>
    <w:rPr>
      <w:sz w:val="24"/>
      <w:szCs w:val="24"/>
    </w:rPr>
  </w:style>
  <w:style w:type="character" w:styleId="930" w:customStyle="1">
    <w:name w:val="Subtitle Char"/>
    <w:link w:val="929"/>
    <w:uiPriority w:val="11"/>
    <w:pPr>
      <w:pBdr/>
      <w:spacing/>
      <w:ind/>
    </w:pPr>
    <w:rPr>
      <w:sz w:val="24"/>
      <w:szCs w:val="24"/>
    </w:rPr>
  </w:style>
  <w:style w:type="paragraph" w:styleId="931">
    <w:name w:val="Quote"/>
    <w:basedOn w:val="905"/>
    <w:next w:val="905"/>
    <w:link w:val="932"/>
    <w:uiPriority w:val="29"/>
    <w:qFormat/>
    <w:pPr>
      <w:pBdr/>
      <w:spacing/>
      <w:ind w:right="720" w:left="720"/>
    </w:pPr>
    <w:rPr>
      <w:i/>
    </w:rPr>
  </w:style>
  <w:style w:type="character" w:styleId="932" w:customStyle="1">
    <w:name w:val="Quote Char"/>
    <w:link w:val="931"/>
    <w:uiPriority w:val="29"/>
    <w:pPr>
      <w:pBdr/>
      <w:spacing/>
      <w:ind/>
    </w:pPr>
    <w:rPr>
      <w:i/>
    </w:rPr>
  </w:style>
  <w:style w:type="paragraph" w:styleId="933">
    <w:name w:val="Intense Quote"/>
    <w:basedOn w:val="905"/>
    <w:next w:val="905"/>
    <w:link w:val="934"/>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934" w:customStyle="1">
    <w:name w:val="Intense Quote Char"/>
    <w:link w:val="933"/>
    <w:uiPriority w:val="30"/>
    <w:pPr>
      <w:pBdr/>
      <w:spacing/>
      <w:ind/>
    </w:pPr>
    <w:rPr>
      <w:i/>
    </w:rPr>
  </w:style>
  <w:style w:type="paragraph" w:styleId="935">
    <w:name w:val="Header"/>
    <w:basedOn w:val="905"/>
    <w:link w:val="936"/>
    <w:uiPriority w:val="99"/>
    <w:unhideWhenUsed/>
    <w:pPr>
      <w:pBdr/>
      <w:tabs>
        <w:tab w:val="center" w:leader="none" w:pos="7143"/>
        <w:tab w:val="right" w:leader="none" w:pos="14287"/>
      </w:tabs>
      <w:spacing w:after="0" w:line="240" w:lineRule="auto"/>
      <w:ind/>
    </w:pPr>
  </w:style>
  <w:style w:type="character" w:styleId="936" w:customStyle="1">
    <w:name w:val="Header Char"/>
    <w:link w:val="935"/>
    <w:uiPriority w:val="99"/>
    <w:pPr>
      <w:pBdr/>
      <w:spacing/>
      <w:ind/>
    </w:pPr>
  </w:style>
  <w:style w:type="paragraph" w:styleId="937">
    <w:name w:val="Footer"/>
    <w:basedOn w:val="905"/>
    <w:link w:val="940"/>
    <w:uiPriority w:val="99"/>
    <w:unhideWhenUsed/>
    <w:pPr>
      <w:pBdr/>
      <w:tabs>
        <w:tab w:val="center" w:leader="none" w:pos="7143"/>
        <w:tab w:val="right" w:leader="none" w:pos="14287"/>
      </w:tabs>
      <w:spacing w:after="0" w:line="240" w:lineRule="auto"/>
      <w:ind/>
    </w:pPr>
  </w:style>
  <w:style w:type="character" w:styleId="938" w:customStyle="1">
    <w:name w:val="Footer Char"/>
    <w:uiPriority w:val="99"/>
    <w:pPr>
      <w:pBdr/>
      <w:spacing/>
      <w:ind/>
    </w:pPr>
  </w:style>
  <w:style w:type="paragraph" w:styleId="939">
    <w:name w:val="Caption"/>
    <w:basedOn w:val="905"/>
    <w:next w:val="905"/>
    <w:uiPriority w:val="35"/>
    <w:semiHidden/>
    <w:unhideWhenUsed/>
    <w:qFormat/>
    <w:pPr>
      <w:pBdr/>
      <w:spacing/>
      <w:ind/>
    </w:pPr>
    <w:rPr>
      <w:b/>
      <w:bCs/>
      <w:color w:val="5b9bd5" w:themeColor="accent1"/>
      <w:sz w:val="18"/>
      <w:szCs w:val="18"/>
    </w:rPr>
  </w:style>
  <w:style w:type="character" w:styleId="940" w:customStyle="1">
    <w:name w:val="Footer Char1"/>
    <w:link w:val="937"/>
    <w:uiPriority w:val="99"/>
    <w:pPr>
      <w:pBdr/>
      <w:spacing/>
      <w:ind/>
    </w:pPr>
  </w:style>
  <w:style w:type="table" w:styleId="941">
    <w:name w:val="Table Grid"/>
    <w:basedOn w:val="916"/>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Grid Table Light"/>
    <w:basedOn w:val="916"/>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Plain Table 1"/>
    <w:basedOn w:val="916"/>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Plain Table 2"/>
    <w:basedOn w:val="916"/>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Plain Table 3"/>
    <w:basedOn w:val="916"/>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Plain Table 4"/>
    <w:basedOn w:val="916"/>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Plain Table 5"/>
    <w:basedOn w:val="916"/>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Grid Table 1 Light"/>
    <w:basedOn w:val="916"/>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Grid Table 1 Light Accent 1"/>
    <w:basedOn w:val="916"/>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Grid Table 1 Light Accent 2"/>
    <w:basedOn w:val="916"/>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Grid Table 1 Light Accent 3"/>
    <w:basedOn w:val="916"/>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Grid Table 1 Light Accent 4"/>
    <w:basedOn w:val="916"/>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Grid Table 1 Light Accent 5"/>
    <w:basedOn w:val="916"/>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Grid Table 1 Light Accent 6"/>
    <w:basedOn w:val="916"/>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Grid Table 2"/>
    <w:basedOn w:val="916"/>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Grid Table 2 Accent 1"/>
    <w:basedOn w:val="916"/>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Grid Table 2 Accent 2"/>
    <w:basedOn w:val="916"/>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Grid Table 2 Accent 3"/>
    <w:basedOn w:val="916"/>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Grid Table 2 Accent 4"/>
    <w:basedOn w:val="916"/>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Grid Table 2 Accent 5"/>
    <w:basedOn w:val="916"/>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Grid Table 2 Accent 6"/>
    <w:basedOn w:val="916"/>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Grid Table 3"/>
    <w:basedOn w:val="916"/>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Grid Table 3 Accent 1"/>
    <w:basedOn w:val="916"/>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Grid Table 3 Accent 2"/>
    <w:basedOn w:val="916"/>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Grid Table 3 Accent 3"/>
    <w:basedOn w:val="916"/>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Grid Table 3 Accent 4"/>
    <w:basedOn w:val="916"/>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Grid Table 3 Accent 5"/>
    <w:basedOn w:val="916"/>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name w:val="Grid Table 3 Accent 6"/>
    <w:basedOn w:val="916"/>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name w:val="Grid Table 4"/>
    <w:basedOn w:val="916"/>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name w:val="Grid Table 4 Accent 1"/>
    <w:basedOn w:val="916"/>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name w:val="Grid Table 4 Accent 2"/>
    <w:basedOn w:val="916"/>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name w:val="Grid Table 4 Accent 3"/>
    <w:basedOn w:val="916"/>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name w:val="Grid Table 4 Accent 4"/>
    <w:basedOn w:val="916"/>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name w:val="Grid Table 4 Accent 5"/>
    <w:basedOn w:val="916"/>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name w:val="Grid Table 4 Accent 6"/>
    <w:basedOn w:val="916"/>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name w:val="Grid Table 5 Dark"/>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Grid Table 5 Dark- Accent 1"/>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name w:val="Grid Table 5 Dark Accent 2"/>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name w:val="Grid Table 5 Dark Accent 3"/>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Grid Table 5 Dark- Accent 4"/>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name w:val="Grid Table 5 Dark Accent 5"/>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name w:val="Grid Table 5 Dark Accent 6"/>
    <w:basedOn w:val="916"/>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name w:val="Grid Table 6 Colorful"/>
    <w:basedOn w:val="916"/>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name w:val="Grid Table 6 Colorful Accent 1"/>
    <w:basedOn w:val="916"/>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name w:val="Grid Table 6 Colorful Accent 2"/>
    <w:basedOn w:val="916"/>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name w:val="Grid Table 6 Colorful Accent 3"/>
    <w:basedOn w:val="916"/>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name w:val="Grid Table 6 Colorful Accent 4"/>
    <w:basedOn w:val="916"/>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name w:val="Grid Table 6 Colorful Accent 5"/>
    <w:basedOn w:val="916"/>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9">
    <w:name w:val="Grid Table 6 Colorful Accent 6"/>
    <w:basedOn w:val="916"/>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0">
    <w:name w:val="Grid Table 7 Colorful"/>
    <w:basedOn w:val="916"/>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1">
    <w:name w:val="Grid Table 7 Colorful Accent 1"/>
    <w:basedOn w:val="916"/>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2">
    <w:name w:val="Grid Table 7 Colorful Accent 2"/>
    <w:basedOn w:val="916"/>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3">
    <w:name w:val="Grid Table 7 Colorful Accent 3"/>
    <w:basedOn w:val="916"/>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4">
    <w:name w:val="Grid Table 7 Colorful Accent 4"/>
    <w:basedOn w:val="916"/>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5">
    <w:name w:val="Grid Table 7 Colorful Accent 5"/>
    <w:basedOn w:val="916"/>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6">
    <w:name w:val="Grid Table 7 Colorful Accent 6"/>
    <w:basedOn w:val="916"/>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7">
    <w:name w:val="List Table 1 Light"/>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8">
    <w:name w:val="List Table 1 Light Accent 1"/>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99">
    <w:name w:val="List Table 1 Light Accent 2"/>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0">
    <w:name w:val="List Table 1 Light Accent 3"/>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1">
    <w:name w:val="List Table 1 Light Accent 4"/>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2">
    <w:name w:val="List Table 1 Light Accent 5"/>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3">
    <w:name w:val="List Table 1 Light Accent 6"/>
    <w:basedOn w:val="916"/>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4">
    <w:name w:val="List Table 2"/>
    <w:basedOn w:val="916"/>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5">
    <w:name w:val="List Table 2 Accent 1"/>
    <w:basedOn w:val="916"/>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6">
    <w:name w:val="List Table 2 Accent 2"/>
    <w:basedOn w:val="916"/>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7">
    <w:name w:val="List Table 2 Accent 3"/>
    <w:basedOn w:val="916"/>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8">
    <w:name w:val="List Table 2 Accent 4"/>
    <w:basedOn w:val="916"/>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09">
    <w:name w:val="List Table 2 Accent 5"/>
    <w:basedOn w:val="916"/>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0">
    <w:name w:val="List Table 2 Accent 6"/>
    <w:basedOn w:val="916"/>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1">
    <w:name w:val="List Table 3"/>
    <w:basedOn w:val="916"/>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2">
    <w:name w:val="List Table 3 Accent 1"/>
    <w:basedOn w:val="916"/>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3">
    <w:name w:val="List Table 3 Accent 2"/>
    <w:basedOn w:val="916"/>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4">
    <w:name w:val="List Table 3 Accent 3"/>
    <w:basedOn w:val="916"/>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5">
    <w:name w:val="List Table 3 Accent 4"/>
    <w:basedOn w:val="916"/>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6">
    <w:name w:val="List Table 3 Accent 5"/>
    <w:basedOn w:val="916"/>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7">
    <w:name w:val="List Table 3 Accent 6"/>
    <w:basedOn w:val="916"/>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8">
    <w:name w:val="List Table 4"/>
    <w:basedOn w:val="916"/>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19">
    <w:name w:val="List Table 4 Accent 1"/>
    <w:basedOn w:val="916"/>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0">
    <w:name w:val="List Table 4 Accent 2"/>
    <w:basedOn w:val="916"/>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1">
    <w:name w:val="List Table 4 Accent 3"/>
    <w:basedOn w:val="916"/>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2">
    <w:name w:val="List Table 4 Accent 4"/>
    <w:basedOn w:val="916"/>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3">
    <w:name w:val="List Table 4 Accent 5"/>
    <w:basedOn w:val="916"/>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4">
    <w:name w:val="List Table 4 Accent 6"/>
    <w:basedOn w:val="916"/>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5">
    <w:name w:val="List Table 5 Dark"/>
    <w:basedOn w:val="916"/>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6">
    <w:name w:val="List Table 5 Dark Accent 1"/>
    <w:basedOn w:val="916"/>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7">
    <w:name w:val="List Table 5 Dark Accent 2"/>
    <w:basedOn w:val="916"/>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8">
    <w:name w:val="List Table 5 Dark Accent 3"/>
    <w:basedOn w:val="916"/>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29">
    <w:name w:val="List Table 5 Dark Accent 4"/>
    <w:basedOn w:val="916"/>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0">
    <w:name w:val="List Table 5 Dark Accent 5"/>
    <w:basedOn w:val="916"/>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1">
    <w:name w:val="List Table 5 Dark Accent 6"/>
    <w:basedOn w:val="916"/>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2">
    <w:name w:val="List Table 6 Colorful"/>
    <w:basedOn w:val="916"/>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3">
    <w:name w:val="List Table 6 Colorful Accent 1"/>
    <w:basedOn w:val="916"/>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4">
    <w:name w:val="List Table 6 Colorful Accent 2"/>
    <w:basedOn w:val="916"/>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5">
    <w:name w:val="List Table 6 Colorful Accent 3"/>
    <w:basedOn w:val="916"/>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6">
    <w:name w:val="List Table 6 Colorful Accent 4"/>
    <w:basedOn w:val="916"/>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7">
    <w:name w:val="List Table 6 Colorful Accent 5"/>
    <w:basedOn w:val="916"/>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8">
    <w:name w:val="List Table 6 Colorful Accent 6"/>
    <w:basedOn w:val="916"/>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39">
    <w:name w:val="List Table 7 Colorful"/>
    <w:basedOn w:val="916"/>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0">
    <w:name w:val="List Table 7 Colorful Accent 1"/>
    <w:basedOn w:val="916"/>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1">
    <w:name w:val="List Table 7 Colorful Accent 2"/>
    <w:basedOn w:val="916"/>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2">
    <w:name w:val="List Table 7 Colorful Accent 3"/>
    <w:basedOn w:val="916"/>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3">
    <w:name w:val="List Table 7 Colorful Accent 4"/>
    <w:basedOn w:val="916"/>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4">
    <w:name w:val="List Table 7 Colorful Accent 5"/>
    <w:basedOn w:val="916"/>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5">
    <w:name w:val="List Table 7 Colorful Accent 6"/>
    <w:basedOn w:val="916"/>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6" w:customStyle="1">
    <w:name w:val="Lined - Accent"/>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7" w:customStyle="1">
    <w:name w:val="Lined - Accent 1"/>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8" w:customStyle="1">
    <w:name w:val="Lined - Accent 2"/>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49" w:customStyle="1">
    <w:name w:val="Lined - Accent 3"/>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0" w:customStyle="1">
    <w:name w:val="Lined - Accent 4"/>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1" w:customStyle="1">
    <w:name w:val="Lined - Accent 5"/>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2" w:customStyle="1">
    <w:name w:val="Lined - Accent 6"/>
    <w:basedOn w:val="916"/>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3" w:customStyle="1">
    <w:name w:val="Bordered &amp; Lined - Accent"/>
    <w:basedOn w:val="916"/>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4" w:customStyle="1">
    <w:name w:val="Bordered &amp; Lined - Accent 1"/>
    <w:basedOn w:val="916"/>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5" w:customStyle="1">
    <w:name w:val="Bordered &amp; Lined - Accent 2"/>
    <w:basedOn w:val="916"/>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6" w:customStyle="1">
    <w:name w:val="Bordered &amp; Lined - Accent 3"/>
    <w:basedOn w:val="916"/>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7" w:customStyle="1">
    <w:name w:val="Bordered &amp; Lined - Accent 4"/>
    <w:basedOn w:val="916"/>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8" w:customStyle="1">
    <w:name w:val="Bordered &amp; Lined - Accent 5"/>
    <w:basedOn w:val="916"/>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59" w:customStyle="1">
    <w:name w:val="Bordered &amp; Lined - Accent 6"/>
    <w:basedOn w:val="916"/>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0" w:customStyle="1">
    <w:name w:val="Bordered"/>
    <w:basedOn w:val="916"/>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1" w:customStyle="1">
    <w:name w:val="Bordered - Accent 1"/>
    <w:basedOn w:val="916"/>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2" w:customStyle="1">
    <w:name w:val="Bordered - Accent 2"/>
    <w:basedOn w:val="916"/>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3" w:customStyle="1">
    <w:name w:val="Bordered - Accent 3"/>
    <w:basedOn w:val="916"/>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4" w:customStyle="1">
    <w:name w:val="Bordered - Accent 4"/>
    <w:basedOn w:val="916"/>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5" w:customStyle="1">
    <w:name w:val="Bordered - Accent 5"/>
    <w:basedOn w:val="916"/>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066" w:customStyle="1">
    <w:name w:val="Bordered - Accent 6"/>
    <w:basedOn w:val="916"/>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067">
    <w:name w:val="Hyperlink"/>
    <w:uiPriority w:val="99"/>
    <w:unhideWhenUsed/>
    <w:pPr>
      <w:pBdr/>
      <w:spacing/>
      <w:ind/>
    </w:pPr>
    <w:rPr>
      <w:color w:val="0563c1" w:themeColor="hyperlink"/>
      <w:u w:val="single"/>
    </w:rPr>
  </w:style>
  <w:style w:type="paragraph" w:styleId="1068">
    <w:name w:val="footnote text"/>
    <w:basedOn w:val="905"/>
    <w:link w:val="1069"/>
    <w:uiPriority w:val="99"/>
    <w:semiHidden/>
    <w:unhideWhenUsed/>
    <w:pPr>
      <w:pBdr/>
      <w:spacing w:after="40" w:line="240" w:lineRule="auto"/>
      <w:ind/>
    </w:pPr>
    <w:rPr>
      <w:sz w:val="18"/>
    </w:rPr>
  </w:style>
  <w:style w:type="character" w:styleId="1069" w:customStyle="1">
    <w:name w:val="Footnote Text Char"/>
    <w:link w:val="1068"/>
    <w:uiPriority w:val="99"/>
    <w:pPr>
      <w:pBdr/>
      <w:spacing/>
      <w:ind/>
    </w:pPr>
    <w:rPr>
      <w:sz w:val="18"/>
    </w:rPr>
  </w:style>
  <w:style w:type="character" w:styleId="1070">
    <w:name w:val="footnote reference"/>
    <w:uiPriority w:val="99"/>
    <w:unhideWhenUsed/>
    <w:pPr>
      <w:pBdr/>
      <w:spacing/>
      <w:ind/>
    </w:pPr>
    <w:rPr>
      <w:vertAlign w:val="superscript"/>
    </w:rPr>
  </w:style>
  <w:style w:type="paragraph" w:styleId="1071">
    <w:name w:val="endnote text"/>
    <w:basedOn w:val="905"/>
    <w:link w:val="1072"/>
    <w:uiPriority w:val="99"/>
    <w:semiHidden/>
    <w:unhideWhenUsed/>
    <w:pPr>
      <w:pBdr/>
      <w:spacing w:after="0" w:line="240" w:lineRule="auto"/>
      <w:ind/>
    </w:pPr>
    <w:rPr>
      <w:sz w:val="20"/>
    </w:rPr>
  </w:style>
  <w:style w:type="character" w:styleId="1072" w:customStyle="1">
    <w:name w:val="Endnote Text Char"/>
    <w:link w:val="1071"/>
    <w:uiPriority w:val="99"/>
    <w:pPr>
      <w:pBdr/>
      <w:spacing/>
      <w:ind/>
    </w:pPr>
    <w:rPr>
      <w:sz w:val="20"/>
    </w:rPr>
  </w:style>
  <w:style w:type="character" w:styleId="1073">
    <w:name w:val="endnote reference"/>
    <w:uiPriority w:val="99"/>
    <w:semiHidden/>
    <w:unhideWhenUsed/>
    <w:pPr>
      <w:pBdr/>
      <w:spacing/>
      <w:ind/>
    </w:pPr>
    <w:rPr>
      <w:vertAlign w:val="superscript"/>
    </w:rPr>
  </w:style>
  <w:style w:type="paragraph" w:styleId="1074">
    <w:name w:val="toc 1"/>
    <w:basedOn w:val="905"/>
    <w:next w:val="905"/>
    <w:uiPriority w:val="39"/>
    <w:unhideWhenUsed/>
    <w:pPr>
      <w:pBdr/>
      <w:spacing w:after="57"/>
      <w:ind/>
    </w:pPr>
  </w:style>
  <w:style w:type="paragraph" w:styleId="1075">
    <w:name w:val="toc 2"/>
    <w:basedOn w:val="905"/>
    <w:next w:val="905"/>
    <w:uiPriority w:val="39"/>
    <w:unhideWhenUsed/>
    <w:pPr>
      <w:pBdr/>
      <w:spacing w:after="57"/>
      <w:ind w:left="283"/>
    </w:pPr>
  </w:style>
  <w:style w:type="paragraph" w:styleId="1076">
    <w:name w:val="toc 3"/>
    <w:basedOn w:val="905"/>
    <w:next w:val="905"/>
    <w:uiPriority w:val="39"/>
    <w:unhideWhenUsed/>
    <w:pPr>
      <w:pBdr/>
      <w:spacing w:after="57"/>
      <w:ind w:left="567"/>
    </w:pPr>
  </w:style>
  <w:style w:type="paragraph" w:styleId="1077">
    <w:name w:val="toc 4"/>
    <w:basedOn w:val="905"/>
    <w:next w:val="905"/>
    <w:uiPriority w:val="39"/>
    <w:unhideWhenUsed/>
    <w:pPr>
      <w:pBdr/>
      <w:spacing w:after="57"/>
      <w:ind w:left="850"/>
    </w:pPr>
  </w:style>
  <w:style w:type="paragraph" w:styleId="1078">
    <w:name w:val="toc 5"/>
    <w:basedOn w:val="905"/>
    <w:next w:val="905"/>
    <w:uiPriority w:val="39"/>
    <w:unhideWhenUsed/>
    <w:pPr>
      <w:pBdr/>
      <w:spacing w:after="57"/>
      <w:ind w:left="1134"/>
    </w:pPr>
  </w:style>
  <w:style w:type="paragraph" w:styleId="1079">
    <w:name w:val="toc 6"/>
    <w:basedOn w:val="905"/>
    <w:next w:val="905"/>
    <w:uiPriority w:val="39"/>
    <w:unhideWhenUsed/>
    <w:pPr>
      <w:pBdr/>
      <w:spacing w:after="57"/>
      <w:ind w:left="1417"/>
    </w:pPr>
  </w:style>
  <w:style w:type="paragraph" w:styleId="1080">
    <w:name w:val="toc 7"/>
    <w:basedOn w:val="905"/>
    <w:next w:val="905"/>
    <w:uiPriority w:val="39"/>
    <w:unhideWhenUsed/>
    <w:pPr>
      <w:pBdr/>
      <w:spacing w:after="57"/>
      <w:ind w:left="1701"/>
    </w:pPr>
  </w:style>
  <w:style w:type="paragraph" w:styleId="1081">
    <w:name w:val="toc 8"/>
    <w:basedOn w:val="905"/>
    <w:next w:val="905"/>
    <w:uiPriority w:val="39"/>
    <w:unhideWhenUsed/>
    <w:pPr>
      <w:pBdr/>
      <w:spacing w:after="57"/>
      <w:ind w:left="1984"/>
    </w:pPr>
  </w:style>
  <w:style w:type="paragraph" w:styleId="1082">
    <w:name w:val="toc 9"/>
    <w:basedOn w:val="905"/>
    <w:next w:val="905"/>
    <w:uiPriority w:val="39"/>
    <w:unhideWhenUsed/>
    <w:pPr>
      <w:pBdr/>
      <w:spacing w:after="57"/>
      <w:ind w:left="2268"/>
    </w:pPr>
  </w:style>
  <w:style w:type="paragraph" w:styleId="1083">
    <w:name w:val="TOC Heading"/>
    <w:uiPriority w:val="39"/>
    <w:unhideWhenUsed/>
    <w:pPr>
      <w:pBdr/>
      <w:spacing/>
      <w:ind/>
    </w:pPr>
  </w:style>
  <w:style w:type="paragraph" w:styleId="1084">
    <w:name w:val="table of figures"/>
    <w:basedOn w:val="905"/>
    <w:next w:val="905"/>
    <w:uiPriority w:val="99"/>
    <w:unhideWhenUsed/>
    <w:pPr>
      <w:pBdr/>
      <w:spacing w:after="0"/>
      <w:ind/>
    </w:pPr>
  </w:style>
  <w:style w:type="paragraph" w:styleId="1085">
    <w:name w:val="No Spacing"/>
    <w:basedOn w:val="905"/>
    <w:uiPriority w:val="1"/>
    <w:qFormat/>
    <w:pPr>
      <w:pBdr/>
      <w:spacing w:after="0" w:line="240" w:lineRule="auto"/>
      <w:ind/>
    </w:pPr>
  </w:style>
  <w:style w:type="paragraph" w:styleId="1086">
    <w:name w:val="List Paragraph"/>
    <w:basedOn w:val="905"/>
    <w:uiPriority w:val="34"/>
    <w:qFormat/>
    <w:pPr>
      <w:pBdr/>
      <w:spacing/>
      <w:ind w:left="720"/>
      <w:contextualSpacing w:val="true"/>
    </w:pPr>
  </w:style>
  <w:style w:type="paragraph" w:styleId="1087">
    <w:name w:val="Revision"/>
    <w:hidden/>
    <w:uiPriority w:val="99"/>
    <w:semiHidden/>
    <w:pPr>
      <w:pBdr/>
      <w:spacing w:after="0" w:line="240" w:lineRule="auto"/>
      <w:ind/>
    </w:pPr>
  </w:style>
  <w:style w:type="character" w:styleId="1088">
    <w:name w:val="annotation reference"/>
    <w:basedOn w:val="915"/>
    <w:uiPriority w:val="99"/>
    <w:semiHidden/>
    <w:unhideWhenUsed/>
    <w:pPr>
      <w:pBdr/>
      <w:spacing/>
      <w:ind/>
    </w:pPr>
    <w:rPr>
      <w:sz w:val="16"/>
      <w:szCs w:val="16"/>
    </w:rPr>
  </w:style>
  <w:style w:type="paragraph" w:styleId="1089">
    <w:name w:val="annotation text"/>
    <w:basedOn w:val="905"/>
    <w:link w:val="1090"/>
    <w:uiPriority w:val="99"/>
    <w:unhideWhenUsed/>
    <w:pPr>
      <w:pBdr/>
      <w:spacing w:line="240" w:lineRule="auto"/>
      <w:ind/>
    </w:pPr>
    <w:rPr>
      <w:sz w:val="20"/>
      <w:szCs w:val="20"/>
    </w:rPr>
  </w:style>
  <w:style w:type="character" w:styleId="1090" w:customStyle="1">
    <w:name w:val="Comment Text Char"/>
    <w:basedOn w:val="915"/>
    <w:link w:val="1089"/>
    <w:uiPriority w:val="99"/>
    <w:pPr>
      <w:pBdr/>
      <w:spacing/>
      <w:ind/>
    </w:pPr>
    <w:rPr>
      <w:sz w:val="20"/>
      <w:szCs w:val="20"/>
    </w:rPr>
  </w:style>
  <w:style w:type="paragraph" w:styleId="1091">
    <w:name w:val="annotation subject"/>
    <w:basedOn w:val="1089"/>
    <w:next w:val="1089"/>
    <w:link w:val="1092"/>
    <w:uiPriority w:val="99"/>
    <w:semiHidden/>
    <w:unhideWhenUsed/>
    <w:pPr>
      <w:pBdr/>
      <w:spacing/>
      <w:ind/>
    </w:pPr>
    <w:rPr>
      <w:b/>
      <w:bCs/>
    </w:rPr>
  </w:style>
  <w:style w:type="character" w:styleId="1092" w:customStyle="1">
    <w:name w:val="Comment Subject Char"/>
    <w:basedOn w:val="1090"/>
    <w:link w:val="1091"/>
    <w:uiPriority w:val="99"/>
    <w:semiHidden/>
    <w:pPr>
      <w:pBdr/>
      <w:spacing/>
      <w:ind/>
    </w:pPr>
    <w:rPr>
      <w:b/>
      <w:bCs/>
      <w:sz w:val="20"/>
      <w:szCs w:val="20"/>
    </w:rPr>
  </w:style>
  <w:style w:type="character" w:styleId="1093">
    <w:name w:val="Unresolved Mention"/>
    <w:basedOn w:val="915"/>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jpg"/><Relationship Id="rId30" Type="http://schemas.openxmlformats.org/officeDocument/2006/relationships/image" Target="media/image19.jpg"/><Relationship Id="rId31" Type="http://schemas.openxmlformats.org/officeDocument/2006/relationships/image" Target="media/image20.pn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g"/><Relationship Id="rId37" Type="http://schemas.openxmlformats.org/officeDocument/2006/relationships/image" Target="media/image26.png"/><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jpg"/><Relationship Id="rId45" Type="http://schemas.openxmlformats.org/officeDocument/2006/relationships/image" Target="media/image34.jpg"/><Relationship Id="rId46" Type="http://schemas.openxmlformats.org/officeDocument/2006/relationships/image" Target="media/image35.pn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comments" Target="comments.xml" /><Relationship Id="rId50" Type="http://schemas.microsoft.com/office/2011/relationships/commentsExtended" Target="commentsExtended.xml" /><Relationship Id="rId51" Type="http://schemas.microsoft.com/office/2018/08/relationships/commentsExtensible" Target="commentsExtensible.xml" /><Relationship Id="rId52" Type="http://schemas.microsoft.com/office/2016/09/relationships/commentsIds" Target="commentsIds.xml" /><Relationship Id="rId53" Type="http://schemas.microsoft.com/office/2011/relationships/people" Target="people.xml" /><Relationship Id="rId54" Type="http://schemas.onlyoffice.com/commentsDocument" Target="commentsDocument.xml" /><Relationship Id="rId55" Type="http://schemas.onlyoffice.com/commentsExtendedDocument" Target="commentsExtendedDocument.xml" /><Relationship Id="rId56" Type="http://schemas.onlyoffice.com/commentsExtensibleDocument" Target="commentsExtensibleDocument.xml" /><Relationship Id="rId57" Type="http://schemas.onlyoffice.com/commentsIdsDocument" Target="commentsIdsDocument.xml" /><Relationship Id="rId58"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 Id="rId1" Type="http://schemas.openxmlformats.org/officeDocument/2006/relationships/hyperlink" Target="https://www.youtube.com/watch?v=XiZ0pdgN0wA&amp;t=618s&amp;ab_channel=me15degrees" TargetMode="External"/><Relationship Id="rId2" Type="http://schemas.openxmlformats.org/officeDocument/2006/relationships/hyperlink" Target="https://www.fourmilab.ch/babbage/sketch.html" TargetMode="External"/></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146</cp:revision>
  <dcterms:created xsi:type="dcterms:W3CDTF">2024-05-24T01:52:00Z</dcterms:created>
  <dcterms:modified xsi:type="dcterms:W3CDTF">2024-07-23T13:46:27Z</dcterms:modified>
</cp:coreProperties>
</file>