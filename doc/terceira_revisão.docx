
<file path=[Content_Types].xml><?xml version="1.0" encoding="utf-8"?>
<Types xmlns="http://schemas.openxmlformats.org/package/2006/content-types">
  <Default Extension="wmf" ContentType="image/x-wmf"/>
  <Default Extension="png" ContentType="image/png"/>
  <Default Extension="jpg" ContentType="image/jpeg"/>
  <Default Extension="jpeg" ContentType="image/jpeg"/>
  <Default Extension="xml" ContentType="application/xml"/>
  <Default Extension="rels" ContentType="application/vnd.openxmlformats-package.relationships+xml"/>
  <Default Extension="bin" ContentType="application/vnd.openxmlformats-officedocument.oleObject"/>
  <Override PartName="/docProps/core.xml" ContentType="application/vnd.openxmlformats-package.core-properties+xml"/>
  <Override PartName="/docProps/app.xml" ContentType="application/vnd.openxmlformats-officedocument.extended-properties+xml"/>
  <Override PartName="/word/peopleDocument.xml" ContentType="application/vnd.openxmlformats-officedocument.wordprocessingml.people+xml"/>
  <Override PartName="/word/commentsIdsDocument.xml" ContentType="application/vnd.openxmlformats-officedocument.wordprocessingml.commentsIds+xml"/>
  <Override PartName="/word/commentsExtensibleDocument.xml" ContentType="application/vnd.openxmlformats-officedocument.wordprocessingml.commentsExtensible+xml"/>
  <Override PartName="/word/commentsDocument.xml" ContentType="application/vnd.openxmlformats-officedocument.wordprocessingml.comments+xml"/>
  <Override PartName="/word/people.xml" ContentType="application/vnd.openxmlformats-officedocument.wordprocessingml.people+xml"/>
  <Override PartName="/word/commentsIds.xml" ContentType="application/vnd.openxmlformats-officedocument.wordprocessingml.commentsIds+xml"/>
  <Override PartName="/word/commentsExtended.xml" ContentType="application/vnd.openxmlformats-officedocument.wordprocessingml.commentsExtended+xml"/>
  <Override PartName="/word/footer1.xml" ContentType="application/vnd.openxmlformats-officedocument.wordprocessingml.footer+xml"/>
  <Override PartName="/word/numbering.xml" ContentType="application/vnd.openxmlformats-officedocument.wordprocessingml.numbering+xml"/>
  <Override PartName="/word/header1.xml" ContentType="application/vnd.openxmlformats-officedocument.wordprocessingml.header+xml"/>
  <Override PartName="/word/theme/theme1.xml" ContentType="application/vnd.openxmlformats-officedocument.theme+xml"/>
  <Override PartName="/word/endnotes.xml" ContentType="application/vnd.openxmlformats-officedocument.wordprocessingml.endnotes+xml"/>
  <Override PartName="/word/fontTable.xml" ContentType="application/vnd.openxmlformats-officedocument.wordprocessingml.fontTable+xml"/>
  <Override PartName="/word/commentsExtendedDocument.xml" ContentType="application/vnd.openxmlformats-officedocument.wordprocessingml.commentsExtended+xml"/>
  <Override PartName="/word/comments.xml" ContentType="application/vnd.openxmlformats-officedocument.wordprocessingml.comments+xml"/>
  <Override PartName="/word/webSettings.xml" ContentType="application/vnd.openxmlformats-officedocument.wordprocessingml.webSettings+xml"/>
  <Override PartName="/word/settings.xml" ContentType="application/vnd.openxmlformats-officedocument.wordprocessingml.settings+xml"/>
  <Override PartName="/word/commentsExtensible.xml" ContentType="application/vnd.openxmlformats-officedocument.wordprocessingml.commentsExtensible+xml"/>
  <Override PartName="/word/document.xml" ContentType="application/vnd.openxmlformats-officedocument.wordprocessingml.document.main+xml"/>
  <Override PartName="/customXml/itemProps1.xml" ContentType="application/vnd.openxmlformats-officedocument.customXmlProperties+xml"/>
  <Override PartName="/word/footnotes.xml" ContentType="application/vnd.openxmlformats-officedocument.wordprocessingml.footnotes+xml"/>
  <Override PartName="/word/styles.xml" ContentType="application/vnd.openxmlformats-officedocument.wordprocessingml.styles+xml"/>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2" Type="http://schemas.openxmlformats.org/package/2006/relationships/metadata/core-properties" Target="docProps/core.xml"/> <Relationship Id="rId3"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xmlns:w10="urn:schemas-microsoft-com:office:wor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body>
    <w:p>
      <w:pPr>
        <w:pBdr/>
        <w:spacing/>
        <w:ind/>
        <w:jc w:val="center"/>
        <w:rPr>
          <w:rFonts w:ascii="Times New Roman" w:hAnsi="Times New Roman" w:eastAsia="Times New Roman" w:cs="Times New Roman"/>
          <w:b/>
          <w:bCs/>
          <w:sz w:val="24"/>
          <w:szCs w:val="24"/>
          <w:lang w:val="pt-BR"/>
        </w:rPr>
      </w:pPr>
      <w:r>
        <w:rPr>
          <w:rFonts w:ascii="Times New Roman" w:hAnsi="Times New Roman" w:eastAsia="Times New Roman" w:cs="Times New Roman"/>
          <w:b/>
          <w:bCs/>
          <w:sz w:val="24"/>
          <w:szCs w:val="24"/>
          <w:lang w:val="pt-BR"/>
        </w:rPr>
        <w:t xml:space="preserve">CONTRIBUIÇÕES ESQUECIDAS: O PAPEL DAS MULHERES NA COMPUTAÇÃO</w:t>
      </w:r>
      <w:r>
        <w:rPr>
          <w:rFonts w:ascii="Times New Roman" w:hAnsi="Times New Roman" w:eastAsia="Times New Roman" w:cs="Times New Roman"/>
          <w:b/>
          <w:bCs/>
          <w:sz w:val="24"/>
          <w:szCs w:val="24"/>
          <w:lang w:val="pt-BR"/>
        </w:rPr>
      </w:r>
      <w:r>
        <w:rPr>
          <w:rFonts w:ascii="Times New Roman" w:hAnsi="Times New Roman" w:eastAsia="Times New Roman" w:cs="Times New Roman"/>
          <w:b/>
          <w:bCs/>
          <w:sz w:val="24"/>
          <w:szCs w:val="24"/>
          <w:lang w:val="pt-BR"/>
        </w:rPr>
      </w:r>
    </w:p>
    <w:p>
      <w:pPr>
        <w:pBdr/>
        <w:spacing/>
        <w:ind/>
        <w:jc w:val="center"/>
        <w:rPr>
          <w:rFonts w:ascii="Times New Roman" w:hAnsi="Times New Roman" w:cs="Times New Roman"/>
          <w:b/>
          <w:bCs/>
          <w:sz w:val="24"/>
          <w:szCs w:val="24"/>
          <w:lang w:val="pt-BR"/>
        </w:rPr>
      </w:pPr>
      <w:r>
        <w:rPr>
          <w:rFonts w:ascii="Times New Roman" w:hAnsi="Times New Roman" w:cs="Times New Roman"/>
          <w:b/>
          <w:bCs/>
          <w:sz w:val="24"/>
          <w:szCs w:val="24"/>
          <w:lang w:val="pt-BR"/>
        </w:rPr>
      </w:r>
      <w:r>
        <w:rPr>
          <w:rFonts w:ascii="Times New Roman" w:hAnsi="Times New Roman" w:cs="Times New Roman"/>
          <w:b/>
          <w:bCs/>
          <w:sz w:val="24"/>
          <w:szCs w:val="24"/>
          <w:lang w:val="pt-BR"/>
        </w:rPr>
      </w:r>
      <w:r>
        <w:rPr>
          <w:rFonts w:ascii="Times New Roman" w:hAnsi="Times New Roman" w:cs="Times New Roman"/>
          <w:b/>
          <w:bCs/>
          <w:sz w:val="24"/>
          <w:szCs w:val="24"/>
          <w:lang w:val="pt-BR"/>
        </w:rPr>
      </w:r>
    </w:p>
    <w:p>
      <w:pPr>
        <w:pBdr/>
        <w:spacing/>
        <w:ind/>
        <w:jc w:val="center"/>
        <w:rPr>
          <w:rFonts w:ascii="Times New Roman" w:hAnsi="Times New Roman" w:cs="Times New Roman"/>
          <w:b/>
          <w:bCs/>
          <w:sz w:val="24"/>
          <w:szCs w:val="24"/>
          <w:lang w:val="pt-BR"/>
        </w:rPr>
      </w:pPr>
      <w:r>
        <w:rPr>
          <w:rFonts w:ascii="Times New Roman" w:hAnsi="Times New Roman" w:eastAsia="Times New Roman" w:cs="Times New Roman"/>
          <w:b/>
          <w:bCs/>
          <w:sz w:val="24"/>
          <w:szCs w:val="24"/>
          <w:lang w:val="pt-BR"/>
        </w:rPr>
        <w:t xml:space="preserve">Maria Eduarda Nascimento Andrade</w:t>
      </w:r>
      <w:r>
        <w:rPr>
          <w:rFonts w:ascii="Times New Roman" w:hAnsi="Times New Roman" w:eastAsia="Times New Roman" w:cs="Times New Roman"/>
          <w:b/>
          <w:bCs/>
          <w:sz w:val="24"/>
          <w:szCs w:val="24"/>
          <w:vertAlign w:val="superscript"/>
          <w:lang w:val="pt-BR"/>
        </w:rPr>
        <w:t xml:space="preserve">1</w:t>
      </w:r>
      <w:r>
        <w:rPr>
          <w:rFonts w:ascii="Times New Roman" w:hAnsi="Times New Roman" w:cs="Times New Roman"/>
          <w:b/>
          <w:bCs/>
          <w:sz w:val="24"/>
          <w:szCs w:val="24"/>
          <w:lang w:val="pt-BR"/>
        </w:rPr>
        <w:t xml:space="preserve">; </w:t>
      </w:r>
      <w:r>
        <w:rPr>
          <w:rFonts w:ascii="Times New Roman" w:hAnsi="Times New Roman" w:eastAsia="Times New Roman" w:cs="Times New Roman"/>
          <w:b/>
          <w:bCs/>
          <w:sz w:val="24"/>
          <w:szCs w:val="24"/>
          <w:lang w:val="pt-BR"/>
        </w:rPr>
        <w:t xml:space="preserve">Ana Paula Perini</w:t>
      </w:r>
      <w:r>
        <w:rPr>
          <w:rFonts w:ascii="Times New Roman" w:hAnsi="Times New Roman" w:eastAsia="Times New Roman" w:cs="Times New Roman"/>
          <w:b/>
          <w:bCs/>
          <w:sz w:val="24"/>
          <w:szCs w:val="24"/>
          <w:vertAlign w:val="superscript"/>
          <w:lang w:val="pt-BR"/>
        </w:rPr>
        <w:t xml:space="preserve">2,3</w:t>
      </w:r>
      <w:r>
        <w:rPr>
          <w:rFonts w:ascii="Times New Roman" w:hAnsi="Times New Roman" w:cs="Times New Roman"/>
          <w:b/>
          <w:bCs/>
          <w:sz w:val="24"/>
          <w:szCs w:val="24"/>
          <w:lang w:val="pt-BR"/>
        </w:rPr>
        <w:t xml:space="preserve"> e </w:t>
      </w:r>
      <w:r>
        <w:rPr>
          <w:rFonts w:ascii="Times New Roman" w:hAnsi="Times New Roman" w:eastAsia="Times New Roman" w:cs="Times New Roman"/>
          <w:b/>
          <w:bCs/>
          <w:sz w:val="24"/>
          <w:szCs w:val="24"/>
          <w:lang w:val="pt-BR"/>
        </w:rPr>
        <w:t xml:space="preserve">L</w:t>
      </w:r>
      <w:r>
        <w:rPr>
          <w:rFonts w:ascii="Times New Roman" w:hAnsi="Times New Roman" w:eastAsia="Times New Roman" w:cs="Times New Roman"/>
          <w:b/>
          <w:bCs/>
          <w:sz w:val="24"/>
          <w:szCs w:val="24"/>
          <w:lang w:val="pt-BR"/>
        </w:rPr>
        <w:t xml:space="preserve">u</w:t>
      </w:r>
      <w:r>
        <w:rPr>
          <w:rFonts w:ascii="Times New Roman" w:hAnsi="Times New Roman" w:eastAsia="Times New Roman" w:cs="Times New Roman"/>
          <w:b/>
          <w:bCs/>
          <w:sz w:val="24"/>
          <w:szCs w:val="24"/>
          <w:lang w:val="pt-BR"/>
        </w:rPr>
        <w:t xml:space="preserve">cio Pereira Neves</w:t>
      </w:r>
      <w:r>
        <w:rPr>
          <w:rFonts w:ascii="Times New Roman" w:hAnsi="Times New Roman" w:eastAsia="Times New Roman" w:cs="Times New Roman"/>
          <w:b/>
          <w:bCs/>
          <w:sz w:val="24"/>
          <w:szCs w:val="24"/>
          <w:vertAlign w:val="superscript"/>
          <w:lang w:val="pt-BR"/>
        </w:rPr>
        <w:t xml:space="preserve">2,3</w:t>
      </w:r>
      <w:r>
        <w:rPr>
          <w:rFonts w:ascii="Times New Roman" w:hAnsi="Times New Roman" w:cs="Times New Roman"/>
          <w:b/>
          <w:bCs/>
          <w:sz w:val="24"/>
          <w:szCs w:val="24"/>
          <w:lang w:val="pt-BR"/>
        </w:rPr>
      </w:r>
      <w:r>
        <w:rPr>
          <w:rFonts w:ascii="Times New Roman" w:hAnsi="Times New Roman" w:cs="Times New Roman"/>
          <w:b/>
          <w:bCs/>
          <w:sz w:val="24"/>
          <w:szCs w:val="24"/>
          <w:lang w:val="pt-BR"/>
        </w:rPr>
      </w:r>
    </w:p>
    <w:p>
      <w:pPr>
        <w:pBdr/>
        <w:spacing/>
        <w:ind/>
        <w:jc w:val="center"/>
        <w:rPr>
          <w:rFonts w:ascii="Times New Roman" w:hAnsi="Times New Roman" w:eastAsia="Times New Roman" w:cs="Times New Roman"/>
          <w:sz w:val="24"/>
          <w:szCs w:val="24"/>
          <w:lang w:val="pt-BR"/>
        </w:rPr>
      </w:pPr>
      <w:r>
        <w:rPr>
          <w:rFonts w:ascii="Times New Roman" w:hAnsi="Times New Roman" w:eastAsia="Times New Roman" w:cs="Times New Roman"/>
          <w:sz w:val="24"/>
          <w:szCs w:val="24"/>
          <w:vertAlign w:val="superscript"/>
          <w:lang w:val="pt-BR"/>
        </w:rPr>
        <w:t xml:space="preserve">1</w:t>
      </w:r>
      <w:r>
        <w:rPr>
          <w:rFonts w:ascii="Times New Roman" w:hAnsi="Times New Roman" w:eastAsia="Times New Roman" w:cs="Times New Roman"/>
          <w:sz w:val="24"/>
          <w:szCs w:val="24"/>
          <w:lang w:val="pt-BR"/>
        </w:rPr>
        <w:t xml:space="preserve">Faculdade de Engenharia Elétric</w:t>
      </w:r>
      <w:r>
        <w:rPr>
          <w:rFonts w:ascii="Times New Roman" w:hAnsi="Times New Roman" w:eastAsia="Times New Roman" w:cs="Times New Roman"/>
          <w:sz w:val="24"/>
          <w:szCs w:val="24"/>
          <w:lang w:val="pt-BR"/>
        </w:rPr>
        <w:t xml:space="preserve">a, </w:t>
      </w:r>
      <w:r>
        <w:rPr>
          <w:rFonts w:ascii="Times New Roman" w:hAnsi="Times New Roman" w:eastAsia="Times New Roman" w:cs="Times New Roman"/>
          <w:sz w:val="24"/>
          <w:szCs w:val="24"/>
          <w:lang w:val="pt-BR"/>
        </w:rPr>
        <w:t xml:space="preserve">Universidade Federal de Uberlândia</w:t>
      </w:r>
      <w:r>
        <w:rPr>
          <w:rFonts w:ascii="Times New Roman" w:hAnsi="Times New Roman" w:eastAsia="Times New Roman" w:cs="Times New Roman"/>
          <w:sz w:val="24"/>
          <w:szCs w:val="24"/>
          <w:lang w:val="pt-BR"/>
        </w:rPr>
      </w:r>
      <w:r>
        <w:rPr>
          <w:rFonts w:ascii="Times New Roman" w:hAnsi="Times New Roman" w:eastAsia="Times New Roman" w:cs="Times New Roman"/>
          <w:sz w:val="24"/>
          <w:szCs w:val="24"/>
          <w:lang w:val="pt-BR"/>
        </w:rPr>
      </w:r>
    </w:p>
    <w:p>
      <w:pPr>
        <w:pBdr/>
        <w:spacing/>
        <w:ind/>
        <w:jc w:val="center"/>
        <w:rPr>
          <w:rFonts w:ascii="Times New Roman" w:hAnsi="Times New Roman" w:eastAsia="Times New Roman" w:cs="Times New Roman"/>
          <w:sz w:val="24"/>
          <w:szCs w:val="24"/>
          <w:lang w:val="pt-BR"/>
        </w:rPr>
      </w:pPr>
      <w:r>
        <w:rPr>
          <w:rFonts w:ascii="Times New Roman" w:hAnsi="Times New Roman" w:eastAsia="Times New Roman" w:cs="Times New Roman"/>
          <w:sz w:val="24"/>
          <w:szCs w:val="24"/>
          <w:vertAlign w:val="superscript"/>
          <w:lang w:val="pt-BR"/>
        </w:rPr>
        <w:t xml:space="preserve">2</w:t>
      </w:r>
      <w:r>
        <w:rPr>
          <w:rFonts w:ascii="Times New Roman" w:hAnsi="Times New Roman" w:eastAsia="Times New Roman" w:cs="Times New Roman"/>
          <w:sz w:val="24"/>
          <w:szCs w:val="24"/>
          <w:lang w:val="pt-BR"/>
        </w:rPr>
        <w:t xml:space="preserve">Instituto de F</w:t>
      </w:r>
      <w:r>
        <w:rPr>
          <w:rFonts w:ascii="Times New Roman" w:hAnsi="Times New Roman" w:eastAsia="Times New Roman" w:cs="Times New Roman"/>
          <w:sz w:val="24"/>
          <w:szCs w:val="24"/>
          <w:lang w:val="pt-BR"/>
        </w:rPr>
        <w:t xml:space="preserve">í</w:t>
      </w:r>
      <w:r>
        <w:rPr>
          <w:rFonts w:ascii="Times New Roman" w:hAnsi="Times New Roman" w:eastAsia="Times New Roman" w:cs="Times New Roman"/>
          <w:sz w:val="24"/>
          <w:szCs w:val="24"/>
          <w:lang w:val="pt-BR"/>
        </w:rPr>
        <w:t xml:space="preserve">sica, </w:t>
      </w:r>
      <w:r>
        <w:rPr>
          <w:rFonts w:ascii="Times New Roman" w:hAnsi="Times New Roman" w:eastAsia="Times New Roman" w:cs="Times New Roman"/>
          <w:sz w:val="24"/>
          <w:szCs w:val="24"/>
          <w:lang w:val="pt-BR"/>
        </w:rPr>
        <w:t xml:space="preserve">Universidade Federal de Uberlândia</w:t>
      </w:r>
      <w:r>
        <w:rPr>
          <w:rFonts w:ascii="Times New Roman" w:hAnsi="Times New Roman" w:eastAsia="Times New Roman" w:cs="Times New Roman"/>
          <w:sz w:val="24"/>
          <w:szCs w:val="24"/>
          <w:lang w:val="pt-BR"/>
        </w:rPr>
      </w:r>
      <w:r>
        <w:rPr>
          <w:rFonts w:ascii="Times New Roman" w:hAnsi="Times New Roman" w:eastAsia="Times New Roman" w:cs="Times New Roman"/>
          <w:sz w:val="24"/>
          <w:szCs w:val="24"/>
          <w:lang w:val="pt-BR"/>
        </w:rPr>
      </w:r>
    </w:p>
    <w:p>
      <w:pPr>
        <w:pBdr/>
        <w:spacing/>
        <w:ind/>
        <w:jc w:val="center"/>
        <w:rPr>
          <w:rFonts w:ascii="Times New Roman" w:hAnsi="Times New Roman" w:eastAsia="Times New Roman" w:cs="Times New Roman"/>
          <w:sz w:val="24"/>
          <w:szCs w:val="24"/>
          <w:lang w:val="pt-BR"/>
        </w:rPr>
      </w:pPr>
      <w:r>
        <w:rPr>
          <w:rFonts w:ascii="Times New Roman" w:hAnsi="Times New Roman" w:eastAsia="Times New Roman" w:cs="Times New Roman"/>
          <w:sz w:val="24"/>
          <w:szCs w:val="24"/>
          <w:vertAlign w:val="superscript"/>
          <w:lang w:val="pt-BR"/>
        </w:rPr>
        <w:t xml:space="preserve">3</w:t>
      </w:r>
      <w:r>
        <w:rPr>
          <w:rFonts w:ascii="Times New Roman" w:hAnsi="Times New Roman" w:eastAsia="Times New Roman" w:cs="Times New Roman"/>
          <w:sz w:val="24"/>
          <w:szCs w:val="24"/>
          <w:lang w:val="pt-BR"/>
        </w:rPr>
        <w:t xml:space="preserve">Faculdade de Engenharia Elétric</w:t>
      </w:r>
      <w:r>
        <w:rPr>
          <w:rFonts w:ascii="Times New Roman" w:hAnsi="Times New Roman" w:eastAsia="Times New Roman" w:cs="Times New Roman"/>
          <w:sz w:val="24"/>
          <w:szCs w:val="24"/>
          <w:lang w:val="pt-BR"/>
        </w:rPr>
        <w:t xml:space="preserve">a, </w:t>
      </w:r>
      <w:r>
        <w:rPr>
          <w:rFonts w:ascii="Times New Roman" w:hAnsi="Times New Roman" w:eastAsia="Times New Roman" w:cs="Times New Roman"/>
          <w:sz w:val="24"/>
          <w:szCs w:val="24"/>
          <w:lang w:val="pt-BR"/>
        </w:rPr>
        <w:t xml:space="preserve">Programa de Pós-Graduação em Engenharia Biomédica, </w:t>
      </w:r>
      <w:r>
        <w:rPr>
          <w:rFonts w:ascii="Times New Roman" w:hAnsi="Times New Roman" w:eastAsia="Times New Roman" w:cs="Times New Roman"/>
          <w:sz w:val="24"/>
          <w:szCs w:val="24"/>
          <w:lang w:val="pt-BR"/>
        </w:rPr>
        <w:t xml:space="preserve">Universidade Federal de Uberlândia</w:t>
      </w:r>
      <w:r>
        <w:rPr>
          <w:rFonts w:ascii="Times New Roman" w:hAnsi="Times New Roman" w:eastAsia="Times New Roman" w:cs="Times New Roman"/>
          <w:sz w:val="24"/>
          <w:szCs w:val="24"/>
          <w:lang w:val="pt-BR"/>
        </w:rPr>
      </w:r>
      <w:r>
        <w:rPr>
          <w:rFonts w:ascii="Times New Roman" w:hAnsi="Times New Roman" w:eastAsia="Times New Roman" w:cs="Times New Roman"/>
          <w:sz w:val="24"/>
          <w:szCs w:val="24"/>
          <w:lang w:val="pt-BR"/>
        </w:rPr>
      </w:r>
    </w:p>
    <w:p>
      <w:pPr>
        <w:pBdr/>
        <w:spacing/>
        <w:ind/>
        <w:jc w:val="center"/>
        <w:rPr>
          <w:rFonts w:ascii="Times New Roman" w:hAnsi="Times New Roman" w:eastAsia="Times New Roman" w:cs="Times New Roman"/>
          <w:sz w:val="24"/>
          <w:szCs w:val="24"/>
          <w:lang w:val="pt-BR"/>
        </w:rPr>
      </w:pPr>
      <w:r>
        <w:rPr>
          <w:rFonts w:ascii="Times New Roman" w:hAnsi="Times New Roman" w:eastAsia="Times New Roman" w:cs="Times New Roman"/>
          <w:sz w:val="24"/>
          <w:szCs w:val="24"/>
          <w:lang w:val="pt-BR"/>
        </w:rPr>
      </w:r>
      <w:r>
        <w:rPr>
          <w:rFonts w:ascii="Times New Roman" w:hAnsi="Times New Roman" w:eastAsia="Times New Roman" w:cs="Times New Roman"/>
          <w:sz w:val="24"/>
          <w:szCs w:val="24"/>
          <w:lang w:val="pt-BR"/>
        </w:rPr>
      </w:r>
      <w:r>
        <w:rPr>
          <w:rFonts w:ascii="Times New Roman" w:hAnsi="Times New Roman" w:eastAsia="Times New Roman" w:cs="Times New Roman"/>
          <w:sz w:val="24"/>
          <w:szCs w:val="24"/>
          <w:lang w:val="pt-BR"/>
        </w:rPr>
      </w:r>
    </w:p>
    <w:p>
      <w:pPr>
        <w:pBdr/>
        <w:spacing w:line="360" w:lineRule="auto"/>
        <w:ind/>
        <w:jc w:val="both"/>
        <w:rPr>
          <w:rFonts w:ascii="Times New Roman" w:hAnsi="Times New Roman" w:eastAsia="Times New Roman" w:cs="Times New Roman"/>
          <w:b/>
          <w:bCs/>
          <w:sz w:val="24"/>
          <w:szCs w:val="24"/>
          <w:lang w:val="pt-BR"/>
        </w:rPr>
      </w:pPr>
      <w:r>
        <w:rPr>
          <w:rFonts w:ascii="Times New Roman" w:hAnsi="Times New Roman" w:eastAsia="Times New Roman" w:cs="Times New Roman"/>
          <w:b/>
          <w:bCs/>
          <w:sz w:val="24"/>
          <w:szCs w:val="24"/>
          <w:lang w:val="pt-BR"/>
        </w:rPr>
        <w:t xml:space="preserve">RESUMO</w:t>
      </w:r>
      <w:r>
        <w:rPr>
          <w:rFonts w:ascii="Times New Roman" w:hAnsi="Times New Roman" w:eastAsia="Times New Roman" w:cs="Times New Roman"/>
          <w:b/>
          <w:bCs/>
          <w:sz w:val="24"/>
          <w:szCs w:val="24"/>
          <w:lang w:val="pt-BR"/>
        </w:rPr>
      </w:r>
      <w:r>
        <w:rPr>
          <w:rFonts w:ascii="Times New Roman" w:hAnsi="Times New Roman" w:eastAsia="Times New Roman" w:cs="Times New Roman"/>
          <w:b/>
          <w:bCs/>
          <w:sz w:val="24"/>
          <w:szCs w:val="24"/>
          <w:lang w:val="pt-BR"/>
        </w:rPr>
      </w:r>
    </w:p>
    <w:p>
      <w:pPr>
        <w:pBdr/>
        <w:spacing w:line="360" w:lineRule="auto"/>
        <w:ind/>
        <w:jc w:val="both"/>
        <w:rPr>
          <w:rFonts w:ascii="Times New Roman" w:hAnsi="Times New Roman" w:eastAsia="Times New Roman" w:cs="Times New Roman"/>
          <w:bCs/>
          <w:i/>
          <w:sz w:val="24"/>
          <w:szCs w:val="24"/>
          <w:lang w:val="pt-BR"/>
        </w:rPr>
      </w:pPr>
      <w:r>
        <w:rPr>
          <w:rFonts w:ascii="Times New Roman" w:hAnsi="Times New Roman" w:eastAsia="Times New Roman" w:cs="Times New Roman"/>
          <w:i/>
          <w:iCs/>
          <w:sz w:val="24"/>
          <w:szCs w:val="24"/>
          <w:lang w:val="pt-BR"/>
        </w:rPr>
        <w:t xml:space="preserve">A história das ciências</w:t>
      </w:r>
      <w:r>
        <w:rPr>
          <w:rFonts w:ascii="Times New Roman" w:hAnsi="Times New Roman" w:eastAsia="Times New Roman" w:cs="Times New Roman"/>
          <w:i/>
          <w:iCs/>
          <w:sz w:val="24"/>
          <w:szCs w:val="24"/>
          <w:lang w:val="pt-BR"/>
        </w:rPr>
        <w:t xml:space="preserve"> </w:t>
      </w:r>
      <w:r>
        <w:rPr>
          <w:rFonts w:ascii="Times New Roman" w:hAnsi="Times New Roman" w:eastAsia="Times New Roman" w:cs="Times New Roman"/>
          <w:i/>
          <w:iCs/>
          <w:sz w:val="24"/>
          <w:szCs w:val="24"/>
          <w:lang w:val="pt-BR"/>
        </w:rPr>
        <w:t xml:space="preserve">é marcada pelo </w:t>
      </w:r>
      <w:r>
        <w:rPr>
          <w:rFonts w:ascii="Times New Roman" w:hAnsi="Times New Roman" w:eastAsia="Times New Roman" w:cs="Times New Roman"/>
          <w:i/>
          <w:iCs/>
          <w:sz w:val="24"/>
          <w:szCs w:val="24"/>
          <w:lang w:val="pt-BR"/>
        </w:rPr>
        <w:t xml:space="preserve">apagamento de setores que compõe minorias</w:t>
      </w:r>
      <w:r>
        <w:rPr>
          <w:rFonts w:ascii="Times New Roman" w:hAnsi="Times New Roman" w:eastAsia="Times New Roman" w:cs="Times New Roman"/>
          <w:i/>
          <w:iCs/>
          <w:sz w:val="24"/>
          <w:szCs w:val="24"/>
          <w:lang w:val="pt-BR"/>
        </w:rPr>
        <w:t xml:space="preserve">, tanto no aspecto de incluir tais segmentos sociais para a produção de ciência, quanto na divulgação para este público. Esses comportamentos históricos culminam na realidade dos dias de hoje: o apagamento de contribuições científicas de mulheres, pessoas </w:t>
      </w:r>
      <w:r>
        <w:rPr>
          <w:rFonts w:ascii="Times New Roman" w:hAnsi="Times New Roman" w:eastAsia="Times New Roman" w:cs="Times New Roman"/>
          <w:i/>
          <w:iCs/>
          <w:sz w:val="24"/>
          <w:szCs w:val="24"/>
          <w:lang w:val="pt-BR"/>
        </w:rPr>
        <w:t xml:space="preserve">pretas</w:t>
      </w:r>
      <w:r>
        <w:rPr>
          <w:rFonts w:ascii="Times New Roman" w:hAnsi="Times New Roman" w:eastAsia="Times New Roman" w:cs="Times New Roman"/>
          <w:i/>
          <w:iCs/>
          <w:sz w:val="24"/>
          <w:szCs w:val="24"/>
          <w:lang w:val="pt-BR"/>
        </w:rPr>
        <w:t xml:space="preserve">, LGBTQIA+, indígenas, pessoas com deficiência e de origem socioeconômica desfavorecida. Reconhecer e corrigir essa lacuna na história das ciências é essencial para promover a diversidade e a equidade no campo científico. Neste </w:t>
      </w:r>
      <w:r>
        <w:rPr>
          <w:rFonts w:ascii="Times New Roman" w:hAnsi="Times New Roman" w:eastAsia="Times New Roman" w:cs="Times New Roman"/>
          <w:i/>
          <w:iCs/>
          <w:sz w:val="24"/>
          <w:szCs w:val="24"/>
          <w:lang w:val="pt-BR"/>
        </w:rPr>
        <w:t xml:space="preserve">artigo</w:t>
      </w:r>
      <w:r>
        <w:rPr>
          <w:rFonts w:ascii="Times New Roman" w:hAnsi="Times New Roman" w:eastAsia="Times New Roman" w:cs="Times New Roman"/>
          <w:i/>
          <w:iCs/>
          <w:sz w:val="24"/>
          <w:szCs w:val="24"/>
          <w:lang w:val="pt-BR"/>
        </w:rPr>
        <w:t xml:space="preserve"> </w:t>
      </w:r>
      <w:r>
        <w:rPr>
          <w:rFonts w:ascii="Times New Roman" w:hAnsi="Times New Roman" w:eastAsia="Times New Roman" w:cs="Times New Roman"/>
          <w:i/>
          <w:iCs/>
          <w:sz w:val="24"/>
          <w:szCs w:val="24"/>
          <w:lang w:val="pt-BR"/>
        </w:rPr>
        <w:t xml:space="preserve">de revisão histórica, será tratado em específico das contribuições femininas ao campo da computação.</w:t>
      </w:r>
      <w:r>
        <w:rPr>
          <w:rFonts w:ascii="Times New Roman" w:hAnsi="Times New Roman" w:eastAsia="Times New Roman" w:cs="Times New Roman"/>
          <w:bCs/>
          <w:i/>
          <w:sz w:val="24"/>
          <w:szCs w:val="24"/>
          <w:lang w:val="pt-BR"/>
        </w:rPr>
      </w:r>
      <w:r>
        <w:rPr>
          <w:rFonts w:ascii="Times New Roman" w:hAnsi="Times New Roman" w:eastAsia="Times New Roman" w:cs="Times New Roman"/>
          <w:bCs/>
          <w:i/>
          <w:sz w:val="24"/>
          <w:szCs w:val="24"/>
          <w:lang w:val="pt-BR"/>
        </w:rPr>
      </w:r>
    </w:p>
    <w:p>
      <w:pPr>
        <w:pBdr/>
        <w:spacing w:line="360" w:lineRule="auto"/>
        <w:ind/>
        <w:jc w:val="both"/>
        <w:rPr>
          <w:rFonts w:ascii="Times New Roman" w:hAnsi="Times New Roman" w:eastAsia="Times New Roman" w:cs="Times New Roman"/>
          <w:sz w:val="24"/>
          <w:szCs w:val="24"/>
          <w:lang w:val="pt-BR"/>
        </w:rPr>
      </w:pPr>
      <w:r>
        <w:rPr>
          <w:rFonts w:ascii="Times New Roman" w:hAnsi="Times New Roman" w:eastAsia="Times New Roman" w:cs="Times New Roman"/>
          <w:sz w:val="24"/>
          <w:szCs w:val="24"/>
          <w:lang w:val="pt-BR"/>
        </w:rPr>
        <w:t xml:space="preserve">Palavras-chave: Mulheres; Computação; Revisão Histórica.</w:t>
      </w:r>
      <w:r>
        <w:rPr>
          <w:rFonts w:ascii="Times New Roman" w:hAnsi="Times New Roman" w:eastAsia="Times New Roman" w:cs="Times New Roman"/>
          <w:sz w:val="24"/>
          <w:szCs w:val="24"/>
          <w:lang w:val="pt-BR"/>
        </w:rPr>
      </w:r>
      <w:r>
        <w:rPr>
          <w:rFonts w:ascii="Times New Roman" w:hAnsi="Times New Roman" w:eastAsia="Times New Roman" w:cs="Times New Roman"/>
          <w:sz w:val="24"/>
          <w:szCs w:val="24"/>
          <w:lang w:val="pt-BR"/>
        </w:rPr>
      </w:r>
    </w:p>
    <w:p>
      <w:pPr>
        <w:pBdr/>
        <w:spacing w:line="360" w:lineRule="auto"/>
        <w:ind/>
        <w:jc w:val="both"/>
        <w:rPr>
          <w:rFonts w:ascii="Times New Roman" w:hAnsi="Times New Roman" w:eastAsia="Times New Roman" w:cs="Times New Roman"/>
          <w:sz w:val="24"/>
          <w:szCs w:val="24"/>
          <w:lang w:val="pt-BR"/>
        </w:rPr>
      </w:pPr>
      <w:r>
        <w:rPr>
          <w:rFonts w:ascii="Times New Roman" w:hAnsi="Times New Roman" w:eastAsia="Times New Roman" w:cs="Times New Roman"/>
          <w:sz w:val="24"/>
          <w:szCs w:val="24"/>
          <w:lang w:val="pt-BR"/>
        </w:rPr>
      </w:r>
      <w:r>
        <w:rPr>
          <w:rFonts w:ascii="Times New Roman" w:hAnsi="Times New Roman" w:eastAsia="Times New Roman" w:cs="Times New Roman"/>
          <w:sz w:val="24"/>
          <w:szCs w:val="24"/>
          <w:lang w:val="pt-BR"/>
        </w:rPr>
      </w:r>
      <w:r>
        <w:rPr>
          <w:rFonts w:ascii="Times New Roman" w:hAnsi="Times New Roman" w:eastAsia="Times New Roman" w:cs="Times New Roman"/>
          <w:sz w:val="24"/>
          <w:szCs w:val="24"/>
          <w:lang w:val="pt-BR"/>
        </w:rPr>
      </w:r>
    </w:p>
    <w:p>
      <w:pPr>
        <w:pBdr/>
        <w:spacing w:line="360" w:lineRule="auto"/>
        <w:ind/>
        <w:jc w:val="both"/>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Pr>
        <w:t xml:space="preserve">ABSTRACT</w:t>
      </w:r>
      <w:r>
        <w:rPr>
          <w:rFonts w:ascii="Times New Roman" w:hAnsi="Times New Roman" w:eastAsia="Times New Roman" w:cs="Times New Roman"/>
          <w:b/>
          <w:bCs/>
          <w:sz w:val="24"/>
          <w:szCs w:val="24"/>
        </w:rPr>
      </w:r>
      <w:r>
        <w:rPr>
          <w:rFonts w:ascii="Times New Roman" w:hAnsi="Times New Roman" w:eastAsia="Times New Roman" w:cs="Times New Roman"/>
          <w:b/>
          <w:bCs/>
          <w:sz w:val="24"/>
          <w:szCs w:val="24"/>
        </w:rPr>
      </w:r>
    </w:p>
    <w:p>
      <w:pPr>
        <w:pBdr/>
        <w:spacing w:line="360" w:lineRule="auto"/>
        <w:ind w:firstLine="708"/>
        <w:jc w:val="both"/>
        <w:rPr>
          <w:bCs/>
          <w:i/>
          <w:highlight w:val="none"/>
        </w:rPr>
      </w:pPr>
      <w:r>
        <w:rPr>
          <w:rFonts w:ascii="Times New Roman" w:hAnsi="Times New Roman" w:eastAsia="Times New Roman" w:cs="Times New Roman"/>
          <w:i/>
          <w:iCs/>
          <w:sz w:val="24"/>
          <w:szCs w:val="24"/>
          <w:highlight w:val="none"/>
        </w:rPr>
        <w:t xml:space="preserve">The history of science is marked by the erasure of sectors that constitute minorities, both in terms of including such social segments in the production of science and in dissemination to </w:t>
      </w:r>
      <w:r>
        <w:rPr>
          <w:rFonts w:ascii="Times New Roman" w:hAnsi="Times New Roman" w:eastAsia="Times New Roman" w:cs="Times New Roman"/>
          <w:i/>
          <w:iCs/>
          <w:sz w:val="24"/>
          <w:szCs w:val="24"/>
          <w:highlight w:val="none"/>
        </w:rPr>
        <w:t xml:space="preserve">this audience. These historical behaviors culminate in today's reality: the erasure of scientific contributions from women, people of color, LGBTQIA+ individuals, indigenous peoples, people with disabilities, and those from socioeconomically disadvantaged </w:t>
      </w:r>
      <w:r>
        <w:rPr>
          <w:rFonts w:ascii="Times New Roman" w:hAnsi="Times New Roman" w:eastAsia="Times New Roman" w:cs="Times New Roman"/>
          <w:i/>
          <w:iCs/>
          <w:sz w:val="24"/>
          <w:szCs w:val="24"/>
          <w:highlight w:val="none"/>
        </w:rPr>
        <w:t xml:space="preserve">backgrounds. Recognizing and correcting this gap in the history of science is essential for promoting diversity and equity in the scientific field. This historical review paper will specifically address the contributions of women to the field of computing.</w:t>
      </w:r>
      <w:r>
        <w:rPr>
          <w:bCs/>
          <w:i/>
          <w:highlight w:val="none"/>
        </w:rPr>
      </w:r>
      <w:r>
        <w:rPr>
          <w:bCs/>
          <w:i/>
          <w:highlight w:val="none"/>
        </w:rPr>
      </w:r>
    </w:p>
    <w:p>
      <w:pPr>
        <w:pBdr/>
        <w:spacing w:line="360" w:lineRule="auto"/>
        <w:ind/>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Keywords: Women; Computing; Historical Review.</w:t>
      </w:r>
      <w:r>
        <w:rPr>
          <w:rFonts w:ascii="Times New Roman" w:hAnsi="Times New Roman" w:eastAsia="Times New Roman" w:cs="Times New Roman"/>
          <w:sz w:val="24"/>
          <w:szCs w:val="24"/>
        </w:rPr>
      </w:r>
      <w:r>
        <w:rPr>
          <w:rFonts w:ascii="Times New Roman" w:hAnsi="Times New Roman" w:eastAsia="Times New Roman" w:cs="Times New Roman"/>
          <w:sz w:val="24"/>
          <w:szCs w:val="24"/>
        </w:rPr>
      </w:r>
    </w:p>
    <w:p>
      <w:pPr>
        <w:pStyle w:val="893"/>
        <w:pBdr/>
        <w:spacing/>
        <w:ind/>
        <w:jc w:val="center"/>
        <w:rPr>
          <w:rFonts w:ascii="Times New Roman" w:hAnsi="Times New Roman" w:eastAsia="Times New Roman" w:cs="Times New Roman"/>
          <w:b/>
          <w:bCs/>
          <w:sz w:val="24"/>
          <w:szCs w:val="24"/>
        </w:rPr>
      </w:pPr>
      <w:r/>
      <w:bookmarkStart w:id="1" w:name="_Toc1"/>
      <w:r>
        <w:rPr>
          <w:rFonts w:ascii="Times New Roman" w:hAnsi="Times New Roman" w:eastAsia="Times New Roman" w:cs="Times New Roman"/>
          <w:b/>
          <w:bCs/>
          <w:sz w:val="24"/>
          <w:szCs w:val="24"/>
        </w:rPr>
        <w:t xml:space="preserve">1.INTRODUÇÃO</w:t>
      </w:r>
      <w:bookmarkEnd w:id="1"/>
      <w:r>
        <w:rPr>
          <w:rFonts w:ascii="Times New Roman" w:hAnsi="Times New Roman" w:eastAsia="Times New Roman" w:cs="Times New Roman"/>
          <w:b/>
          <w:bCs/>
          <w:sz w:val="24"/>
          <w:szCs w:val="24"/>
        </w:rPr>
      </w:r>
      <w:r>
        <w:rPr>
          <w:rFonts w:ascii="Times New Roman" w:hAnsi="Times New Roman" w:eastAsia="Times New Roman" w:cs="Times New Roman"/>
          <w:b/>
          <w:bCs/>
          <w:sz w:val="24"/>
          <w:szCs w:val="24"/>
        </w:rPr>
      </w:r>
    </w:p>
    <w:p>
      <w:pPr>
        <w:pBdr/>
        <w:spacing w:line="360" w:lineRule="auto"/>
        <w:ind/>
        <w:jc w:val="both"/>
        <w:rPr>
          <w:rFonts w:ascii="Times New Roman" w:hAnsi="Times New Roman" w:eastAsia="Times New Roman" w:cs="Times New Roman"/>
          <w:sz w:val="24"/>
          <w:szCs w:val="24"/>
          <w:lang w:val="pt-BR"/>
        </w:rPr>
      </w:pPr>
      <w:r>
        <w:rPr>
          <w:rFonts w:ascii="Times New Roman" w:hAnsi="Times New Roman" w:eastAsia="Times New Roman" w:cs="Times New Roman"/>
          <w:b/>
          <w:bCs/>
          <w:sz w:val="24"/>
          <w:szCs w:val="24"/>
          <w:lang w:val="pt-BR"/>
        </w:rPr>
        <w:tab/>
      </w:r>
      <w:commentRangeStart w:id="0"/>
      <w:r>
        <w:rPr>
          <w:rFonts w:ascii="Times New Roman" w:hAnsi="Times New Roman" w:eastAsia="Times New Roman" w:cs="Times New Roman"/>
          <w:sz w:val="24"/>
          <w:szCs w:val="24"/>
          <w:lang w:val="pt-BR"/>
        </w:rPr>
        <w:t xml:space="preserve">Esta seção inicial</w:t>
      </w:r>
      <w:r>
        <w:rPr>
          <w:rFonts w:ascii="Times New Roman" w:hAnsi="Times New Roman" w:eastAsia="Times New Roman" w:cs="Times New Roman"/>
          <w:sz w:val="24"/>
          <w:szCs w:val="24"/>
          <w:lang w:val="pt-BR"/>
        </w:rPr>
        <w:t xml:space="preserve"> apresentará os conceitos básicos da computação, estabelecendo uma base sólida para o leitor. Em seguida, será traçado um panorama histórico, destacando eventos cruciais que moldaram a área e influenciaram a trajetória da computação, e consequentemente, as</w:t>
      </w:r>
      <w:r>
        <w:rPr>
          <w:rFonts w:ascii="Times New Roman" w:hAnsi="Times New Roman" w:eastAsia="Times New Roman" w:cs="Times New Roman"/>
          <w:sz w:val="24"/>
          <w:szCs w:val="24"/>
          <w:lang w:val="pt-BR"/>
        </w:rPr>
        <w:t xml:space="preserve"> contribuições realizadas pelas mulheres nesse campo e suas ramificações. </w:t>
      </w:r>
      <w:r>
        <w:rPr>
          <w:rFonts w:ascii="Times New Roman" w:hAnsi="Times New Roman" w:eastAsia="Times New Roman" w:cs="Times New Roman"/>
          <w:sz w:val="24"/>
          <w:szCs w:val="24"/>
          <w:highlight w:val="yellow"/>
          <w:lang w:val="pt-BR"/>
        </w:rPr>
        <w:t xml:space="preserve">Sendo que</w:t>
      </w:r>
      <w:r>
        <w:rPr>
          <w:rFonts w:ascii="Times New Roman" w:hAnsi="Times New Roman" w:eastAsia="Times New Roman" w:cs="Times New Roman"/>
          <w:sz w:val="24"/>
          <w:szCs w:val="24"/>
          <w:lang w:val="pt-BR"/>
        </w:rPr>
        <w:t xml:space="preserve">, a sustentação teórica deste trabalho se baseia em uma seleção de livros e artigos acadêmicos, tanto em português quanto em inglês</w:t>
      </w:r>
      <w:r>
        <w:rPr>
          <w:rFonts w:ascii="Times New Roman" w:hAnsi="Times New Roman" w:eastAsia="Times New Roman" w:cs="Times New Roman"/>
          <w:sz w:val="24"/>
          <w:szCs w:val="24"/>
          <w:lang w:val="pt-BR"/>
        </w:rPr>
        <w:t xml:space="preserve"> de acesso livre na Internet. </w:t>
      </w:r>
      <w:commentRangeEnd w:id="0"/>
      <w:r>
        <w:commentReference w:id="0"/>
      </w:r>
      <w:r>
        <w:rPr>
          <w:rFonts w:ascii="Times New Roman" w:hAnsi="Times New Roman" w:eastAsia="Times New Roman" w:cs="Times New Roman"/>
          <w:sz w:val="24"/>
          <w:szCs w:val="24"/>
          <w:lang w:val="pt-BR"/>
        </w:rPr>
      </w:r>
      <w:r>
        <w:rPr>
          <w:rFonts w:ascii="Times New Roman" w:hAnsi="Times New Roman" w:eastAsia="Times New Roman" w:cs="Times New Roman"/>
          <w:sz w:val="24"/>
          <w:szCs w:val="24"/>
          <w:lang w:val="pt-BR"/>
        </w:rPr>
      </w:r>
    </w:p>
    <w:p>
      <w:pPr>
        <w:pBdr/>
        <w:spacing w:line="360" w:lineRule="auto"/>
        <w:ind w:firstLine="708"/>
        <w:jc w:val="both"/>
        <w:rPr>
          <w:rFonts w:ascii="Times New Roman" w:hAnsi="Times New Roman" w:eastAsia="Times New Roman" w:cs="Times New Roman"/>
          <w:sz w:val="24"/>
          <w:szCs w:val="24"/>
          <w:lang w:val="pt-BR"/>
        </w:rPr>
      </w:pPr>
      <w:r>
        <w:rPr>
          <w:rFonts w:ascii="Times New Roman" w:hAnsi="Times New Roman" w:eastAsia="Times New Roman" w:cs="Times New Roman"/>
          <w:color w:val="0d0d0d"/>
          <w:sz w:val="24"/>
          <w:szCs w:val="24"/>
          <w:shd w:val="clear" w:color="auto" w:fill="ffffff"/>
          <w:lang w:val="pt-BR"/>
        </w:rPr>
        <w:t xml:space="preserve">A computação é o campo de estudo que se dedica ao conhecimento e desenvolvimento de tecnologias relacionadas aos computadores</w:t>
      </w:r>
      <w:r>
        <w:rPr>
          <w:rFonts w:ascii="Times New Roman" w:hAnsi="Times New Roman" w:eastAsia="Times New Roman" w:cs="Times New Roman"/>
          <w:sz w:val="24"/>
          <w:szCs w:val="24"/>
          <w:lang w:val="pt-BR"/>
        </w:rPr>
        <w:t xml:space="preserve">,</w:t>
      </w:r>
      <w:r>
        <w:rPr>
          <w:rFonts w:ascii="Times New Roman" w:hAnsi="Times New Roman" w:eastAsia="Times New Roman" w:cs="Times New Roman"/>
          <w:sz w:val="24"/>
          <w:szCs w:val="24"/>
          <w:lang w:val="pt-BR"/>
        </w:rPr>
        <w:t xml:space="preserve"> das atividades que são conduzidas pelo uso dos computadores ou que</w:t>
      </w:r>
      <w:r>
        <w:rPr>
          <w:rFonts w:ascii="Times New Roman" w:hAnsi="Times New Roman" w:eastAsia="Times New Roman" w:cs="Times New Roman"/>
          <w:sz w:val="24"/>
          <w:szCs w:val="24"/>
          <w:lang w:val="pt-BR"/>
        </w:rPr>
        <w:t xml:space="preserve"> por este </w:t>
      </w:r>
      <w:r>
        <w:rPr>
          <w:rFonts w:ascii="Times New Roman" w:hAnsi="Times New Roman" w:eastAsia="Times New Roman" w:cs="Times New Roman"/>
          <w:sz w:val="24"/>
          <w:szCs w:val="24"/>
          <w:lang w:val="pt-BR"/>
        </w:rPr>
        <w:t xml:space="preserve">são beneficiadas</w:t>
      </w:r>
      <w:r>
        <w:rPr>
          <w:rFonts w:ascii="Times New Roman" w:hAnsi="Times New Roman" w:eastAsia="Times New Roman" w:cs="Times New Roman"/>
          <w:sz w:val="24"/>
          <w:szCs w:val="24"/>
          <w:lang w:val="pt-BR"/>
        </w:rPr>
        <w:t xml:space="preserve">. Para entender a história desse campo do conhecimento, é necessário entender antes alguns conceitos básicos</w:t>
      </w:r>
      <w:r>
        <w:rPr>
          <w:rFonts w:ascii="Times New Roman" w:hAnsi="Times New Roman" w:eastAsia="Times New Roman" w:cs="Times New Roman"/>
          <w:sz w:val="24"/>
          <w:szCs w:val="24"/>
          <w:lang w:val="pt-BR"/>
        </w:rPr>
        <w:t xml:space="preserve">.</w:t>
      </w:r>
      <w:r>
        <w:rPr>
          <w:rFonts w:ascii="Times New Roman" w:hAnsi="Times New Roman" w:eastAsia="Times New Roman" w:cs="Times New Roman"/>
          <w:sz w:val="24"/>
          <w:szCs w:val="24"/>
          <w:lang w:val="pt-BR"/>
        </w:rPr>
      </w:r>
      <w:r>
        <w:rPr>
          <w:rFonts w:ascii="Times New Roman" w:hAnsi="Times New Roman" w:eastAsia="Times New Roman" w:cs="Times New Roman"/>
          <w:sz w:val="24"/>
          <w:szCs w:val="24"/>
          <w:lang w:val="pt-BR"/>
        </w:rPr>
      </w:r>
    </w:p>
    <w:p>
      <w:pPr>
        <w:pBdr/>
        <w:spacing w:line="360" w:lineRule="auto"/>
        <w:ind w:firstLine="708"/>
        <w:jc w:val="both"/>
        <w:rPr>
          <w:rFonts w:ascii="Times New Roman" w:hAnsi="Times New Roman" w:eastAsia="Times New Roman" w:cs="Times New Roman"/>
          <w:sz w:val="24"/>
          <w:szCs w:val="24"/>
          <w:lang w:val="pt-BR"/>
        </w:rPr>
      </w:pPr>
      <w:r>
        <w:rPr>
          <w:rFonts w:ascii="Times New Roman" w:hAnsi="Times New Roman" w:eastAsia="Times New Roman" w:cs="Times New Roman"/>
          <w:sz w:val="24"/>
          <w:szCs w:val="24"/>
          <w:lang w:val="pt-BR"/>
        </w:rPr>
        <w:t xml:space="preserve">O primeiro conceito que deve ser entendido é o de computador. Computador é uma máquina que possui uma construção e arquitetura específica, e a partir de comandos de entrada e pela sua programação, executa diversos tipos de tarefas.</w:t>
      </w:r>
      <w:r>
        <w:rPr>
          <w:rFonts w:ascii="Times New Roman" w:hAnsi="Times New Roman" w:eastAsia="Times New Roman" w:cs="Times New Roman"/>
          <w:sz w:val="24"/>
          <w:szCs w:val="24"/>
          <w:lang w:val="pt-BR"/>
        </w:rPr>
        <w:t xml:space="preserve"> </w:t>
      </w:r>
      <w:r>
        <w:rPr>
          <w:rFonts w:ascii="Times New Roman" w:hAnsi="Times New Roman" w:eastAsia="Times New Roman" w:cs="Times New Roman"/>
          <w:sz w:val="24"/>
          <w:szCs w:val="24"/>
          <w:lang w:val="pt-BR"/>
        </w:rPr>
        <w:t xml:space="preserve">Vale ressaltar também, que existiram</w:t>
      </w:r>
      <w:r>
        <w:rPr>
          <w:rFonts w:ascii="Times New Roman" w:hAnsi="Times New Roman" w:eastAsia="Times New Roman" w:cs="Times New Roman"/>
          <w:sz w:val="24"/>
          <w:szCs w:val="24"/>
          <w:lang w:val="pt-BR"/>
        </w:rPr>
        <w:t xml:space="preserve"> </w:t>
      </w:r>
      <w:r>
        <w:rPr>
          <w:rFonts w:ascii="Times New Roman" w:hAnsi="Times New Roman" w:eastAsia="Times New Roman" w:cs="Times New Roman"/>
          <w:sz w:val="24"/>
          <w:szCs w:val="24"/>
          <w:lang w:val="pt-BR"/>
        </w:rPr>
        <w:t xml:space="preserve">máquinas que precederam o computador como ele é conhecido na </w:t>
      </w:r>
      <w:commentRangeStart w:id="1"/>
      <w:r>
        <w:rPr>
          <w:rFonts w:ascii="Times New Roman" w:hAnsi="Times New Roman" w:eastAsia="Times New Roman" w:cs="Times New Roman"/>
          <w:sz w:val="24"/>
          <w:szCs w:val="24"/>
          <w:lang w:val="pt-BR"/>
        </w:rPr>
        <w:t xml:space="preserve">atualidade</w:t>
      </w:r>
      <w:r>
        <w:rPr>
          <w:rFonts w:ascii="Times New Roman" w:hAnsi="Times New Roman" w:eastAsia="Times New Roman" w:cs="Times New Roman"/>
          <w:sz w:val="24"/>
          <w:szCs w:val="24"/>
          <w:lang w:val="pt-BR"/>
        </w:rPr>
        <w:t xml:space="preserve"> </w:t>
      </w:r>
      <w:commentRangeEnd w:id="1"/>
      <w:r>
        <w:commentReference w:id="1"/>
      </w:r>
      <w:r>
        <w:rPr>
          <w:rFonts w:ascii="Times New Roman" w:hAnsi="Times New Roman" w:eastAsia="Times New Roman" w:cs="Times New Roman"/>
          <w:sz w:val="24"/>
          <w:szCs w:val="24"/>
          <w:lang w:val="pt-BR"/>
        </w:rPr>
        <w:t xml:space="preserve">(</w:t>
      </w:r>
      <w:r>
        <w:rPr>
          <w:rFonts w:ascii="Times New Roman" w:hAnsi="Times New Roman" w:eastAsia="Times New Roman" w:cs="Times New Roman"/>
          <w:sz w:val="24"/>
          <w:szCs w:val="24"/>
          <w:lang w:val="pt-BR"/>
        </w:rPr>
        <w:t xml:space="preserve">Fedeli</w:t>
      </w:r>
      <w:r>
        <w:rPr>
          <w:rFonts w:ascii="Times New Roman" w:hAnsi="Times New Roman" w:eastAsia="Times New Roman" w:cs="Times New Roman"/>
          <w:sz w:val="24"/>
          <w:szCs w:val="24"/>
          <w:lang w:val="pt-BR"/>
        </w:rPr>
        <w:t xml:space="preserve">, Peres, Polloni, 2015)</w:t>
      </w:r>
      <w:r>
        <w:rPr>
          <w:rFonts w:ascii="Times New Roman" w:hAnsi="Times New Roman" w:eastAsia="Times New Roman" w:cs="Times New Roman"/>
          <w:sz w:val="24"/>
          <w:szCs w:val="24"/>
          <w:lang w:val="pt-BR"/>
        </w:rPr>
        <w:t xml:space="preserve">. Esse assunto será tratado mais </w:t>
      </w:r>
      <w:r>
        <w:rPr>
          <w:rFonts w:ascii="Times New Roman" w:hAnsi="Times New Roman" w:eastAsia="Times New Roman" w:cs="Times New Roman"/>
          <w:sz w:val="24"/>
          <w:szCs w:val="24"/>
          <w:lang w:val="pt-BR"/>
        </w:rPr>
        <w:t xml:space="preserve">à</w:t>
      </w:r>
      <w:r>
        <w:rPr>
          <w:rFonts w:ascii="Times New Roman" w:hAnsi="Times New Roman" w:eastAsia="Times New Roman" w:cs="Times New Roman"/>
          <w:sz w:val="24"/>
          <w:szCs w:val="24"/>
          <w:lang w:val="pt-BR"/>
        </w:rPr>
        <w:t xml:space="preserve"> frente. O computador costuma ser dividido na parte de </w:t>
      </w:r>
      <w:r>
        <w:rPr>
          <w:rFonts w:ascii="Times New Roman" w:hAnsi="Times New Roman" w:eastAsia="Times New Roman" w:cs="Times New Roman"/>
          <w:i/>
          <w:iCs/>
          <w:sz w:val="24"/>
          <w:szCs w:val="24"/>
          <w:lang w:val="pt-BR"/>
        </w:rPr>
        <w:t xml:space="preserve">hardware</w:t>
      </w:r>
      <w:r>
        <w:rPr>
          <w:rFonts w:ascii="Times New Roman" w:hAnsi="Times New Roman" w:eastAsia="Times New Roman" w:cs="Times New Roman"/>
          <w:i/>
          <w:iCs/>
          <w:sz w:val="24"/>
          <w:szCs w:val="24"/>
          <w:lang w:val="pt-BR"/>
        </w:rPr>
        <w:t xml:space="preserve"> </w:t>
      </w:r>
      <w:r>
        <w:rPr>
          <w:rFonts w:ascii="Times New Roman" w:hAnsi="Times New Roman" w:eastAsia="Times New Roman" w:cs="Times New Roman"/>
          <w:sz w:val="24"/>
          <w:szCs w:val="24"/>
          <w:lang w:val="pt-BR"/>
        </w:rPr>
        <w:t xml:space="preserve">e </w:t>
      </w:r>
      <w:r>
        <w:rPr>
          <w:rFonts w:ascii="Times New Roman" w:hAnsi="Times New Roman" w:eastAsia="Times New Roman" w:cs="Times New Roman"/>
          <w:i/>
          <w:iCs/>
          <w:sz w:val="24"/>
          <w:szCs w:val="24"/>
          <w:lang w:val="pt-BR"/>
        </w:rPr>
        <w:t xml:space="preserve">software</w:t>
      </w:r>
      <w:r>
        <w:rPr>
          <w:rFonts w:ascii="Times New Roman" w:hAnsi="Times New Roman" w:eastAsia="Times New Roman" w:cs="Times New Roman"/>
          <w:sz w:val="24"/>
          <w:szCs w:val="24"/>
          <w:lang w:val="pt-BR"/>
        </w:rPr>
        <w:t xml:space="preserve">.</w:t>
      </w:r>
      <w:del w:id="0" w:author="Lucio Pereira Neves" w:date="2024-05-24T20:31:00Z">
        <w:r>
          <w:rPr>
            <w:rFonts w:ascii="Times New Roman" w:hAnsi="Times New Roman" w:eastAsia="Times New Roman" w:cs="Times New Roman"/>
            <w:sz w:val="24"/>
            <w:szCs w:val="24"/>
            <w:lang w:val="pt-BR"/>
          </w:rPr>
          <w:delText xml:space="preserve"> </w:delText>
        </w:r>
      </w:del>
      <w:r>
        <w:rPr>
          <w:rFonts w:ascii="Times New Roman" w:hAnsi="Times New Roman" w:eastAsia="Times New Roman" w:cs="Times New Roman"/>
          <w:sz w:val="24"/>
          <w:szCs w:val="24"/>
          <w:lang w:val="pt-BR"/>
        </w:rPr>
      </w:r>
      <w:r>
        <w:rPr>
          <w:rFonts w:ascii="Times New Roman" w:hAnsi="Times New Roman" w:eastAsia="Times New Roman" w:cs="Times New Roman"/>
          <w:sz w:val="24"/>
          <w:szCs w:val="24"/>
          <w:lang w:val="pt-BR"/>
        </w:rPr>
      </w:r>
    </w:p>
    <w:p>
      <w:pPr>
        <w:pBdr/>
        <w:spacing w:line="360" w:lineRule="auto"/>
        <w:ind w:firstLine="708"/>
        <w:jc w:val="both"/>
        <w:rPr>
          <w:rFonts w:ascii="Times New Roman" w:hAnsi="Times New Roman" w:eastAsia="Times New Roman" w:cs="Times New Roman"/>
          <w:sz w:val="24"/>
          <w:szCs w:val="24"/>
          <w:lang w:val="pt-BR"/>
        </w:rPr>
      </w:pPr>
      <w:r>
        <w:rPr>
          <w:rFonts w:ascii="Times New Roman" w:hAnsi="Times New Roman" w:eastAsia="Times New Roman" w:cs="Times New Roman"/>
          <w:sz w:val="24"/>
          <w:szCs w:val="24"/>
          <w:lang w:val="pt-BR"/>
        </w:rPr>
        <w:t xml:space="preserve">O </w:t>
      </w:r>
      <w:r>
        <w:rPr>
          <w:rFonts w:ascii="Times New Roman" w:hAnsi="Times New Roman" w:eastAsia="Times New Roman" w:cs="Times New Roman"/>
          <w:i/>
          <w:iCs/>
          <w:sz w:val="24"/>
          <w:szCs w:val="24"/>
          <w:lang w:val="pt-BR"/>
        </w:rPr>
        <w:t xml:space="preserve">hardware</w:t>
      </w:r>
      <w:r>
        <w:rPr>
          <w:rFonts w:ascii="Times New Roman" w:hAnsi="Times New Roman" w:eastAsia="Times New Roman" w:cs="Times New Roman"/>
          <w:i/>
          <w:iCs/>
          <w:sz w:val="24"/>
          <w:szCs w:val="24"/>
          <w:lang w:val="pt-BR"/>
        </w:rPr>
        <w:t xml:space="preserve"> </w:t>
      </w:r>
      <w:r>
        <w:rPr>
          <w:rFonts w:ascii="Times New Roman" w:hAnsi="Times New Roman" w:eastAsia="Times New Roman" w:cs="Times New Roman"/>
          <w:sz w:val="24"/>
          <w:szCs w:val="24"/>
          <w:lang w:val="pt-BR"/>
        </w:rPr>
        <w:t xml:space="preserve">de um computador, diz respeito às partes físicas que o compõe. Pode-se </w:t>
      </w:r>
      <w:r>
        <w:rPr>
          <w:rFonts w:ascii="Times New Roman" w:hAnsi="Times New Roman" w:eastAsia="Times New Roman" w:cs="Times New Roman"/>
          <w:sz w:val="24"/>
          <w:szCs w:val="24"/>
          <w:lang w:val="pt-BR"/>
        </w:rPr>
        <w:t xml:space="preserve">citar como</w:t>
      </w:r>
      <w:r>
        <w:rPr>
          <w:rFonts w:ascii="Times New Roman" w:hAnsi="Times New Roman" w:eastAsia="Times New Roman" w:cs="Times New Roman"/>
          <w:sz w:val="24"/>
          <w:szCs w:val="24"/>
          <w:lang w:val="pt-BR"/>
        </w:rPr>
        <w:t xml:space="preserve"> exemplo, as placas, monitor, teclado, mouse, entre outros</w:t>
      </w:r>
      <w:r>
        <w:rPr>
          <w:rFonts w:ascii="Times New Roman" w:hAnsi="Times New Roman" w:eastAsia="Times New Roman" w:cs="Times New Roman"/>
          <w:sz w:val="24"/>
          <w:szCs w:val="24"/>
          <w:lang w:val="pt-BR"/>
        </w:rPr>
        <w:t xml:space="preserve"> (Fedeli, Peres, Polloni, 2015)</w:t>
      </w:r>
      <w:r>
        <w:rPr>
          <w:rFonts w:ascii="Times New Roman" w:hAnsi="Times New Roman" w:eastAsia="Times New Roman" w:cs="Times New Roman"/>
          <w:sz w:val="24"/>
          <w:szCs w:val="24"/>
          <w:lang w:val="pt-BR"/>
        </w:rPr>
        <w:t xml:space="preserve">.</w:t>
      </w:r>
      <w:r>
        <w:rPr>
          <w:rFonts w:ascii="Times New Roman" w:hAnsi="Times New Roman" w:eastAsia="Times New Roman" w:cs="Times New Roman"/>
          <w:sz w:val="24"/>
          <w:szCs w:val="24"/>
          <w:lang w:val="pt-BR"/>
        </w:rPr>
      </w:r>
      <w:r>
        <w:rPr>
          <w:rFonts w:ascii="Times New Roman" w:hAnsi="Times New Roman" w:eastAsia="Times New Roman" w:cs="Times New Roman"/>
          <w:sz w:val="24"/>
          <w:szCs w:val="24"/>
          <w:lang w:val="pt-BR"/>
        </w:rPr>
      </w:r>
    </w:p>
    <w:p>
      <w:pPr>
        <w:pBdr/>
        <w:spacing w:line="360" w:lineRule="auto"/>
        <w:ind w:firstLine="708"/>
        <w:jc w:val="both"/>
        <w:rPr>
          <w:rFonts w:ascii="Times New Roman" w:hAnsi="Times New Roman" w:eastAsia="Times New Roman" w:cs="Times New Roman"/>
          <w:sz w:val="24"/>
          <w:szCs w:val="24"/>
          <w:lang w:val="pt-BR"/>
        </w:rPr>
      </w:pPr>
      <w:r>
        <w:rPr>
          <w:rFonts w:ascii="Times New Roman" w:hAnsi="Times New Roman" w:eastAsia="Times New Roman" w:cs="Times New Roman"/>
          <w:sz w:val="24"/>
          <w:szCs w:val="24"/>
          <w:lang w:val="pt-BR"/>
        </w:rPr>
        <w:t xml:space="preserve">Já o </w:t>
      </w:r>
      <w:r>
        <w:rPr>
          <w:rFonts w:ascii="Times New Roman" w:hAnsi="Times New Roman" w:eastAsia="Times New Roman" w:cs="Times New Roman"/>
          <w:i/>
          <w:iCs/>
          <w:sz w:val="24"/>
          <w:szCs w:val="24"/>
          <w:lang w:val="pt-BR"/>
        </w:rPr>
        <w:t xml:space="preserve">software</w:t>
      </w:r>
      <w:r>
        <w:rPr>
          <w:rFonts w:ascii="Times New Roman" w:hAnsi="Times New Roman" w:eastAsia="Times New Roman" w:cs="Times New Roman"/>
          <w:i/>
          <w:iCs/>
          <w:sz w:val="24"/>
          <w:szCs w:val="24"/>
          <w:lang w:val="pt-BR"/>
        </w:rPr>
        <w:t xml:space="preserve"> </w:t>
      </w:r>
      <w:r>
        <w:rPr>
          <w:rFonts w:ascii="Times New Roman" w:hAnsi="Times New Roman" w:eastAsia="Times New Roman" w:cs="Times New Roman"/>
          <w:sz w:val="24"/>
          <w:szCs w:val="24"/>
          <w:lang w:val="pt-BR"/>
        </w:rPr>
        <w:t xml:space="preserve">é um programa processado por um computador que tem uma finalidade de exec</w:t>
      </w:r>
      <w:r>
        <w:rPr>
          <w:rFonts w:ascii="Times New Roman" w:hAnsi="Times New Roman" w:eastAsia="Times New Roman" w:cs="Times New Roman"/>
          <w:sz w:val="24"/>
          <w:szCs w:val="24"/>
          <w:lang w:val="pt-BR"/>
        </w:rPr>
        <w:t xml:space="preserve">utar determinadas tarefas, por exemplo, armazenar informações, comunicar com algum periférico – entende-se por periférico os dispositivos conectados ao dispositivo principal, geralmente o próprio computador, para conferir funcionalidades adicionais – ou a </w:t>
      </w:r>
      <w:r>
        <w:rPr>
          <w:rFonts w:ascii="Times New Roman" w:hAnsi="Times New Roman" w:eastAsia="Times New Roman" w:cs="Times New Roman"/>
          <w:sz w:val="24"/>
          <w:szCs w:val="24"/>
          <w:lang w:val="pt-BR"/>
        </w:rPr>
        <w:t xml:space="preserve">transmissão</w:t>
      </w:r>
      <w:r>
        <w:rPr>
          <w:rFonts w:ascii="Times New Roman" w:hAnsi="Times New Roman" w:eastAsia="Times New Roman" w:cs="Times New Roman"/>
          <w:sz w:val="24"/>
          <w:szCs w:val="24"/>
          <w:lang w:val="pt-BR"/>
        </w:rPr>
        <w:t xml:space="preserve"> de uma informação (</w:t>
      </w:r>
      <w:r>
        <w:rPr>
          <w:rFonts w:ascii="Times New Roman" w:hAnsi="Times New Roman" w:eastAsia="Times New Roman" w:cs="Times New Roman"/>
          <w:sz w:val="24"/>
          <w:szCs w:val="24"/>
          <w:lang w:val="pt-BR"/>
        </w:rPr>
        <w:t xml:space="preserve">Fedeli</w:t>
      </w:r>
      <w:r>
        <w:rPr>
          <w:rFonts w:ascii="Times New Roman" w:hAnsi="Times New Roman" w:eastAsia="Times New Roman" w:cs="Times New Roman"/>
          <w:sz w:val="24"/>
          <w:szCs w:val="24"/>
          <w:lang w:val="pt-BR"/>
        </w:rPr>
        <w:t xml:space="preserve">, Peres, Polloni, 2015).</w:t>
      </w:r>
      <w:r>
        <w:rPr>
          <w:rFonts w:ascii="Times New Roman" w:hAnsi="Times New Roman" w:eastAsia="Times New Roman" w:cs="Times New Roman"/>
          <w:sz w:val="24"/>
          <w:szCs w:val="24"/>
          <w:lang w:val="pt-BR"/>
        </w:rPr>
      </w:r>
      <w:r>
        <w:rPr>
          <w:rFonts w:ascii="Times New Roman" w:hAnsi="Times New Roman" w:eastAsia="Times New Roman" w:cs="Times New Roman"/>
          <w:sz w:val="24"/>
          <w:szCs w:val="24"/>
          <w:lang w:val="pt-BR"/>
        </w:rPr>
      </w:r>
    </w:p>
    <w:p>
      <w:pPr>
        <w:pBdr/>
        <w:spacing w:line="360" w:lineRule="auto"/>
        <w:ind w:firstLine="708"/>
        <w:jc w:val="both"/>
        <w:rPr>
          <w:rFonts w:ascii="Times New Roman" w:hAnsi="Times New Roman" w:eastAsia="Times New Roman" w:cs="Times New Roman"/>
          <w:sz w:val="24"/>
          <w:szCs w:val="24"/>
          <w:lang w:val="pt-BR"/>
        </w:rPr>
      </w:pPr>
      <w:r>
        <w:rPr>
          <w:rFonts w:ascii="Times New Roman" w:hAnsi="Times New Roman" w:eastAsia="Times New Roman" w:cs="Times New Roman"/>
          <w:sz w:val="24"/>
          <w:szCs w:val="24"/>
          <w:lang w:val="pt-BR"/>
        </w:rPr>
        <w:t xml:space="preserve">Outra definição a ser explicada é a de sistema operacional (SO), que são conjuntos de </w:t>
      </w:r>
      <w:r>
        <w:rPr>
          <w:rFonts w:ascii="Times New Roman" w:hAnsi="Times New Roman" w:eastAsia="Times New Roman" w:cs="Times New Roman"/>
          <w:i/>
          <w:iCs/>
          <w:sz w:val="24"/>
          <w:szCs w:val="24"/>
          <w:lang w:val="pt-BR"/>
        </w:rPr>
        <w:t xml:space="preserve">software</w:t>
      </w:r>
      <w:r>
        <w:rPr>
          <w:rFonts w:ascii="Times New Roman" w:hAnsi="Times New Roman" w:eastAsia="Times New Roman" w:cs="Times New Roman"/>
          <w:sz w:val="24"/>
          <w:szCs w:val="24"/>
          <w:lang w:val="pt-BR"/>
        </w:rPr>
        <w:t xml:space="preserve"> responsáveis por coordenar as atividades internas de um computador e monitorar sua interação com o mundo externo. É o </w:t>
      </w:r>
      <w:r>
        <w:rPr>
          <w:rFonts w:ascii="Times New Roman" w:hAnsi="Times New Roman" w:eastAsia="Times New Roman" w:cs="Times New Roman"/>
          <w:sz w:val="24"/>
          <w:szCs w:val="24"/>
          <w:lang w:val="pt-BR"/>
        </w:rPr>
        <w:t xml:space="preserve">SO</w:t>
      </w:r>
      <w:r>
        <w:rPr>
          <w:rFonts w:ascii="Times New Roman" w:hAnsi="Times New Roman" w:eastAsia="Times New Roman" w:cs="Times New Roman"/>
          <w:sz w:val="24"/>
          <w:szCs w:val="24"/>
          <w:lang w:val="pt-BR"/>
        </w:rPr>
        <w:t xml:space="preserve"> que converte o </w:t>
      </w:r>
      <w:r>
        <w:rPr>
          <w:rFonts w:ascii="Times New Roman" w:hAnsi="Times New Roman" w:eastAsia="Times New Roman" w:cs="Times New Roman"/>
          <w:i/>
          <w:iCs/>
          <w:sz w:val="24"/>
          <w:szCs w:val="24"/>
          <w:lang w:val="pt-BR"/>
        </w:rPr>
        <w:t xml:space="preserve">hardware</w:t>
      </w:r>
      <w:r>
        <w:rPr>
          <w:rFonts w:ascii="Times New Roman" w:hAnsi="Times New Roman" w:eastAsia="Times New Roman" w:cs="Times New Roman"/>
          <w:i/>
          <w:iCs/>
          <w:sz w:val="24"/>
          <w:szCs w:val="24"/>
          <w:lang w:val="pt-BR"/>
        </w:rPr>
        <w:t xml:space="preserve"> </w:t>
      </w:r>
      <w:r>
        <w:rPr>
          <w:rFonts w:ascii="Times New Roman" w:hAnsi="Times New Roman" w:eastAsia="Times New Roman" w:cs="Times New Roman"/>
          <w:sz w:val="24"/>
          <w:szCs w:val="24"/>
          <w:lang w:val="pt-BR"/>
        </w:rPr>
        <w:t xml:space="preserve">do computador em uma ferramenta funcional. Isso é realizado, pois, o SO cria uma camada intermediária entre o </w:t>
      </w:r>
      <w:r>
        <w:rPr>
          <w:rFonts w:ascii="Times New Roman" w:hAnsi="Times New Roman" w:eastAsia="Times New Roman" w:cs="Times New Roman"/>
          <w:i/>
          <w:iCs/>
          <w:sz w:val="24"/>
          <w:szCs w:val="24"/>
          <w:lang w:val="pt-BR"/>
        </w:rPr>
        <w:t xml:space="preserve">hardware</w:t>
      </w:r>
      <w:r>
        <w:rPr>
          <w:rFonts w:ascii="Times New Roman" w:hAnsi="Times New Roman" w:eastAsia="Times New Roman" w:cs="Times New Roman"/>
          <w:sz w:val="24"/>
          <w:szCs w:val="24"/>
          <w:lang w:val="pt-BR"/>
        </w:rPr>
        <w:t xml:space="preserve"> e o usuário, convertendo comandos de entrada e solicitações do sistema em linguagem de máquina. O núcleo do sistema operacional, chamado de </w:t>
      </w:r>
      <w:r>
        <w:rPr>
          <w:rFonts w:ascii="Times New Roman" w:hAnsi="Times New Roman" w:eastAsia="Times New Roman" w:cs="Times New Roman"/>
          <w:i/>
          <w:iCs/>
          <w:sz w:val="24"/>
          <w:szCs w:val="24"/>
          <w:lang w:val="pt-BR"/>
        </w:rPr>
        <w:t xml:space="preserve">kernel</w:t>
      </w:r>
      <w:r>
        <w:rPr>
          <w:rFonts w:ascii="Times New Roman" w:hAnsi="Times New Roman" w:eastAsia="Times New Roman" w:cs="Times New Roman"/>
          <w:sz w:val="24"/>
          <w:szCs w:val="24"/>
          <w:lang w:val="pt-BR"/>
        </w:rPr>
        <w:t xml:space="preserve">, gerencia essas operações essenciais, enquanto outras partes do sistema oferecem recursos para interação do usuário, como programas e interfaces (</w:t>
      </w:r>
      <w:r>
        <w:rPr>
          <w:rFonts w:ascii="Times New Roman" w:hAnsi="Times New Roman" w:eastAsia="Times New Roman" w:cs="Times New Roman"/>
          <w:sz w:val="24"/>
          <w:szCs w:val="24"/>
          <w:lang w:val="pt-BR"/>
        </w:rPr>
        <w:t xml:space="preserve">Brookshear</w:t>
      </w:r>
      <w:r>
        <w:rPr>
          <w:rFonts w:ascii="Times New Roman" w:hAnsi="Times New Roman" w:eastAsia="Times New Roman" w:cs="Times New Roman"/>
          <w:sz w:val="24"/>
          <w:szCs w:val="24"/>
          <w:lang w:val="pt-BR"/>
        </w:rPr>
        <w:t xml:space="preserve">, </w:t>
      </w:r>
      <w:r>
        <w:rPr>
          <w:rFonts w:ascii="Times New Roman" w:hAnsi="Times New Roman" w:eastAsia="Times New Roman" w:cs="Times New Roman"/>
          <w:sz w:val="24"/>
          <w:szCs w:val="24"/>
          <w:lang w:val="pt-BR"/>
        </w:rPr>
        <w:t xml:space="preserve">Brylow</w:t>
      </w:r>
      <w:r>
        <w:rPr>
          <w:rFonts w:ascii="Times New Roman" w:hAnsi="Times New Roman" w:eastAsia="Times New Roman" w:cs="Times New Roman"/>
          <w:sz w:val="24"/>
          <w:szCs w:val="24"/>
          <w:lang w:val="pt-BR"/>
        </w:rPr>
        <w:t xml:space="preserve">, 2014).</w:t>
      </w:r>
      <w:r>
        <w:rPr>
          <w:rFonts w:ascii="Times New Roman" w:hAnsi="Times New Roman" w:eastAsia="Times New Roman" w:cs="Times New Roman"/>
          <w:sz w:val="24"/>
          <w:szCs w:val="24"/>
          <w:lang w:val="pt-BR"/>
        </w:rPr>
      </w:r>
      <w:r>
        <w:rPr>
          <w:rFonts w:ascii="Times New Roman" w:hAnsi="Times New Roman" w:eastAsia="Times New Roman" w:cs="Times New Roman"/>
          <w:sz w:val="24"/>
          <w:szCs w:val="24"/>
          <w:lang w:val="pt-BR"/>
        </w:rPr>
      </w:r>
    </w:p>
    <w:p>
      <w:pPr>
        <w:pBdr/>
        <w:spacing w:line="360" w:lineRule="auto"/>
        <w:ind w:firstLine="708"/>
        <w:jc w:val="both"/>
        <w:rPr>
          <w:rFonts w:ascii="Times New Roman" w:hAnsi="Times New Roman" w:eastAsia="Times New Roman" w:cs="Times New Roman"/>
          <w:sz w:val="24"/>
          <w:szCs w:val="24"/>
          <w:lang w:val="pt-BR"/>
        </w:rPr>
      </w:pPr>
      <w:r>
        <w:rPr>
          <w:rFonts w:ascii="Times New Roman" w:hAnsi="Times New Roman" w:eastAsia="Times New Roman" w:cs="Times New Roman"/>
          <w:sz w:val="24"/>
          <w:szCs w:val="24"/>
          <w:lang w:val="pt-BR"/>
        </w:rPr>
        <w:t xml:space="preserve">Outro detalhe a ser conhecido sobre o SO é que ele atua em modos diferentes, o modo núcleo ou supervisor e o modo usuário, sendo que o primeiro garante um acesso total ao </w:t>
      </w:r>
      <w:r>
        <w:rPr>
          <w:rFonts w:ascii="Times New Roman" w:hAnsi="Times New Roman" w:eastAsia="Times New Roman" w:cs="Times New Roman"/>
          <w:i/>
          <w:iCs/>
          <w:sz w:val="24"/>
          <w:szCs w:val="24"/>
          <w:lang w:val="pt-BR"/>
        </w:rPr>
        <w:t xml:space="preserve">hardware</w:t>
      </w:r>
      <w:r>
        <w:rPr>
          <w:rFonts w:ascii="Times New Roman" w:hAnsi="Times New Roman" w:eastAsia="Times New Roman" w:cs="Times New Roman"/>
          <w:sz w:val="24"/>
          <w:szCs w:val="24"/>
          <w:lang w:val="pt-BR"/>
        </w:rPr>
        <w:t xml:space="preserve"> e o segundo é mais restrito para as instruções que interferem no controle da máquina. </w:t>
      </w:r>
      <w:r>
        <w:rPr>
          <w:rFonts w:ascii="Times New Roman" w:hAnsi="Times New Roman" w:eastAsia="Times New Roman" w:cs="Times New Roman"/>
          <w:sz w:val="24"/>
          <w:szCs w:val="24"/>
          <w:lang w:val="pt-BR"/>
        </w:rPr>
        <w:t xml:space="preserve">A Figura 1 apresenta um </w:t>
      </w:r>
      <w:r>
        <w:rPr>
          <w:rFonts w:ascii="Times New Roman" w:hAnsi="Times New Roman" w:eastAsia="Times New Roman" w:cs="Times New Roman"/>
          <w:sz w:val="24"/>
          <w:szCs w:val="24"/>
          <w:lang w:val="pt-BR"/>
        </w:rPr>
        <w:t xml:space="preserve">diagrama </w:t>
      </w:r>
      <w:r>
        <w:rPr>
          <w:rFonts w:ascii="Times New Roman" w:hAnsi="Times New Roman" w:eastAsia="Times New Roman" w:cs="Times New Roman"/>
          <w:sz w:val="24"/>
          <w:szCs w:val="24"/>
          <w:lang w:val="pt-BR"/>
        </w:rPr>
        <w:t xml:space="preserve">para exemplificar as diferentes camadas</w:t>
      </w:r>
      <w:r>
        <w:rPr>
          <w:rFonts w:ascii="Times New Roman" w:hAnsi="Times New Roman" w:eastAsia="Times New Roman" w:cs="Times New Roman"/>
          <w:sz w:val="24"/>
          <w:szCs w:val="24"/>
          <w:lang w:val="pt-BR"/>
        </w:rPr>
        <w:t xml:space="preserve"> (</w:t>
      </w:r>
      <w:r>
        <w:rPr>
          <w:rFonts w:ascii="Times New Roman" w:hAnsi="Times New Roman" w:eastAsia="Times New Roman" w:cs="Times New Roman"/>
          <w:sz w:val="24"/>
          <w:szCs w:val="24"/>
          <w:lang w:val="pt-BR"/>
        </w:rPr>
        <w:t xml:space="preserve">Tanenbaum</w:t>
      </w:r>
      <w:r>
        <w:rPr>
          <w:rFonts w:ascii="Times New Roman" w:hAnsi="Times New Roman" w:eastAsia="Times New Roman" w:cs="Times New Roman"/>
          <w:sz w:val="24"/>
          <w:szCs w:val="24"/>
          <w:lang w:val="pt-BR"/>
        </w:rPr>
        <w:t xml:space="preserve">, 1992).</w:t>
      </w:r>
      <w:r>
        <w:rPr>
          <w:rFonts w:ascii="Times New Roman" w:hAnsi="Times New Roman" w:eastAsia="Times New Roman" w:cs="Times New Roman"/>
          <w:sz w:val="24"/>
          <w:szCs w:val="24"/>
          <w:lang w:val="pt-BR"/>
        </w:rPr>
      </w:r>
      <w:r>
        <w:rPr>
          <w:rFonts w:ascii="Times New Roman" w:hAnsi="Times New Roman" w:eastAsia="Times New Roman" w:cs="Times New Roman"/>
          <w:sz w:val="24"/>
          <w:szCs w:val="24"/>
          <w:lang w:val="pt-BR"/>
        </w:rPr>
      </w:r>
    </w:p>
    <w:p>
      <w:pPr>
        <w:pBdr/>
        <w:spacing w:line="360" w:lineRule="auto"/>
        <w:ind w:firstLine="708"/>
        <w:jc w:val="center"/>
        <w:rPr>
          <w:rFonts w:ascii="Times New Roman" w:hAnsi="Times New Roman" w:eastAsia="Times New Roman" w:cs="Times New Roman"/>
          <w:sz w:val="20"/>
          <w:szCs w:val="20"/>
          <w:highlight w:val="none"/>
          <w:lang w:val="pt-BR"/>
        </w:rPr>
      </w:pPr>
      <w:r>
        <w:rPr>
          <w:rFonts w:ascii="Times New Roman" w:hAnsi="Times New Roman" w:eastAsia="Times New Roman" w:cs="Times New Roman"/>
          <w:b/>
          <w:bCs/>
          <w:sz w:val="20"/>
          <w:szCs w:val="20"/>
          <w:lang w:val="pt-BR"/>
        </w:rPr>
        <w:t xml:space="preserve">Figura 1 –</w:t>
      </w:r>
      <w:r>
        <w:rPr>
          <w:rFonts w:ascii="Times New Roman" w:hAnsi="Times New Roman" w:eastAsia="Times New Roman" w:cs="Times New Roman"/>
          <w:sz w:val="20"/>
          <w:szCs w:val="20"/>
          <w:lang w:val="pt-BR"/>
        </w:rPr>
        <w:t xml:space="preserve"> Representação do funcionamento de um sistema operacional</w:t>
      </w:r>
      <w:r>
        <w:rPr>
          <w:rFonts w:ascii="Times New Roman" w:hAnsi="Times New Roman" w:eastAsia="Times New Roman" w:cs="Times New Roman"/>
          <w:sz w:val="20"/>
          <w:szCs w:val="20"/>
          <w:lang w:val="pt-BR"/>
        </w:rPr>
        <mc:AlternateContent>
          <mc:Choice Requires="wpg">
            <w:drawing>
              <wp:anchor xmlns:wp="http://schemas.openxmlformats.org/drawingml/2006/wordprocessingDrawing" xmlns:wp14="http://schemas.microsoft.com/office/word/2010/wordprocessingDrawing" distT="0" distB="0" distL="115200" distR="115200" simplePos="0" relativeHeight="44032" behindDoc="0" locked="0" layoutInCell="1" allowOverlap="1">
                <wp:simplePos x="0" y="0"/>
                <wp:positionH relativeFrom="column">
                  <wp:posOffset>1576230</wp:posOffset>
                </wp:positionH>
                <wp:positionV relativeFrom="paragraph">
                  <wp:posOffset>333356</wp:posOffset>
                </wp:positionV>
                <wp:extent cx="3312474" cy="2017074"/>
                <wp:effectExtent l="0" t="0" r="0" b="0"/>
                <wp:wrapSquare wrapText="bothSides"/>
                <wp:docPr id="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477175" name=""/>
                        <pic:cNvPicPr>
                          <a:picLocks noChangeAspect="1"/>
                        </pic:cNvPicPr>
                        <pic:nvPr/>
                      </pic:nvPicPr>
                      <pic:blipFill>
                        <a:blip r:embed="rId12"/>
                        <a:srcRect l="0" t="19773" r="0" b="19333"/>
                        <a:stretch/>
                      </pic:blipFill>
                      <pic:spPr bwMode="auto">
                        <a:xfrm flipH="0" flipV="0">
                          <a:off x="0" y="0"/>
                          <a:ext cx="3312474" cy="2017074"/>
                        </a:xfrm>
                        <a:prstGeom prst="rect">
                          <a:avLst/>
                        </a:prstGeom>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0" o:spid="_x0000_s0" type="#_x0000_t75" style="position:absolute;z-index:44032;o:allowoverlap:true;o:allowincell:true;mso-position-horizontal-relative:text;margin-left:124.11pt;mso-position-horizontal:absolute;mso-position-vertical-relative:text;margin-top:26.25pt;mso-position-vertical:absolute;width:260.82pt;height:158.82pt;mso-wrap-distance-left:9.07pt;mso-wrap-distance-top:0.00pt;mso-wrap-distance-right:9.07pt;mso-wrap-distance-bottom:0.00pt;z-index:1;" stroked="false">
                <w10:wrap type="square"/>
                <v:imagedata r:id="rId12" o:title=""/>
                <o:lock v:ext="edit" rotation="t"/>
              </v:shape>
            </w:pict>
          </mc:Fallback>
        </mc:AlternateContent>
      </w:r>
      <w:r>
        <w:rPr>
          <w:rFonts w:ascii="Times New Roman" w:hAnsi="Times New Roman" w:eastAsia="Times New Roman" w:cs="Times New Roman"/>
          <w:sz w:val="20"/>
          <w:szCs w:val="20"/>
          <w:highlight w:val="none"/>
          <w:lang w:val="pt-BR"/>
        </w:rPr>
      </w:r>
      <w:r>
        <w:rPr>
          <w:rFonts w:ascii="Times New Roman" w:hAnsi="Times New Roman" w:eastAsia="Times New Roman" w:cs="Times New Roman"/>
          <w:sz w:val="20"/>
          <w:szCs w:val="20"/>
          <w:highlight w:val="none"/>
          <w:lang w:val="pt-BR"/>
        </w:rPr>
      </w:r>
    </w:p>
    <w:p>
      <w:pPr>
        <w:pBdr/>
        <w:spacing w:line="360" w:lineRule="auto"/>
        <w:ind w:firstLine="708"/>
        <w:jc w:val="center"/>
        <w:rPr>
          <w:rFonts w:ascii="Times New Roman" w:hAnsi="Times New Roman" w:eastAsia="Times New Roman" w:cs="Times New Roman"/>
          <w:sz w:val="20"/>
          <w:szCs w:val="20"/>
          <w:lang w:val="pt-BR"/>
        </w:rPr>
      </w:pPr>
      <w:r>
        <w:rPr>
          <w:rFonts w:ascii="Times New Roman" w:hAnsi="Times New Roman" w:eastAsia="Times New Roman" w:cs="Times New Roman"/>
          <w:sz w:val="20"/>
          <w:szCs w:val="20"/>
          <w:lang w:val="pt-BR"/>
        </w:rPr>
      </w:r>
      <w:r>
        <w:rPr>
          <w:rFonts w:ascii="Times New Roman" w:hAnsi="Times New Roman" w:eastAsia="Times New Roman" w:cs="Times New Roman"/>
          <w:sz w:val="20"/>
          <w:szCs w:val="20"/>
          <w:lang w:val="pt-BR"/>
        </w:rPr>
      </w:r>
      <w:r>
        <w:rPr>
          <w:rFonts w:ascii="Times New Roman" w:hAnsi="Times New Roman" w:eastAsia="Times New Roman" w:cs="Times New Roman"/>
          <w:sz w:val="20"/>
          <w:szCs w:val="20"/>
          <w:lang w:val="pt-BR"/>
        </w:rPr>
      </w:r>
    </w:p>
    <w:p>
      <w:pPr>
        <w:pBdr/>
        <w:spacing w:line="360" w:lineRule="auto"/>
        <w:ind w:firstLine="708"/>
        <w:jc w:val="center"/>
        <w:rPr>
          <w:rFonts w:ascii="Times New Roman" w:hAnsi="Times New Roman" w:eastAsia="Times New Roman" w:cs="Times New Roman"/>
          <w:sz w:val="20"/>
          <w:szCs w:val="20"/>
          <w:lang w:val="pt-BR"/>
        </w:rPr>
      </w:pPr>
      <w:r>
        <w:rPr>
          <w:rFonts w:ascii="Times New Roman" w:hAnsi="Times New Roman" w:eastAsia="Times New Roman" w:cs="Times New Roman"/>
          <w:sz w:val="20"/>
          <w:szCs w:val="20"/>
          <w:lang w:val="pt-BR"/>
        </w:rPr>
      </w:r>
      <w:r>
        <w:rPr>
          <w:rFonts w:ascii="Times New Roman" w:hAnsi="Times New Roman" w:eastAsia="Times New Roman" w:cs="Times New Roman"/>
          <w:sz w:val="20"/>
          <w:szCs w:val="20"/>
          <w:lang w:val="pt-BR"/>
        </w:rPr>
      </w:r>
      <w:r>
        <w:rPr>
          <w:rFonts w:ascii="Times New Roman" w:hAnsi="Times New Roman" w:eastAsia="Times New Roman" w:cs="Times New Roman"/>
          <w:sz w:val="20"/>
          <w:szCs w:val="20"/>
          <w:lang w:val="pt-BR"/>
        </w:rPr>
      </w:r>
    </w:p>
    <w:p>
      <w:pPr>
        <w:pBdr/>
        <w:spacing w:line="360" w:lineRule="auto"/>
        <w:ind w:firstLine="708"/>
        <w:jc w:val="center"/>
        <w:rPr>
          <w:rFonts w:ascii="Times New Roman" w:hAnsi="Times New Roman" w:eastAsia="Times New Roman" w:cs="Times New Roman"/>
          <w:sz w:val="20"/>
          <w:szCs w:val="20"/>
          <w:lang w:val="pt-BR"/>
        </w:rPr>
      </w:pPr>
      <w:r>
        <w:rPr>
          <w:rFonts w:ascii="Times New Roman" w:hAnsi="Times New Roman" w:eastAsia="Times New Roman" w:cs="Times New Roman"/>
          <w:sz w:val="20"/>
          <w:szCs w:val="20"/>
          <w:lang w:val="pt-BR"/>
        </w:rPr>
      </w:r>
      <w:r>
        <w:rPr>
          <w:rFonts w:ascii="Times New Roman" w:hAnsi="Times New Roman" w:eastAsia="Times New Roman" w:cs="Times New Roman"/>
          <w:sz w:val="20"/>
          <w:szCs w:val="20"/>
          <w:lang w:val="pt-BR"/>
        </w:rPr>
      </w:r>
      <w:r>
        <w:rPr>
          <w:rFonts w:ascii="Times New Roman" w:hAnsi="Times New Roman" w:eastAsia="Times New Roman" w:cs="Times New Roman"/>
          <w:sz w:val="20"/>
          <w:szCs w:val="20"/>
          <w:lang w:val="pt-BR"/>
        </w:rPr>
      </w:r>
    </w:p>
    <w:p>
      <w:pPr>
        <w:pBdr/>
        <w:spacing w:line="360" w:lineRule="auto"/>
        <w:ind w:firstLine="708"/>
        <w:jc w:val="center"/>
        <w:rPr>
          <w:rFonts w:ascii="Times New Roman" w:hAnsi="Times New Roman" w:eastAsia="Times New Roman" w:cs="Times New Roman"/>
          <w:sz w:val="20"/>
          <w:szCs w:val="20"/>
          <w:lang w:val="pt-BR"/>
        </w:rPr>
      </w:pPr>
      <w:r>
        <w:rPr>
          <w:rFonts w:ascii="Times New Roman" w:hAnsi="Times New Roman" w:eastAsia="Times New Roman" w:cs="Times New Roman"/>
          <w:sz w:val="20"/>
          <w:szCs w:val="20"/>
          <w:lang w:val="pt-BR"/>
        </w:rPr>
      </w:r>
      <w:r>
        <w:rPr>
          <w:rFonts w:ascii="Times New Roman" w:hAnsi="Times New Roman" w:eastAsia="Times New Roman" w:cs="Times New Roman"/>
          <w:sz w:val="20"/>
          <w:szCs w:val="20"/>
          <w:lang w:val="pt-BR"/>
        </w:rPr>
      </w:r>
      <w:r>
        <w:rPr>
          <w:rFonts w:ascii="Times New Roman" w:hAnsi="Times New Roman" w:eastAsia="Times New Roman" w:cs="Times New Roman"/>
          <w:sz w:val="20"/>
          <w:szCs w:val="20"/>
          <w:lang w:val="pt-BR"/>
        </w:rPr>
      </w:r>
    </w:p>
    <w:p>
      <w:pPr>
        <w:pBdr/>
        <w:spacing w:line="360" w:lineRule="auto"/>
        <w:ind w:firstLine="708"/>
        <w:jc w:val="center"/>
        <w:rPr>
          <w:rFonts w:ascii="Times New Roman" w:hAnsi="Times New Roman" w:eastAsia="Times New Roman" w:cs="Times New Roman"/>
          <w:sz w:val="20"/>
          <w:szCs w:val="20"/>
          <w:lang w:val="pt-BR"/>
        </w:rPr>
      </w:pPr>
      <w:r>
        <w:rPr>
          <w:rFonts w:ascii="Times New Roman" w:hAnsi="Times New Roman" w:eastAsia="Times New Roman" w:cs="Times New Roman"/>
          <w:sz w:val="20"/>
          <w:szCs w:val="20"/>
          <w:lang w:val="pt-BR"/>
        </w:rPr>
      </w:r>
      <w:r>
        <w:rPr>
          <w:rFonts w:ascii="Times New Roman" w:hAnsi="Times New Roman" w:eastAsia="Times New Roman" w:cs="Times New Roman"/>
          <w:sz w:val="20"/>
          <w:szCs w:val="20"/>
          <w:lang w:val="pt-BR"/>
        </w:rPr>
      </w:r>
      <w:r>
        <w:rPr>
          <w:rFonts w:ascii="Times New Roman" w:hAnsi="Times New Roman" w:eastAsia="Times New Roman" w:cs="Times New Roman"/>
          <w:sz w:val="20"/>
          <w:szCs w:val="20"/>
          <w:lang w:val="pt-BR"/>
        </w:rPr>
      </w:r>
    </w:p>
    <w:p>
      <w:pPr>
        <w:pBdr/>
        <w:spacing w:line="360" w:lineRule="auto"/>
        <w:ind w:firstLine="708"/>
        <w:jc w:val="center"/>
        <w:rPr>
          <w:rFonts w:ascii="Times New Roman" w:hAnsi="Times New Roman" w:eastAsia="Times New Roman" w:cs="Times New Roman"/>
          <w:sz w:val="20"/>
          <w:szCs w:val="20"/>
          <w:lang w:val="pt-BR"/>
        </w:rPr>
      </w:pPr>
      <w:r>
        <w:rPr>
          <w:rFonts w:ascii="Times New Roman" w:hAnsi="Times New Roman" w:eastAsia="Times New Roman" w:cs="Times New Roman"/>
          <w:sz w:val="20"/>
          <w:szCs w:val="20"/>
          <w:highlight w:val="none"/>
          <w:lang w:val="pt-BR"/>
        </w:rPr>
      </w:r>
      <w:r>
        <w:rPr>
          <w:rFonts w:ascii="Times New Roman" w:hAnsi="Times New Roman" w:eastAsia="Times New Roman" w:cs="Times New Roman"/>
          <w:sz w:val="20"/>
          <w:szCs w:val="20"/>
          <w:lang w:val="pt-BR"/>
        </w:rPr>
      </w:r>
      <w:r>
        <w:rPr>
          <w:rFonts w:ascii="Times New Roman" w:hAnsi="Times New Roman" w:eastAsia="Times New Roman" w:cs="Times New Roman"/>
          <w:sz w:val="20"/>
          <w:szCs w:val="20"/>
          <w:lang w:val="pt-BR"/>
        </w:rPr>
      </w:r>
    </w:p>
    <w:p>
      <w:pPr>
        <w:pBdr/>
        <w:spacing w:line="360" w:lineRule="auto"/>
        <w:ind w:firstLine="708"/>
        <w:jc w:val="center"/>
        <w:rPr>
          <w:rFonts w:ascii="Times New Roman" w:hAnsi="Times New Roman" w:eastAsia="Times New Roman" w:cs="Times New Roman"/>
          <w:sz w:val="20"/>
          <w:szCs w:val="20"/>
          <w:lang w:val="pt-BR"/>
        </w:rPr>
      </w:pPr>
      <w:r>
        <w:rPr>
          <w:rFonts w:ascii="Times New Roman" w:hAnsi="Times New Roman" w:eastAsia="Times New Roman" w:cs="Times New Roman"/>
          <w:sz w:val="20"/>
          <w:szCs w:val="20"/>
          <w:lang w:val="pt-BR"/>
        </w:rPr>
        <w:t xml:space="preserve">Autoria própria</w:t>
      </w:r>
      <w:r>
        <w:rPr>
          <w:rFonts w:ascii="Times New Roman" w:hAnsi="Times New Roman" w:eastAsia="Times New Roman" w:cs="Times New Roman"/>
          <w:sz w:val="20"/>
          <w:szCs w:val="20"/>
          <w:lang w:val="pt-BR"/>
        </w:rPr>
      </w:r>
      <w:r>
        <w:rPr>
          <w:rFonts w:ascii="Times New Roman" w:hAnsi="Times New Roman" w:eastAsia="Times New Roman" w:cs="Times New Roman"/>
          <w:sz w:val="20"/>
          <w:szCs w:val="20"/>
          <w:lang w:val="pt-BR"/>
        </w:rPr>
      </w:r>
    </w:p>
    <w:p>
      <w:pPr>
        <w:pBdr/>
        <w:spacing w:line="360" w:lineRule="auto"/>
        <w:ind w:firstLine="708"/>
        <w:jc w:val="both"/>
        <w:rPr>
          <w:rFonts w:ascii="Times New Roman" w:hAnsi="Times New Roman" w:eastAsia="Times New Roman" w:cs="Times New Roman"/>
          <w:color w:val="000000"/>
          <w:sz w:val="24"/>
          <w:szCs w:val="24"/>
          <w:lang w:val="pt-BR"/>
        </w:rPr>
      </w:pPr>
      <w:r>
        <w:rPr>
          <w:rFonts w:ascii="Times New Roman" w:hAnsi="Times New Roman" w:eastAsia="Times New Roman" w:cs="Times New Roman"/>
          <w:sz w:val="24"/>
          <w:szCs w:val="24"/>
          <w:lang w:val="pt-BR"/>
        </w:rPr>
        <w:t xml:space="preserve">Ainda nesse </w:t>
      </w:r>
      <w:r>
        <w:rPr>
          <w:rFonts w:ascii="Times New Roman" w:hAnsi="Times New Roman" w:eastAsia="Times New Roman" w:cs="Times New Roman"/>
          <w:sz w:val="24"/>
          <w:szCs w:val="24"/>
          <w:lang w:val="pt-BR"/>
        </w:rPr>
        <w:t xml:space="preserve">s</w:t>
      </w:r>
      <w:r>
        <w:rPr>
          <w:rFonts w:ascii="Times New Roman" w:hAnsi="Times New Roman" w:eastAsia="Times New Roman" w:cs="Times New Roman"/>
          <w:sz w:val="24"/>
          <w:szCs w:val="24"/>
          <w:lang w:val="pt-BR"/>
        </w:rPr>
        <w:t xml:space="preserve">entido</w:t>
      </w:r>
      <w:r>
        <w:rPr>
          <w:rFonts w:ascii="Times New Roman" w:hAnsi="Times New Roman" w:eastAsia="Times New Roman" w:cs="Times New Roman"/>
          <w:sz w:val="24"/>
          <w:szCs w:val="24"/>
          <w:lang w:val="pt-BR"/>
        </w:rPr>
        <w:t xml:space="preserve">, é interessante destacar aqui a diferença entre SO e </w:t>
      </w:r>
      <w:r>
        <w:rPr>
          <w:rFonts w:ascii="Times New Roman" w:hAnsi="Times New Roman" w:eastAsia="Times New Roman" w:cs="Times New Roman"/>
          <w:i/>
          <w:iCs/>
          <w:sz w:val="24"/>
          <w:szCs w:val="24"/>
          <w:lang w:val="pt-BR"/>
        </w:rPr>
        <w:t xml:space="preserve">firmware</w:t>
      </w:r>
      <w:r>
        <w:rPr>
          <w:rFonts w:ascii="Times New Roman" w:hAnsi="Times New Roman" w:eastAsia="Times New Roman" w:cs="Times New Roman"/>
          <w:sz w:val="24"/>
          <w:szCs w:val="24"/>
          <w:lang w:val="pt-BR"/>
        </w:rPr>
        <w:t xml:space="preserve">. </w:t>
      </w:r>
      <w:r>
        <w:rPr>
          <w:rFonts w:ascii="Times New Roman" w:hAnsi="Times New Roman" w:eastAsia="Times New Roman" w:cs="Times New Roman"/>
          <w:i/>
          <w:iCs/>
          <w:sz w:val="24"/>
          <w:szCs w:val="24"/>
          <w:lang w:val="pt-BR"/>
        </w:rPr>
        <w:t xml:space="preserve">Firmware </w:t>
      </w:r>
      <w:r>
        <w:rPr>
          <w:rFonts w:ascii="Times New Roman" w:hAnsi="Times New Roman" w:eastAsia="Times New Roman" w:cs="Times New Roman"/>
          <w:sz w:val="24"/>
          <w:szCs w:val="24"/>
          <w:lang w:val="pt-BR"/>
        </w:rPr>
        <w:t xml:space="preserve">pode ser entendido como um </w:t>
      </w:r>
      <w:r>
        <w:rPr>
          <w:rFonts w:ascii="Times New Roman" w:hAnsi="Times New Roman" w:eastAsia="Times New Roman" w:cs="Times New Roman"/>
          <w:i/>
          <w:iCs/>
          <w:sz w:val="24"/>
          <w:szCs w:val="24"/>
          <w:lang w:val="pt-BR"/>
        </w:rPr>
        <w:t xml:space="preserve">software</w:t>
      </w:r>
      <w:r>
        <w:rPr>
          <w:rFonts w:ascii="Times New Roman" w:hAnsi="Times New Roman" w:eastAsia="Times New Roman" w:cs="Times New Roman"/>
          <w:sz w:val="24"/>
          <w:szCs w:val="24"/>
          <w:lang w:val="pt-BR"/>
        </w:rPr>
        <w:t xml:space="preserve"> embarcado que é programado diretamente no </w:t>
      </w:r>
      <w:r>
        <w:rPr>
          <w:rFonts w:ascii="Times New Roman" w:hAnsi="Times New Roman" w:eastAsia="Times New Roman" w:cs="Times New Roman"/>
          <w:i/>
          <w:iCs/>
          <w:sz w:val="24"/>
          <w:szCs w:val="24"/>
          <w:lang w:val="pt-BR"/>
        </w:rPr>
        <w:t xml:space="preserve">hardware</w:t>
      </w:r>
      <w:r>
        <w:rPr>
          <w:rFonts w:ascii="Times New Roman" w:hAnsi="Times New Roman" w:eastAsia="Times New Roman" w:cs="Times New Roman"/>
          <w:sz w:val="24"/>
          <w:szCs w:val="24"/>
          <w:lang w:val="pt-BR"/>
        </w:rPr>
        <w:t xml:space="preserve">, atendendo às limitações físicas, embora possa ser operado pelo usuário da mesma forma que o </w:t>
      </w:r>
      <w:r>
        <w:rPr>
          <w:rFonts w:ascii="Times New Roman" w:hAnsi="Times New Roman" w:eastAsia="Times New Roman" w:cs="Times New Roman"/>
          <w:i/>
          <w:iCs/>
          <w:sz w:val="24"/>
          <w:szCs w:val="24"/>
          <w:lang w:val="pt-BR"/>
        </w:rPr>
        <w:t xml:space="preserve">kernel</w:t>
      </w:r>
      <w:r>
        <w:rPr>
          <w:rFonts w:ascii="Times New Roman" w:hAnsi="Times New Roman" w:eastAsia="Times New Roman" w:cs="Times New Roman"/>
          <w:sz w:val="24"/>
          <w:szCs w:val="24"/>
          <w:lang w:val="pt-BR"/>
        </w:rPr>
        <w:t xml:space="preserve">, através de interfaces gráficas e de linha de comando que permitem configurar e controlar certos aspectos do </w:t>
      </w:r>
      <w:r>
        <w:rPr>
          <w:rFonts w:ascii="Times New Roman" w:hAnsi="Times New Roman" w:eastAsia="Times New Roman" w:cs="Times New Roman"/>
          <w:i/>
          <w:iCs/>
          <w:sz w:val="24"/>
          <w:szCs w:val="24"/>
          <w:lang w:val="pt-BR"/>
        </w:rPr>
        <w:t xml:space="preserve">hardware</w:t>
      </w:r>
      <w:r>
        <w:rPr>
          <w:rFonts w:ascii="Times New Roman" w:hAnsi="Times New Roman" w:eastAsia="Times New Roman" w:cs="Times New Roman"/>
          <w:i/>
          <w:iCs/>
          <w:sz w:val="24"/>
          <w:szCs w:val="24"/>
          <w:lang w:val="pt-BR"/>
        </w:rPr>
        <w:t xml:space="preserve">. </w:t>
      </w:r>
      <w:r>
        <w:rPr>
          <w:rFonts w:ascii="Times New Roman" w:hAnsi="Times New Roman" w:eastAsia="Times New Roman" w:cs="Times New Roman"/>
          <w:sz w:val="24"/>
          <w:szCs w:val="24"/>
          <w:lang w:val="pt-BR"/>
        </w:rPr>
        <w:t xml:space="preserve">Exemplos de </w:t>
      </w:r>
      <w:r>
        <w:rPr>
          <w:rFonts w:ascii="Times New Roman" w:hAnsi="Times New Roman" w:eastAsia="Times New Roman" w:cs="Times New Roman"/>
          <w:i/>
          <w:iCs/>
          <w:sz w:val="24"/>
          <w:szCs w:val="24"/>
          <w:lang w:val="pt-BR"/>
        </w:rPr>
        <w:t xml:space="preserve">firmwares </w:t>
      </w:r>
      <w:r>
        <w:rPr>
          <w:rFonts w:ascii="Times New Roman" w:hAnsi="Times New Roman" w:eastAsia="Times New Roman" w:cs="Times New Roman"/>
          <w:sz w:val="24"/>
          <w:szCs w:val="24"/>
          <w:lang w:val="pt-BR"/>
        </w:rPr>
        <w:t xml:space="preserve">são</w:t>
      </w:r>
      <w:r>
        <w:rPr>
          <w:rFonts w:ascii="Times New Roman" w:hAnsi="Times New Roman" w:eastAsia="Times New Roman" w:cs="Times New Roman"/>
          <w:sz w:val="24"/>
          <w:szCs w:val="24"/>
          <w:lang w:val="pt-BR"/>
        </w:rPr>
        <w:t xml:space="preserve"> </w:t>
      </w:r>
      <w:r>
        <w:rPr>
          <w:rFonts w:ascii="Times New Roman" w:hAnsi="Times New Roman" w:eastAsia="Times New Roman" w:cs="Times New Roman"/>
          <w:sz w:val="24"/>
          <w:szCs w:val="24"/>
          <w:lang w:val="pt-BR"/>
        </w:rPr>
        <w:t xml:space="preserve">a BIOS (</w:t>
      </w:r>
      <w:r>
        <w:rPr>
          <w:rFonts w:ascii="Times New Roman" w:hAnsi="Times New Roman" w:eastAsia="Times New Roman" w:cs="Times New Roman"/>
          <w:i/>
          <w:iCs/>
          <w:sz w:val="24"/>
          <w:szCs w:val="24"/>
          <w:lang w:val="pt-BR"/>
        </w:rPr>
        <w:t xml:space="preserve">Basic Input Output System</w:t>
      </w:r>
      <w:r>
        <w:rPr>
          <w:rFonts w:ascii="Times New Roman" w:hAnsi="Times New Roman" w:eastAsia="Times New Roman" w:cs="Times New Roman"/>
          <w:sz w:val="24"/>
          <w:szCs w:val="24"/>
          <w:lang w:val="pt-BR"/>
        </w:rPr>
        <w:t xml:space="preserve">) e a UEFI (</w:t>
      </w:r>
      <w:r>
        <w:rPr>
          <w:rFonts w:ascii="Times New Roman" w:hAnsi="Times New Roman" w:eastAsia="Times New Roman" w:cs="Times New Roman"/>
          <w:i/>
          <w:iCs/>
          <w:color w:val="000000"/>
          <w:sz w:val="24"/>
          <w:lang w:val="pt-BR"/>
        </w:rPr>
        <w:t xml:space="preserve">Unified</w:t>
      </w:r>
      <w:r>
        <w:rPr>
          <w:rFonts w:ascii="Times New Roman" w:hAnsi="Times New Roman" w:eastAsia="Times New Roman" w:cs="Times New Roman"/>
          <w:i/>
          <w:iCs/>
          <w:color w:val="000000"/>
          <w:sz w:val="24"/>
          <w:lang w:val="pt-BR"/>
        </w:rPr>
        <w:t xml:space="preserve"> </w:t>
      </w:r>
      <w:r>
        <w:rPr>
          <w:rFonts w:ascii="Times New Roman" w:hAnsi="Times New Roman" w:eastAsia="Times New Roman" w:cs="Times New Roman"/>
          <w:i/>
          <w:iCs/>
          <w:color w:val="000000"/>
          <w:sz w:val="24"/>
          <w:lang w:val="pt-BR"/>
        </w:rPr>
        <w:t xml:space="preserve">Extensible</w:t>
      </w:r>
      <w:r>
        <w:rPr>
          <w:rFonts w:ascii="Times New Roman" w:hAnsi="Times New Roman" w:eastAsia="Times New Roman" w:cs="Times New Roman"/>
          <w:i/>
          <w:iCs/>
          <w:color w:val="000000"/>
          <w:sz w:val="24"/>
          <w:lang w:val="pt-BR"/>
        </w:rPr>
        <w:t xml:space="preserve"> Firmware Interface</w:t>
      </w:r>
      <w:r>
        <w:rPr>
          <w:rFonts w:ascii="Times New Roman" w:hAnsi="Times New Roman" w:eastAsia="Times New Roman" w:cs="Times New Roman"/>
          <w:color w:val="000000"/>
          <w:sz w:val="24"/>
          <w:lang w:val="pt-BR"/>
        </w:rPr>
        <w:t xml:space="preserve">), utilizadas para inicializar e configurar </w:t>
      </w:r>
      <w:r>
        <w:rPr>
          <w:rFonts w:ascii="Times New Roman" w:hAnsi="Times New Roman" w:eastAsia="Times New Roman" w:cs="Times New Roman"/>
          <w:i/>
          <w:iCs/>
          <w:color w:val="000000"/>
          <w:sz w:val="24"/>
          <w:lang w:val="pt-BR"/>
        </w:rPr>
        <w:t xml:space="preserve">hardware</w:t>
      </w:r>
      <w:r>
        <w:rPr>
          <w:rFonts w:ascii="Times New Roman" w:hAnsi="Times New Roman" w:eastAsia="Times New Roman" w:cs="Times New Roman"/>
          <w:i/>
          <w:iCs/>
          <w:color w:val="000000"/>
          <w:sz w:val="24"/>
          <w:lang w:val="pt-BR"/>
        </w:rPr>
        <w:t xml:space="preserve"> </w:t>
      </w:r>
      <w:r>
        <w:rPr>
          <w:rFonts w:ascii="Times New Roman" w:hAnsi="Times New Roman" w:eastAsia="Times New Roman" w:cs="Times New Roman"/>
          <w:color w:val="000000"/>
          <w:sz w:val="24"/>
          <w:lang w:val="pt-BR"/>
        </w:rPr>
        <w:t xml:space="preserve">em computadores</w:t>
      </w:r>
      <w:r>
        <w:rPr>
          <w:rFonts w:ascii="Times New Roman" w:hAnsi="Times New Roman" w:eastAsia="Times New Roman" w:cs="Times New Roman"/>
          <w:color w:val="000000"/>
          <w:sz w:val="24"/>
          <w:lang w:val="pt-BR"/>
        </w:rPr>
        <w:t xml:space="preserve"> </w:t>
      </w:r>
      <w:r>
        <w:rPr>
          <w:rFonts w:ascii="Times New Roman" w:hAnsi="Times New Roman" w:eastAsia="Times New Roman" w:cs="Times New Roman"/>
          <w:sz w:val="24"/>
          <w:szCs w:val="24"/>
          <w:lang w:val="pt-BR"/>
        </w:rPr>
        <w:t xml:space="preserve">(</w:t>
      </w:r>
      <w:r>
        <w:rPr>
          <w:rFonts w:ascii="Times New Roman" w:hAnsi="Times New Roman" w:eastAsia="Times New Roman" w:cs="Times New Roman"/>
          <w:sz w:val="24"/>
          <w:szCs w:val="24"/>
          <w:lang w:val="pt-BR"/>
        </w:rPr>
        <w:t xml:space="preserve">Tanenbaum</w:t>
      </w:r>
      <w:r>
        <w:rPr>
          <w:rFonts w:ascii="Times New Roman" w:hAnsi="Times New Roman" w:eastAsia="Times New Roman" w:cs="Times New Roman"/>
          <w:sz w:val="24"/>
          <w:szCs w:val="24"/>
          <w:lang w:val="pt-BR"/>
        </w:rPr>
        <w:t xml:space="preserve">, 1992).</w:t>
      </w:r>
      <w:r>
        <w:rPr>
          <w:rFonts w:ascii="Times New Roman" w:hAnsi="Times New Roman" w:eastAsia="Times New Roman" w:cs="Times New Roman"/>
          <w:color w:val="000000"/>
          <w:sz w:val="24"/>
          <w:szCs w:val="24"/>
          <w:lang w:val="pt-BR"/>
        </w:rPr>
      </w:r>
      <w:r>
        <w:rPr>
          <w:rFonts w:ascii="Times New Roman" w:hAnsi="Times New Roman" w:eastAsia="Times New Roman" w:cs="Times New Roman"/>
          <w:color w:val="000000"/>
          <w:sz w:val="24"/>
          <w:szCs w:val="24"/>
          <w:lang w:val="pt-BR"/>
        </w:rPr>
      </w:r>
    </w:p>
    <w:p>
      <w:pPr>
        <w:pBdr/>
        <w:spacing w:line="360" w:lineRule="auto"/>
        <w:ind w:firstLine="708"/>
        <w:jc w:val="both"/>
        <w:rPr>
          <w:rFonts w:ascii="Times New Roman" w:hAnsi="Times New Roman" w:eastAsia="Times New Roman" w:cs="Times New Roman"/>
          <w:color w:val="000000"/>
          <w:sz w:val="24"/>
          <w:szCs w:val="24"/>
          <w:lang w:val="pt-BR"/>
        </w:rPr>
      </w:pPr>
      <w:r>
        <w:rPr>
          <w:rFonts w:ascii="Times New Roman" w:hAnsi="Times New Roman" w:eastAsia="Times New Roman" w:cs="Times New Roman"/>
          <w:color w:val="000000"/>
          <w:sz w:val="24"/>
          <w:lang w:val="pt-BR"/>
        </w:rPr>
        <w:t xml:space="preserve">No mais baixo nível, </w:t>
      </w:r>
      <w:r>
        <w:rPr>
          <w:rFonts w:ascii="Times New Roman" w:hAnsi="Times New Roman" w:eastAsia="Times New Roman" w:cs="Times New Roman"/>
          <w:color w:val="000000"/>
          <w:sz w:val="24"/>
          <w:lang w:val="pt-BR"/>
        </w:rPr>
        <w:t xml:space="preserve">são</w:t>
      </w:r>
      <w:r>
        <w:rPr>
          <w:rFonts w:ascii="Times New Roman" w:hAnsi="Times New Roman" w:eastAsia="Times New Roman" w:cs="Times New Roman"/>
          <w:color w:val="000000"/>
          <w:sz w:val="24"/>
          <w:lang w:val="pt-BR"/>
        </w:rPr>
        <w:t xml:space="preserve"> </w:t>
      </w:r>
      <w:r>
        <w:rPr>
          <w:rFonts w:ascii="Times New Roman" w:hAnsi="Times New Roman" w:eastAsia="Times New Roman" w:cs="Times New Roman"/>
          <w:color w:val="000000"/>
          <w:sz w:val="24"/>
          <w:lang w:val="pt-BR"/>
        </w:rPr>
        <w:t xml:space="preserve">utilizado</w:t>
      </w:r>
      <w:r>
        <w:rPr>
          <w:rFonts w:ascii="Times New Roman" w:hAnsi="Times New Roman" w:eastAsia="Times New Roman" w:cs="Times New Roman"/>
          <w:color w:val="000000"/>
          <w:sz w:val="24"/>
          <w:lang w:val="pt-BR"/>
        </w:rPr>
        <w:t xml:space="preserve">s</w:t>
      </w:r>
      <w:r>
        <w:rPr>
          <w:rFonts w:ascii="Times New Roman" w:hAnsi="Times New Roman" w:eastAsia="Times New Roman" w:cs="Times New Roman"/>
          <w:color w:val="000000"/>
          <w:sz w:val="24"/>
          <w:lang w:val="pt-BR"/>
        </w:rPr>
        <w:t xml:space="preserve"> dois números para determinar se há ou não a presença de energia nos cir</w:t>
      </w:r>
      <w:r>
        <w:rPr>
          <w:rFonts w:ascii="Times New Roman" w:hAnsi="Times New Roman" w:eastAsia="Times New Roman" w:cs="Times New Roman"/>
          <w:color w:val="000000"/>
          <w:sz w:val="24"/>
          <w:lang w:val="pt-BR"/>
        </w:rPr>
        <w:t xml:space="preserve">cuitos elétricos, isto é, 1 para quando há eletricidade e 0 quando há ausência. Isso é herança dos computadores de uso geral, que precederam os computadores atuais, uma vez que a programação deles era realizada com a conexão direta das unidades físicas do </w:t>
      </w:r>
      <w:r>
        <w:rPr>
          <w:rFonts w:ascii="Times New Roman" w:hAnsi="Times New Roman" w:eastAsia="Times New Roman" w:cs="Times New Roman"/>
          <w:i/>
          <w:iCs/>
          <w:color w:val="000000"/>
          <w:sz w:val="24"/>
          <w:lang w:val="pt-BR"/>
        </w:rPr>
        <w:t xml:space="preserve">hardware</w:t>
      </w:r>
      <w:r>
        <w:rPr>
          <w:rFonts w:ascii="Times New Roman" w:hAnsi="Times New Roman" w:eastAsia="Times New Roman" w:cs="Times New Roman"/>
          <w:color w:val="000000"/>
          <w:sz w:val="24"/>
          <w:lang w:val="pt-BR"/>
        </w:rPr>
        <w:t xml:space="preserve"> responsáveis por enviar os sinais elétricos. Um desses exemplos é o ENIAC (</w:t>
      </w:r>
      <w:r>
        <w:rPr>
          <w:rFonts w:ascii="Times New Roman" w:hAnsi="Times New Roman" w:eastAsia="Times New Roman" w:cs="Times New Roman"/>
          <w:i/>
          <w:iCs/>
          <w:color w:val="000000"/>
          <w:sz w:val="24"/>
          <w:lang w:val="pt-BR"/>
        </w:rPr>
        <w:t xml:space="preserve">Eletronic </w:t>
      </w:r>
      <w:r>
        <w:rPr>
          <w:rFonts w:ascii="Times New Roman" w:hAnsi="Times New Roman" w:eastAsia="Times New Roman" w:cs="Times New Roman"/>
          <w:i/>
          <w:iCs/>
          <w:color w:val="000000"/>
          <w:sz w:val="24"/>
          <w:lang w:val="pt-BR"/>
        </w:rPr>
        <w:t xml:space="preserve">Numeric</w:t>
      </w:r>
      <w:r>
        <w:rPr>
          <w:rFonts w:ascii="Times New Roman" w:hAnsi="Times New Roman" w:eastAsia="Times New Roman" w:cs="Times New Roman"/>
          <w:i/>
          <w:iCs/>
          <w:color w:val="000000"/>
          <w:sz w:val="24"/>
          <w:lang w:val="pt-BR"/>
        </w:rPr>
        <w:t xml:space="preserve"> </w:t>
      </w:r>
      <w:r>
        <w:rPr>
          <w:rFonts w:ascii="Times New Roman" w:hAnsi="Times New Roman" w:eastAsia="Times New Roman" w:cs="Times New Roman"/>
          <w:i/>
          <w:iCs/>
          <w:color w:val="000000"/>
          <w:sz w:val="24"/>
          <w:lang w:val="pt-BR"/>
        </w:rPr>
        <w:t xml:space="preserve">Integrator</w:t>
      </w:r>
      <w:r>
        <w:rPr>
          <w:rFonts w:ascii="Times New Roman" w:hAnsi="Times New Roman" w:eastAsia="Times New Roman" w:cs="Times New Roman"/>
          <w:i/>
          <w:iCs/>
          <w:color w:val="000000"/>
          <w:sz w:val="24"/>
          <w:lang w:val="pt-BR"/>
        </w:rPr>
        <w:t xml:space="preserve"> </w:t>
      </w:r>
      <w:r>
        <w:rPr>
          <w:rFonts w:ascii="Times New Roman" w:hAnsi="Times New Roman" w:eastAsia="Times New Roman" w:cs="Times New Roman"/>
          <w:i/>
          <w:iCs/>
          <w:color w:val="000000"/>
          <w:sz w:val="24"/>
          <w:lang w:val="pt-BR"/>
        </w:rPr>
        <w:t xml:space="preserve">and</w:t>
      </w:r>
      <w:r>
        <w:rPr>
          <w:rFonts w:ascii="Times New Roman" w:hAnsi="Times New Roman" w:eastAsia="Times New Roman" w:cs="Times New Roman"/>
          <w:i/>
          <w:iCs/>
          <w:color w:val="000000"/>
          <w:sz w:val="24"/>
          <w:lang w:val="pt-BR"/>
        </w:rPr>
        <w:t xml:space="preserve"> Computer</w:t>
      </w:r>
      <w:r>
        <w:rPr>
          <w:rFonts w:ascii="Times New Roman" w:hAnsi="Times New Roman" w:eastAsia="Times New Roman" w:cs="Times New Roman"/>
          <w:color w:val="000000"/>
          <w:sz w:val="24"/>
          <w:lang w:val="pt-BR"/>
        </w:rPr>
        <w:t xml:space="preserve">),</w:t>
      </w:r>
      <w:r>
        <w:rPr>
          <w:rFonts w:ascii="Times New Roman" w:hAnsi="Times New Roman" w:eastAsia="Times New Roman" w:cs="Times New Roman"/>
          <w:color w:val="000000"/>
          <w:sz w:val="24"/>
          <w:lang w:val="pt-BR"/>
        </w:rPr>
        <w:t xml:space="preserve"> que </w:t>
      </w:r>
      <w:r>
        <w:rPr>
          <w:rFonts w:ascii="Times New Roman" w:hAnsi="Times New Roman" w:eastAsia="Times New Roman" w:cs="Times New Roman"/>
          <w:color w:val="000000"/>
          <w:sz w:val="24"/>
          <w:lang w:val="pt-BR"/>
        </w:rPr>
        <w:t xml:space="preserve">era uma máquina decimal, isto é, a cada dez dígitos se obtinha uma unidade da casa decimal seguinte. Dessa forma, os cálculos eram feitos pela conectividade ou não de cabos (</w:t>
      </w:r>
      <w:r>
        <w:rPr>
          <w:rFonts w:ascii="Times New Roman" w:hAnsi="Times New Roman" w:eastAsia="Times New Roman" w:cs="Times New Roman"/>
          <w:color w:val="000000"/>
          <w:sz w:val="24"/>
          <w:lang w:val="pt-BR"/>
        </w:rPr>
        <w:t xml:space="preserve">Alura</w:t>
      </w:r>
      <w:r>
        <w:rPr>
          <w:rFonts w:ascii="Times New Roman" w:hAnsi="Times New Roman" w:eastAsia="Times New Roman" w:cs="Times New Roman"/>
          <w:color w:val="000000"/>
          <w:sz w:val="24"/>
          <w:lang w:val="pt-BR"/>
        </w:rPr>
        <w:t xml:space="preserve">, 2024).</w:t>
      </w:r>
      <w:r>
        <w:rPr>
          <w:rFonts w:ascii="Times New Roman" w:hAnsi="Times New Roman" w:eastAsia="Times New Roman" w:cs="Times New Roman"/>
          <w:color w:val="000000"/>
          <w:sz w:val="24"/>
          <w:szCs w:val="24"/>
          <w:lang w:val="pt-BR"/>
        </w:rPr>
      </w:r>
      <w:r>
        <w:rPr>
          <w:rFonts w:ascii="Times New Roman" w:hAnsi="Times New Roman" w:eastAsia="Times New Roman" w:cs="Times New Roman"/>
          <w:color w:val="000000"/>
          <w:sz w:val="24"/>
          <w:szCs w:val="24"/>
          <w:lang w:val="pt-BR"/>
        </w:rPr>
      </w:r>
    </w:p>
    <w:p>
      <w:pPr>
        <w:pBdr/>
        <w:spacing w:line="360" w:lineRule="auto"/>
        <w:ind w:firstLine="708"/>
        <w:jc w:val="both"/>
        <w:rPr>
          <w:rFonts w:ascii="Times New Roman" w:hAnsi="Times New Roman" w:eastAsia="Times New Roman" w:cs="Times New Roman"/>
          <w:color w:val="000000"/>
          <w:sz w:val="24"/>
          <w:szCs w:val="24"/>
          <w:lang w:val="pt-BR"/>
        </w:rPr>
      </w:pPr>
      <w:r>
        <w:rPr>
          <w:rFonts w:ascii="Times New Roman" w:hAnsi="Times New Roman" w:eastAsia="Times New Roman" w:cs="Times New Roman"/>
          <w:color w:val="000000"/>
          <w:sz w:val="24"/>
          <w:lang w:val="pt-BR"/>
        </w:rPr>
        <w:t xml:space="preserve">A mudança de paradigma dos computadores de uso geral se deu quando matemáticos da época se basearam nos conceitos de Leibniz e George </w:t>
      </w:r>
      <w:r>
        <w:rPr>
          <w:rFonts w:ascii="Times New Roman" w:hAnsi="Times New Roman" w:eastAsia="Times New Roman" w:cs="Times New Roman"/>
          <w:color w:val="000000"/>
          <w:sz w:val="24"/>
          <w:lang w:val="pt-BR"/>
        </w:rPr>
        <w:t xml:space="preserve">Boole</w:t>
      </w:r>
      <w:r>
        <w:rPr>
          <w:rFonts w:ascii="Times New Roman" w:hAnsi="Times New Roman" w:eastAsia="Times New Roman" w:cs="Times New Roman"/>
          <w:color w:val="000000"/>
          <w:sz w:val="24"/>
          <w:lang w:val="pt-BR"/>
        </w:rPr>
        <w:t xml:space="preserve">, em relação ao sistema binário e à álgebra booleana, respectivamente (</w:t>
      </w:r>
      <w:r>
        <w:rPr>
          <w:rFonts w:ascii="Times New Roman" w:hAnsi="Times New Roman" w:eastAsia="Times New Roman" w:cs="Times New Roman"/>
          <w:color w:val="000000"/>
          <w:sz w:val="24"/>
          <w:lang w:val="pt-BR"/>
        </w:rPr>
        <w:t xml:space="preserve">Alura</w:t>
      </w:r>
      <w:r>
        <w:rPr>
          <w:rFonts w:ascii="Times New Roman" w:hAnsi="Times New Roman" w:eastAsia="Times New Roman" w:cs="Times New Roman"/>
          <w:color w:val="000000"/>
          <w:sz w:val="24"/>
          <w:lang w:val="pt-BR"/>
        </w:rPr>
        <w:t xml:space="preserve">, 2024). Essas mudanças tornaram possível a elaboração de novas </w:t>
      </w:r>
      <w:commentRangeStart w:id="2"/>
      <w:r>
        <w:rPr>
          <w:rFonts w:ascii="Times New Roman" w:hAnsi="Times New Roman" w:eastAsia="Times New Roman" w:cs="Times New Roman"/>
          <w:color w:val="000000"/>
          <w:sz w:val="24"/>
          <w:lang w:val="pt-BR"/>
        </w:rPr>
        <w:t xml:space="preserve">arquiteturas</w:t>
      </w:r>
      <w:commentRangeEnd w:id="2"/>
      <w:r>
        <w:commentReference w:id="2"/>
      </w:r>
      <w:r>
        <w:rPr>
          <w:rStyle w:val="1057"/>
          <w:rFonts w:ascii="Times New Roman" w:hAnsi="Times New Roman" w:eastAsia="Times New Roman" w:cs="Times New Roman"/>
          <w:color w:val="000000"/>
          <w:sz w:val="24"/>
        </w:rPr>
        <w:footnoteReference w:id="2"/>
      </w:r>
      <w:r>
        <w:rPr>
          <w:rStyle w:val="1057"/>
          <w:rFonts w:ascii="Times New Roman" w:hAnsi="Times New Roman" w:eastAsia="Times New Roman" w:cs="Times New Roman"/>
          <w:color w:val="000000"/>
          <w:sz w:val="24"/>
          <w:vertAlign w:val="baseline"/>
          <w:lang w:val="pt-BR"/>
        </w:rPr>
        <w:t xml:space="preserve">, mais fáceis de serem traduzidas para o mundo dos circuitos eletrônicos em que a eletricidade assume um papel fundamental.</w:t>
      </w:r>
      <w:r>
        <w:rPr>
          <w:rFonts w:ascii="Times New Roman" w:hAnsi="Times New Roman" w:eastAsia="Times New Roman" w:cs="Times New Roman"/>
          <w:color w:val="000000"/>
          <w:sz w:val="24"/>
          <w:szCs w:val="24"/>
          <w:lang w:val="pt-BR"/>
        </w:rPr>
      </w:r>
      <w:r>
        <w:rPr>
          <w:rFonts w:ascii="Times New Roman" w:hAnsi="Times New Roman" w:eastAsia="Times New Roman" w:cs="Times New Roman"/>
          <w:color w:val="000000"/>
          <w:sz w:val="24"/>
          <w:szCs w:val="24"/>
          <w:lang w:val="pt-BR"/>
        </w:rPr>
      </w:r>
    </w:p>
    <w:p>
      <w:pPr>
        <w:pBdr/>
        <w:spacing w:line="360" w:lineRule="auto"/>
        <w:ind w:firstLine="708"/>
        <w:jc w:val="both"/>
        <w:rPr>
          <w:rFonts w:ascii="Times New Roman" w:hAnsi="Times New Roman" w:eastAsia="Times New Roman" w:cs="Times New Roman"/>
          <w:color w:val="000000"/>
          <w:sz w:val="24"/>
          <w:szCs w:val="24"/>
          <w:lang w:val="pt-BR"/>
        </w:rPr>
      </w:pPr>
      <w:r>
        <w:rPr>
          <w:rFonts w:ascii="Times New Roman" w:hAnsi="Times New Roman" w:eastAsia="Times New Roman" w:cs="Times New Roman"/>
          <w:color w:val="000000"/>
          <w:sz w:val="24"/>
          <w:lang w:val="pt-BR"/>
        </w:rPr>
        <w:t xml:space="preserve">A base de um sistema numérico são os números de dígitos distintos que ela utiliza, no caso do sistema binário</w:t>
      </w:r>
      <w:r>
        <w:rPr>
          <w:rStyle w:val="1057"/>
          <w:rFonts w:ascii="Times New Roman" w:hAnsi="Times New Roman" w:eastAsia="Times New Roman" w:cs="Times New Roman"/>
          <w:color w:val="000000"/>
          <w:sz w:val="24"/>
          <w:lang w:val="pt-BR"/>
        </w:rPr>
        <w:footnoteReference w:id="3"/>
      </w:r>
      <w:r>
        <w:rPr>
          <w:rFonts w:ascii="Times New Roman" w:hAnsi="Times New Roman" w:eastAsia="Times New Roman" w:cs="Times New Roman"/>
          <w:color w:val="000000"/>
          <w:sz w:val="24"/>
          <w:lang w:val="pt-BR"/>
        </w:rPr>
        <w:t xml:space="preserve">, </w:t>
      </w:r>
      <w:r>
        <w:rPr>
          <w:rFonts w:ascii="Times New Roman" w:hAnsi="Times New Roman" w:eastAsia="Times New Roman" w:cs="Times New Roman"/>
          <w:color w:val="000000"/>
          <w:sz w:val="24"/>
          <w:lang w:val="pt-BR"/>
        </w:rPr>
        <w:t xml:space="preserve">como já dito</w:t>
      </w:r>
      <w:r>
        <w:rPr>
          <w:rFonts w:ascii="Times New Roman" w:hAnsi="Times New Roman" w:eastAsia="Times New Roman" w:cs="Times New Roman"/>
          <w:color w:val="000000"/>
          <w:sz w:val="24"/>
          <w:lang w:val="pt-BR"/>
        </w:rPr>
        <w:t xml:space="preserve">, são o 0 e 1. No sistema decimal, são o 0,</w:t>
      </w:r>
      <w:r>
        <w:rPr>
          <w:rFonts w:ascii="Times New Roman" w:hAnsi="Times New Roman" w:eastAsia="Times New Roman" w:cs="Times New Roman"/>
          <w:color w:val="000000"/>
          <w:sz w:val="24"/>
          <w:lang w:val="pt-BR"/>
        </w:rPr>
        <w:t xml:space="preserve"> </w:t>
      </w:r>
      <w:r>
        <w:rPr>
          <w:rFonts w:ascii="Times New Roman" w:hAnsi="Times New Roman" w:eastAsia="Times New Roman" w:cs="Times New Roman"/>
          <w:color w:val="000000"/>
          <w:sz w:val="24"/>
          <w:lang w:val="pt-BR"/>
        </w:rPr>
        <w:t xml:space="preserve">1,</w:t>
      </w:r>
      <w:r>
        <w:rPr>
          <w:rFonts w:ascii="Times New Roman" w:hAnsi="Times New Roman" w:eastAsia="Times New Roman" w:cs="Times New Roman"/>
          <w:color w:val="000000"/>
          <w:sz w:val="24"/>
          <w:lang w:val="pt-BR"/>
        </w:rPr>
        <w:t xml:space="preserve"> </w:t>
      </w:r>
      <w:r>
        <w:rPr>
          <w:rFonts w:ascii="Times New Roman" w:hAnsi="Times New Roman" w:eastAsia="Times New Roman" w:cs="Times New Roman"/>
          <w:color w:val="000000"/>
          <w:sz w:val="24"/>
          <w:lang w:val="pt-BR"/>
        </w:rPr>
        <w:t xml:space="preserve">2,</w:t>
      </w:r>
      <w:r>
        <w:rPr>
          <w:rFonts w:ascii="Times New Roman" w:hAnsi="Times New Roman" w:eastAsia="Times New Roman" w:cs="Times New Roman"/>
          <w:color w:val="000000"/>
          <w:sz w:val="24"/>
          <w:lang w:val="pt-BR"/>
        </w:rPr>
        <w:t xml:space="preserve"> </w:t>
      </w:r>
      <w:r>
        <w:rPr>
          <w:rFonts w:ascii="Times New Roman" w:hAnsi="Times New Roman" w:eastAsia="Times New Roman" w:cs="Times New Roman"/>
          <w:color w:val="000000"/>
          <w:sz w:val="24"/>
          <w:lang w:val="pt-BR"/>
        </w:rPr>
        <w:t xml:space="preserve">3,</w:t>
      </w:r>
      <w:r>
        <w:rPr>
          <w:rFonts w:ascii="Times New Roman" w:hAnsi="Times New Roman" w:eastAsia="Times New Roman" w:cs="Times New Roman"/>
          <w:color w:val="000000"/>
          <w:sz w:val="24"/>
          <w:lang w:val="pt-BR"/>
        </w:rPr>
        <w:t xml:space="preserve"> </w:t>
      </w:r>
      <w:r>
        <w:rPr>
          <w:rFonts w:ascii="Times New Roman" w:hAnsi="Times New Roman" w:eastAsia="Times New Roman" w:cs="Times New Roman"/>
          <w:color w:val="000000"/>
          <w:sz w:val="24"/>
          <w:lang w:val="pt-BR"/>
        </w:rPr>
        <w:t xml:space="preserve">4,</w:t>
      </w:r>
      <w:r>
        <w:rPr>
          <w:rFonts w:ascii="Times New Roman" w:hAnsi="Times New Roman" w:eastAsia="Times New Roman" w:cs="Times New Roman"/>
          <w:color w:val="000000"/>
          <w:sz w:val="24"/>
          <w:lang w:val="pt-BR"/>
        </w:rPr>
        <w:t xml:space="preserve"> </w:t>
      </w:r>
      <w:r>
        <w:rPr>
          <w:rFonts w:ascii="Times New Roman" w:hAnsi="Times New Roman" w:eastAsia="Times New Roman" w:cs="Times New Roman"/>
          <w:color w:val="000000"/>
          <w:sz w:val="24"/>
          <w:lang w:val="pt-BR"/>
        </w:rPr>
        <w:t xml:space="preserve">5,</w:t>
      </w:r>
      <w:r>
        <w:rPr>
          <w:rFonts w:ascii="Times New Roman" w:hAnsi="Times New Roman" w:eastAsia="Times New Roman" w:cs="Times New Roman"/>
          <w:color w:val="000000"/>
          <w:sz w:val="24"/>
          <w:lang w:val="pt-BR"/>
        </w:rPr>
        <w:t xml:space="preserve"> </w:t>
      </w:r>
      <w:r>
        <w:rPr>
          <w:rFonts w:ascii="Times New Roman" w:hAnsi="Times New Roman" w:eastAsia="Times New Roman" w:cs="Times New Roman"/>
          <w:color w:val="000000"/>
          <w:sz w:val="24"/>
          <w:lang w:val="pt-BR"/>
        </w:rPr>
        <w:t xml:space="preserve">6,</w:t>
      </w:r>
      <w:ins w:id="1" w:author="Lucio Pereira Neves" w:date="2024-05-24T20:58:00Z">
        <w:r>
          <w:rPr>
            <w:rFonts w:ascii="Times New Roman" w:hAnsi="Times New Roman" w:eastAsia="Times New Roman" w:cs="Times New Roman"/>
            <w:color w:val="000000"/>
            <w:sz w:val="24"/>
            <w:lang w:val="pt-BR"/>
          </w:rPr>
          <w:t xml:space="preserve"> </w:t>
        </w:r>
      </w:ins>
      <w:r>
        <w:rPr>
          <w:rFonts w:ascii="Times New Roman" w:hAnsi="Times New Roman" w:eastAsia="Times New Roman" w:cs="Times New Roman"/>
          <w:color w:val="000000"/>
          <w:sz w:val="24"/>
          <w:lang w:val="pt-BR"/>
        </w:rPr>
        <w:t xml:space="preserve">7,</w:t>
      </w:r>
      <w:r>
        <w:rPr>
          <w:rFonts w:ascii="Times New Roman" w:hAnsi="Times New Roman" w:eastAsia="Times New Roman" w:cs="Times New Roman"/>
          <w:color w:val="000000"/>
          <w:sz w:val="24"/>
          <w:lang w:val="pt-BR"/>
        </w:rPr>
        <w:t xml:space="preserve"> </w:t>
      </w:r>
      <w:r>
        <w:rPr>
          <w:rFonts w:ascii="Times New Roman" w:hAnsi="Times New Roman" w:eastAsia="Times New Roman" w:cs="Times New Roman"/>
          <w:color w:val="000000"/>
          <w:sz w:val="24"/>
          <w:lang w:val="pt-BR"/>
        </w:rPr>
        <w:t xml:space="preserve">8 e 9. Na computação, os dígitos do sistema binário são conhecidos como bit (encurtamento para </w:t>
      </w:r>
      <w:r>
        <w:rPr>
          <w:rFonts w:ascii="Times New Roman" w:hAnsi="Times New Roman" w:eastAsia="Times New Roman" w:cs="Times New Roman"/>
          <w:i/>
          <w:iCs/>
          <w:color w:val="000000"/>
          <w:sz w:val="24"/>
          <w:lang w:val="pt-BR"/>
        </w:rPr>
        <w:t xml:space="preserve">binary</w:t>
      </w:r>
      <w:r>
        <w:rPr>
          <w:rFonts w:ascii="Times New Roman" w:hAnsi="Times New Roman" w:eastAsia="Times New Roman" w:cs="Times New Roman"/>
          <w:i/>
          <w:iCs/>
          <w:color w:val="000000"/>
          <w:sz w:val="24"/>
          <w:lang w:val="pt-BR"/>
        </w:rPr>
        <w:t xml:space="preserve"> </w:t>
      </w:r>
      <w:r>
        <w:rPr>
          <w:rFonts w:ascii="Times New Roman" w:hAnsi="Times New Roman" w:eastAsia="Times New Roman" w:cs="Times New Roman"/>
          <w:i/>
          <w:iCs/>
          <w:color w:val="000000"/>
          <w:sz w:val="24"/>
          <w:lang w:val="pt-BR"/>
        </w:rPr>
        <w:t xml:space="preserve">digit</w:t>
      </w:r>
      <w:r>
        <w:rPr>
          <w:rFonts w:ascii="Times New Roman" w:hAnsi="Times New Roman" w:eastAsia="Times New Roman" w:cs="Times New Roman"/>
          <w:color w:val="000000"/>
          <w:sz w:val="24"/>
          <w:lang w:val="pt-BR"/>
        </w:rPr>
        <w:t xml:space="preserve">). A memória do computador armazena esses bits, que quando agrupado em conjuntos de 8, passam a se chamar bytes. Na </w:t>
      </w:r>
      <w:r>
        <w:rPr>
          <w:rFonts w:ascii="Times New Roman" w:hAnsi="Times New Roman" w:eastAsia="Times New Roman" w:cs="Times New Roman"/>
          <w:color w:val="000000"/>
          <w:sz w:val="24"/>
          <w:lang w:val="pt-BR"/>
        </w:rPr>
        <w:t xml:space="preserve">F</w:t>
      </w:r>
      <w:r>
        <w:rPr>
          <w:rFonts w:ascii="Times New Roman" w:hAnsi="Times New Roman" w:eastAsia="Times New Roman" w:cs="Times New Roman"/>
          <w:color w:val="000000"/>
          <w:sz w:val="24"/>
          <w:lang w:val="pt-BR"/>
        </w:rPr>
        <w:t xml:space="preserve">igura</w:t>
      </w:r>
      <w:r>
        <w:rPr>
          <w:rFonts w:ascii="Times New Roman" w:hAnsi="Times New Roman" w:eastAsia="Times New Roman" w:cs="Times New Roman"/>
          <w:color w:val="000000"/>
          <w:sz w:val="24"/>
          <w:lang w:val="pt-BR"/>
        </w:rPr>
        <w:t xml:space="preserve"> 2</w:t>
      </w:r>
      <w:r>
        <w:rPr>
          <w:rFonts w:ascii="Times New Roman" w:hAnsi="Times New Roman" w:eastAsia="Times New Roman" w:cs="Times New Roman"/>
          <w:color w:val="000000"/>
          <w:sz w:val="24"/>
          <w:lang w:val="pt-BR"/>
        </w:rPr>
        <w:t xml:space="preserve"> </w:t>
      </w:r>
      <w:r>
        <w:rPr>
          <w:rFonts w:ascii="Times New Roman" w:hAnsi="Times New Roman" w:eastAsia="Times New Roman" w:cs="Times New Roman"/>
          <w:color w:val="000000"/>
          <w:sz w:val="24"/>
          <w:lang w:val="pt-BR"/>
        </w:rPr>
        <w:t xml:space="preserve">é </w:t>
      </w:r>
      <w:r>
        <w:rPr>
          <w:rFonts w:ascii="Times New Roman" w:hAnsi="Times New Roman" w:eastAsia="Times New Roman" w:cs="Times New Roman"/>
          <w:color w:val="000000"/>
          <w:sz w:val="24"/>
          <w:lang w:val="pt-BR"/>
        </w:rPr>
        <w:t xml:space="preserve">apresentada</w:t>
      </w:r>
      <w:r>
        <w:rPr>
          <w:rFonts w:ascii="Times New Roman" w:hAnsi="Times New Roman" w:eastAsia="Times New Roman" w:cs="Times New Roman"/>
          <w:color w:val="000000"/>
          <w:sz w:val="24"/>
          <w:lang w:val="pt-BR"/>
        </w:rPr>
        <w:t xml:space="preserve"> </w:t>
      </w:r>
      <w:r>
        <w:rPr>
          <w:rFonts w:ascii="Times New Roman" w:hAnsi="Times New Roman" w:eastAsia="Times New Roman" w:cs="Times New Roman"/>
          <w:color w:val="000000"/>
          <w:sz w:val="24"/>
          <w:lang w:val="pt-BR"/>
        </w:rPr>
        <w:t xml:space="preserve">uma</w:t>
      </w:r>
      <w:r>
        <w:rPr>
          <w:rFonts w:ascii="Times New Roman" w:hAnsi="Times New Roman" w:eastAsia="Times New Roman" w:cs="Times New Roman"/>
          <w:color w:val="000000"/>
          <w:sz w:val="24"/>
          <w:lang w:val="pt-BR"/>
        </w:rPr>
        <w:t xml:space="preserve"> </w:t>
      </w:r>
      <w:r>
        <w:rPr>
          <w:rFonts w:ascii="Times New Roman" w:hAnsi="Times New Roman" w:eastAsia="Times New Roman" w:cs="Times New Roman"/>
          <w:color w:val="000000"/>
          <w:sz w:val="24"/>
          <w:lang w:val="pt-BR"/>
        </w:rPr>
        <w:t xml:space="preserve">representação.</w:t>
      </w:r>
      <w:r>
        <w:rPr>
          <w:rFonts w:ascii="Times New Roman" w:hAnsi="Times New Roman" w:eastAsia="Times New Roman" w:cs="Times New Roman"/>
          <w:color w:val="000000"/>
          <w:sz w:val="24"/>
          <w:szCs w:val="24"/>
          <w:lang w:val="pt-BR"/>
        </w:rPr>
      </w:r>
      <w:r>
        <w:rPr>
          <w:rFonts w:ascii="Times New Roman" w:hAnsi="Times New Roman" w:eastAsia="Times New Roman" w:cs="Times New Roman"/>
          <w:color w:val="000000"/>
          <w:sz w:val="24"/>
          <w:szCs w:val="24"/>
          <w:lang w:val="pt-BR"/>
        </w:rPr>
      </w:r>
    </w:p>
    <w:p>
      <w:pPr>
        <w:pBdr/>
        <w:spacing w:line="360" w:lineRule="auto"/>
        <w:ind/>
        <w:jc w:val="center"/>
        <w:rPr>
          <w:rFonts w:ascii="Times New Roman" w:hAnsi="Times New Roman" w:eastAsia="Times New Roman" w:cs="Times New Roman"/>
          <w:b/>
          <w:sz w:val="24"/>
          <w:szCs w:val="24"/>
          <w:lang w:val="pt-BR"/>
        </w:rPr>
      </w:pPr>
      <w:r>
        <mc:AlternateContent>
          <mc:Choice Requires="wpg">
            <w:drawing>
              <wp:anchor xmlns:wp="http://schemas.openxmlformats.org/drawingml/2006/wordprocessingDrawing" xmlns:wp14="http://schemas.microsoft.com/office/word/2010/wordprocessingDrawing" distT="0" distB="0" distL="115200" distR="115200" simplePos="0" relativeHeight="3072" behindDoc="0" locked="0" layoutInCell="1" allowOverlap="1">
                <wp:simplePos x="0" y="0"/>
                <wp:positionH relativeFrom="margin">
                  <wp:align>center</wp:align>
                </wp:positionH>
                <wp:positionV relativeFrom="paragraph">
                  <wp:posOffset>185978</wp:posOffset>
                </wp:positionV>
                <wp:extent cx="1978531" cy="1290125"/>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224677" name=""/>
                        <pic:cNvPicPr>
                          <a:picLocks noChangeAspect="1"/>
                        </pic:cNvPicPr>
                        <pic:nvPr/>
                      </pic:nvPicPr>
                      <pic:blipFill>
                        <a:blip r:embed="rId13"/>
                        <a:stretch/>
                      </pic:blipFill>
                      <pic:spPr bwMode="auto">
                        <a:xfrm flipH="0" flipV="0">
                          <a:off x="0" y="0"/>
                          <a:ext cx="1978530" cy="1290124"/>
                        </a:xfrm>
                        <a:prstGeom prst="rect">
                          <a:avLst/>
                        </a:prstGeom>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 o:spid="_x0000_s1" type="#_x0000_t75" style="position:absolute;z-index:3072;o:allowoverlap:true;o:allowincell:true;mso-position-horizontal-relative:margin;mso-position-horizontal:center;mso-position-vertical-relative:text;margin-top:14.64pt;mso-position-vertical:absolute;width:155.79pt;height:101.58pt;mso-wrap-distance-left:9.07pt;mso-wrap-distance-top:0.00pt;mso-wrap-distance-right:9.07pt;mso-wrap-distance-bottom:0.00pt;z-index:1;" stroked="false">
                <w10:wrap type="square"/>
                <v:imagedata r:id="rId13" o:title=""/>
                <o:lock v:ext="edit" rotation="t"/>
              </v:shape>
            </w:pict>
          </mc:Fallback>
        </mc:AlternateContent>
      </w:r>
      <w:r>
        <w:rPr>
          <w:rFonts w:ascii="Times New Roman" w:hAnsi="Times New Roman" w:eastAsia="Times New Roman" w:cs="Times New Roman"/>
          <w:b/>
          <w:bCs/>
          <w:sz w:val="20"/>
          <w:szCs w:val="20"/>
          <w:lang w:val="pt-BR"/>
        </w:rPr>
        <w:t xml:space="preserve">Figura 2 –</w:t>
      </w:r>
      <w:r>
        <w:rPr>
          <w:rFonts w:ascii="Times New Roman" w:hAnsi="Times New Roman" w:eastAsia="Times New Roman" w:cs="Times New Roman"/>
          <w:sz w:val="20"/>
          <w:szCs w:val="20"/>
          <w:lang w:val="pt-BR"/>
        </w:rPr>
        <w:t xml:space="preserve"> Diferenciação de Bit e Byte</w:t>
      </w:r>
      <w:r>
        <w:rPr>
          <w:rFonts w:ascii="Times New Roman" w:hAnsi="Times New Roman" w:eastAsia="Times New Roman" w:cs="Times New Roman"/>
          <w:b/>
          <w:sz w:val="24"/>
          <w:szCs w:val="24"/>
          <w:lang w:val="pt-BR"/>
        </w:rPr>
      </w:r>
      <w:r>
        <w:rPr>
          <w:rFonts w:ascii="Times New Roman" w:hAnsi="Times New Roman" w:eastAsia="Times New Roman" w:cs="Times New Roman"/>
          <w:b/>
          <w:sz w:val="24"/>
          <w:szCs w:val="24"/>
          <w:lang w:val="pt-BR"/>
        </w:rPr>
      </w:r>
    </w:p>
    <w:p>
      <w:pPr>
        <w:pBdr/>
        <w:spacing w:line="360" w:lineRule="auto"/>
        <w:ind w:firstLine="708"/>
        <w:jc w:val="both"/>
        <w:rPr>
          <w:rFonts w:ascii="Times New Roman" w:hAnsi="Times New Roman" w:eastAsia="Times New Roman" w:cs="Times New Roman"/>
          <w:b/>
          <w:sz w:val="24"/>
          <w:szCs w:val="24"/>
          <w:lang w:val="pt-BR"/>
        </w:rPr>
      </w:pPr>
      <w:r>
        <w:rPr>
          <w:rFonts w:ascii="Times New Roman" w:hAnsi="Times New Roman" w:eastAsia="Times New Roman" w:cs="Times New Roman"/>
          <w:b/>
          <w:sz w:val="24"/>
          <w:szCs w:val="24"/>
          <w:lang w:val="pt-BR"/>
        </w:rPr>
      </w:r>
      <w:r>
        <w:rPr>
          <w:rFonts w:ascii="Times New Roman" w:hAnsi="Times New Roman" w:eastAsia="Times New Roman" w:cs="Times New Roman"/>
          <w:b/>
          <w:sz w:val="24"/>
          <w:szCs w:val="24"/>
          <w:lang w:val="pt-BR"/>
        </w:rPr>
      </w:r>
      <w:r>
        <w:rPr>
          <w:rFonts w:ascii="Times New Roman" w:hAnsi="Times New Roman" w:eastAsia="Times New Roman" w:cs="Times New Roman"/>
          <w:b/>
          <w:sz w:val="24"/>
          <w:szCs w:val="24"/>
          <w:lang w:val="pt-BR"/>
        </w:rPr>
      </w:r>
    </w:p>
    <w:p>
      <w:pPr>
        <w:pBdr/>
        <w:spacing w:line="360" w:lineRule="auto"/>
        <w:ind w:firstLine="708"/>
        <w:jc w:val="both"/>
        <w:rPr>
          <w:rFonts w:ascii="Times New Roman" w:hAnsi="Times New Roman" w:eastAsia="Times New Roman" w:cs="Times New Roman"/>
          <w:b/>
          <w:sz w:val="24"/>
          <w:szCs w:val="24"/>
          <w:lang w:val="pt-BR"/>
        </w:rPr>
      </w:pPr>
      <w:r>
        <w:rPr>
          <w:rFonts w:ascii="Times New Roman" w:hAnsi="Times New Roman" w:eastAsia="Times New Roman" w:cs="Times New Roman"/>
          <w:b/>
          <w:sz w:val="24"/>
          <w:szCs w:val="24"/>
          <w:lang w:val="pt-BR"/>
        </w:rPr>
      </w:r>
      <w:r>
        <w:rPr>
          <w:rFonts w:ascii="Times New Roman" w:hAnsi="Times New Roman" w:eastAsia="Times New Roman" w:cs="Times New Roman"/>
          <w:b/>
          <w:sz w:val="24"/>
          <w:szCs w:val="24"/>
          <w:lang w:val="pt-BR"/>
        </w:rPr>
      </w:r>
      <w:r>
        <w:rPr>
          <w:rFonts w:ascii="Times New Roman" w:hAnsi="Times New Roman" w:eastAsia="Times New Roman" w:cs="Times New Roman"/>
          <w:b/>
          <w:sz w:val="24"/>
          <w:szCs w:val="24"/>
          <w:lang w:val="pt-BR"/>
        </w:rPr>
      </w:r>
    </w:p>
    <w:p>
      <w:pPr>
        <w:pBdr/>
        <w:spacing w:line="360" w:lineRule="auto"/>
        <w:ind w:firstLine="0"/>
        <w:jc w:val="both"/>
        <w:rPr>
          <w:rFonts w:ascii="Times New Roman" w:hAnsi="Times New Roman" w:eastAsia="Times New Roman" w:cs="Times New Roman"/>
          <w:b/>
          <w:bCs/>
          <w:sz w:val="24"/>
          <w:szCs w:val="24"/>
          <w:lang w:val="pt-BR"/>
        </w:rPr>
      </w:pPr>
      <w:r>
        <w:rPr>
          <w:rFonts w:ascii="Times New Roman" w:hAnsi="Times New Roman" w:eastAsia="Times New Roman" w:cs="Times New Roman"/>
          <w:b/>
          <w:sz w:val="24"/>
          <w:szCs w:val="24"/>
          <w:lang w:val="pt-BR"/>
        </w:rPr>
      </w:r>
      <w:r>
        <w:rPr>
          <w:rFonts w:ascii="Times New Roman" w:hAnsi="Times New Roman" w:eastAsia="Times New Roman" w:cs="Times New Roman"/>
          <w:b/>
          <w:bCs/>
          <w:sz w:val="24"/>
          <w:szCs w:val="24"/>
          <w:lang w:val="pt-BR"/>
        </w:rPr>
      </w:r>
      <w:r>
        <w:rPr>
          <w:rFonts w:ascii="Times New Roman" w:hAnsi="Times New Roman" w:eastAsia="Times New Roman" w:cs="Times New Roman"/>
          <w:b/>
          <w:bCs/>
          <w:sz w:val="24"/>
          <w:szCs w:val="24"/>
          <w:lang w:val="pt-BR"/>
        </w:rPr>
      </w:r>
    </w:p>
    <w:p>
      <w:pPr>
        <w:pBdr/>
        <w:spacing w:line="360" w:lineRule="auto"/>
        <w:ind/>
        <w:jc w:val="center"/>
        <w:rPr>
          <w:rFonts w:ascii="Times New Roman" w:hAnsi="Times New Roman" w:eastAsia="Times New Roman" w:cs="Times New Roman"/>
          <w:sz w:val="20"/>
          <w:szCs w:val="20"/>
          <w:lang w:val="pt-BR"/>
        </w:rPr>
      </w:pPr>
      <w:r>
        <w:rPr>
          <w:rFonts w:ascii="Times New Roman" w:hAnsi="Times New Roman" w:eastAsia="Times New Roman" w:cs="Times New Roman"/>
          <w:sz w:val="20"/>
          <w:szCs w:val="20"/>
          <w:lang w:val="pt-BR"/>
        </w:rPr>
        <w:t xml:space="preserve">Autoria própria</w:t>
      </w:r>
      <w:r>
        <w:rPr>
          <w:rFonts w:ascii="Times New Roman" w:hAnsi="Times New Roman" w:eastAsia="Times New Roman" w:cs="Times New Roman"/>
          <w:sz w:val="20"/>
          <w:szCs w:val="20"/>
          <w:lang w:val="pt-BR"/>
        </w:rPr>
      </w:r>
      <w:r>
        <w:rPr>
          <w:rFonts w:ascii="Times New Roman" w:hAnsi="Times New Roman" w:eastAsia="Times New Roman" w:cs="Times New Roman"/>
          <w:sz w:val="20"/>
          <w:szCs w:val="20"/>
          <w:lang w:val="pt-BR"/>
        </w:rPr>
      </w:r>
    </w:p>
    <w:p>
      <w:pPr>
        <w:pBdr/>
        <w:spacing w:line="360" w:lineRule="auto"/>
        <w:ind w:firstLine="708"/>
        <w:jc w:val="both"/>
        <w:rPr>
          <w:rFonts w:ascii="Times New Roman" w:hAnsi="Times New Roman" w:eastAsia="Times New Roman" w:cs="Times New Roman"/>
          <w:color w:val="000000"/>
          <w:sz w:val="24"/>
          <w:szCs w:val="24"/>
          <w:lang w:val="pt-BR"/>
        </w:rPr>
      </w:pPr>
      <w:r>
        <w:rPr>
          <w:rFonts w:ascii="Times New Roman" w:hAnsi="Times New Roman" w:eastAsia="Times New Roman" w:cs="Times New Roman"/>
          <w:color w:val="000000"/>
          <w:sz w:val="24"/>
          <w:lang w:val="pt-BR"/>
        </w:rPr>
        <w:t xml:space="preserve">Atualmente, a programação de computadores é realizada em linguagem de programação mais compatíveis com as habilidades humanas de compreensão, que são chamadas de alto nível por esse motivo. No entanto, no começo da computação, linguagens mai</w:t>
      </w:r>
      <w:r>
        <w:rPr>
          <w:rFonts w:ascii="Times New Roman" w:hAnsi="Times New Roman" w:eastAsia="Times New Roman" w:cs="Times New Roman"/>
          <w:color w:val="000000"/>
          <w:sz w:val="24"/>
          <w:lang w:val="pt-BR"/>
        </w:rPr>
        <w:t xml:space="preserve">s próximas da máquina eram mais recorrentes e por isso são chamadas de linguagens de baixo nível. Elas estão mais próximas do conjunto de instruções executáveis pelo processador de um computador. Possuem muita pouca abstração e são bastante específicas ao </w:t>
      </w:r>
      <w:r>
        <w:rPr>
          <w:rFonts w:ascii="Times New Roman" w:hAnsi="Times New Roman" w:eastAsia="Times New Roman" w:cs="Times New Roman"/>
          <w:i/>
          <w:iCs/>
          <w:color w:val="000000"/>
          <w:sz w:val="24"/>
          <w:lang w:val="pt-BR"/>
        </w:rPr>
        <w:t xml:space="preserve">hardware</w:t>
      </w:r>
      <w:r>
        <w:rPr>
          <w:rFonts w:ascii="Times New Roman" w:hAnsi="Times New Roman" w:eastAsia="Times New Roman" w:cs="Times New Roman"/>
          <w:color w:val="000000"/>
          <w:sz w:val="24"/>
          <w:lang w:val="pt-BR"/>
        </w:rPr>
        <w:t xml:space="preserve"> que está sendo programado </w:t>
      </w:r>
      <w:r>
        <w:rPr>
          <w:rFonts w:ascii="Times New Roman" w:hAnsi="Times New Roman" w:eastAsia="Times New Roman" w:cs="Times New Roman"/>
          <w:sz w:val="24"/>
          <w:szCs w:val="24"/>
          <w:lang w:val="pt-BR"/>
        </w:rPr>
        <w:t xml:space="preserve">(</w:t>
      </w:r>
      <w:r>
        <w:rPr>
          <w:rFonts w:ascii="Times New Roman" w:hAnsi="Times New Roman" w:eastAsia="Times New Roman" w:cs="Times New Roman"/>
          <w:sz w:val="24"/>
          <w:szCs w:val="24"/>
          <w:lang w:val="pt-BR"/>
        </w:rPr>
        <w:t xml:space="preserve">Brookshear</w:t>
      </w:r>
      <w:r>
        <w:rPr>
          <w:rFonts w:ascii="Times New Roman" w:hAnsi="Times New Roman" w:eastAsia="Times New Roman" w:cs="Times New Roman"/>
          <w:sz w:val="24"/>
          <w:szCs w:val="24"/>
          <w:lang w:val="pt-BR"/>
        </w:rPr>
        <w:t xml:space="preserve">, </w:t>
      </w:r>
      <w:r>
        <w:rPr>
          <w:rFonts w:ascii="Times New Roman" w:hAnsi="Times New Roman" w:eastAsia="Times New Roman" w:cs="Times New Roman"/>
          <w:sz w:val="24"/>
          <w:szCs w:val="24"/>
          <w:lang w:val="pt-BR"/>
        </w:rPr>
        <w:t xml:space="preserve">Brylow</w:t>
      </w:r>
      <w:r>
        <w:rPr>
          <w:rFonts w:ascii="Times New Roman" w:hAnsi="Times New Roman" w:eastAsia="Times New Roman" w:cs="Times New Roman"/>
          <w:sz w:val="24"/>
          <w:szCs w:val="24"/>
          <w:lang w:val="pt-BR"/>
        </w:rPr>
        <w:t xml:space="preserve">, 2014)</w:t>
      </w:r>
      <w:r>
        <w:rPr>
          <w:rFonts w:ascii="Times New Roman" w:hAnsi="Times New Roman" w:eastAsia="Times New Roman" w:cs="Times New Roman"/>
          <w:color w:val="000000"/>
          <w:sz w:val="24"/>
          <w:lang w:val="pt-BR"/>
        </w:rPr>
        <w:t xml:space="preserve">. </w:t>
      </w:r>
      <w:r>
        <w:rPr>
          <w:rFonts w:ascii="Times New Roman" w:hAnsi="Times New Roman" w:eastAsia="Times New Roman" w:cs="Times New Roman"/>
          <w:color w:val="000000"/>
          <w:sz w:val="24"/>
          <w:szCs w:val="24"/>
          <w:lang w:val="pt-BR"/>
        </w:rPr>
      </w:r>
      <w:r>
        <w:rPr>
          <w:rFonts w:ascii="Times New Roman" w:hAnsi="Times New Roman" w:eastAsia="Times New Roman" w:cs="Times New Roman"/>
          <w:color w:val="000000"/>
          <w:sz w:val="24"/>
          <w:szCs w:val="24"/>
          <w:lang w:val="pt-BR"/>
        </w:rPr>
      </w:r>
    </w:p>
    <w:p>
      <w:pPr>
        <w:pBdr/>
        <w:spacing w:line="360" w:lineRule="auto"/>
        <w:ind w:firstLine="708"/>
        <w:jc w:val="both"/>
        <w:rPr>
          <w:rFonts w:ascii="Times New Roman" w:hAnsi="Times New Roman" w:eastAsia="Times New Roman" w:cs="Times New Roman"/>
          <w:sz w:val="24"/>
          <w:szCs w:val="24"/>
          <w:lang w:val="pt-BR"/>
        </w:rPr>
      </w:pPr>
      <w:r>
        <w:rPr>
          <w:rFonts w:ascii="Times New Roman" w:hAnsi="Times New Roman" w:eastAsia="Times New Roman" w:cs="Times New Roman"/>
          <w:color w:val="000000"/>
          <w:sz w:val="24"/>
          <w:lang w:val="pt-BR"/>
        </w:rPr>
        <w:t xml:space="preserve">O programa é o conjunto de instruções para realizar determinadas tarefas, ou a representação de um algoritmo, levando em consideração sempr</w:t>
      </w:r>
      <w:r>
        <w:rPr>
          <w:rFonts w:ascii="Times New Roman" w:hAnsi="Times New Roman" w:eastAsia="Times New Roman" w:cs="Times New Roman"/>
          <w:color w:val="000000"/>
          <w:sz w:val="24"/>
          <w:lang w:val="pt-BR"/>
        </w:rPr>
        <w:t xml:space="preserve">e a compatibilidade com a máquina que está sendo programada. Mas como já foi levantado, atualmente existem linguagens que permitem abstrair essas situações e contornar essa particularidade que os programas de antigamente possuíam. Vale ressaltar ainda que </w:t>
      </w:r>
      <w:r>
        <w:rPr>
          <w:rFonts w:ascii="Times New Roman" w:hAnsi="Times New Roman" w:eastAsia="Times New Roman" w:cs="Times New Roman"/>
          <w:color w:val="000000"/>
          <w:sz w:val="24"/>
          <w:lang w:val="pt-BR"/>
        </w:rPr>
        <w:t xml:space="preserve">os estudos das capacidades algorítmicas se solidificaram</w:t>
      </w:r>
      <w:r>
        <w:rPr>
          <w:rFonts w:ascii="Times New Roman" w:hAnsi="Times New Roman" w:eastAsia="Times New Roman" w:cs="Times New Roman"/>
          <w:color w:val="000000"/>
          <w:sz w:val="24"/>
          <w:lang w:val="pt-BR"/>
        </w:rPr>
        <w:t xml:space="preserve"> no ano de 1930 com a publicação do teorema da incompletude de </w:t>
      </w:r>
      <w:r>
        <w:rPr>
          <w:rFonts w:ascii="Times New Roman" w:hAnsi="Times New Roman" w:eastAsia="Times New Roman" w:cs="Times New Roman"/>
          <w:sz w:val="24"/>
          <w:szCs w:val="24"/>
          <w:lang w:val="pt-BR"/>
        </w:rPr>
        <w:t xml:space="preserve">Kurt </w:t>
      </w:r>
      <w:commentRangeStart w:id="3"/>
      <w:commentRangeStart w:id="4"/>
      <w:r>
        <w:rPr>
          <w:rFonts w:ascii="Times New Roman" w:hAnsi="Times New Roman" w:eastAsia="Times New Roman" w:cs="Times New Roman"/>
          <w:sz w:val="24"/>
          <w:szCs w:val="24"/>
          <w:lang w:val="pt-BR"/>
        </w:rPr>
        <w:t xml:space="preserve">Gödel</w:t>
      </w:r>
      <w:commentRangeEnd w:id="3"/>
      <w:commentRangeEnd w:id="4"/>
      <w:r>
        <w:commentReference w:id="3"/>
        <w:commentReference w:id="4"/>
      </w:r>
      <w:r>
        <w:rPr>
          <w:rFonts w:ascii="Times New Roman" w:hAnsi="Times New Roman" w:eastAsia="Times New Roman" w:cs="Times New Roman"/>
          <w:sz w:val="24"/>
          <w:szCs w:val="24"/>
          <w:lang w:val="pt-BR"/>
        </w:rPr>
        <w:t xml:space="preserve">, que afirma haver declarações cuja veracidade ou falsidade não pode ser resolvida pelos algoritmos, dentro da aritmética tradicional </w:t>
      </w:r>
      <w:r>
        <w:rPr>
          <w:rFonts w:ascii="Times New Roman" w:hAnsi="Times New Roman" w:eastAsia="Times New Roman" w:cs="Times New Roman"/>
          <w:sz w:val="24"/>
          <w:szCs w:val="24"/>
          <w:lang w:val="pt-BR"/>
        </w:rPr>
        <w:t xml:space="preserve">(G</w:t>
      </w:r>
      <w:r>
        <w:rPr>
          <w:rFonts w:ascii="Times New Roman" w:hAnsi="Times New Roman" w:eastAsia="Times New Roman" w:cs="Times New Roman"/>
          <w:sz w:val="24"/>
          <w:szCs w:val="24"/>
          <w:lang w:val="pt-BR"/>
        </w:rPr>
        <w:t xml:space="preserve">ödel, 1931)</w:t>
      </w:r>
      <w:r>
        <w:rPr>
          <w:rFonts w:ascii="Times New Roman" w:hAnsi="Times New Roman" w:eastAsia="Times New Roman" w:cs="Times New Roman"/>
          <w:sz w:val="24"/>
          <w:szCs w:val="24"/>
          <w:lang w:val="pt-BR"/>
        </w:rPr>
        <w:t xml:space="preserve">. </w:t>
      </w:r>
      <w:r>
        <w:rPr>
          <w:rFonts w:ascii="Times New Roman" w:hAnsi="Times New Roman" w:eastAsia="Times New Roman" w:cs="Times New Roman"/>
          <w:sz w:val="24"/>
          <w:szCs w:val="24"/>
          <w:lang w:val="pt-BR"/>
        </w:rPr>
        <w:t xml:space="preserve">Brookshear</w:t>
      </w:r>
      <w:r>
        <w:rPr>
          <w:rFonts w:ascii="Times New Roman" w:hAnsi="Times New Roman" w:eastAsia="Times New Roman" w:cs="Times New Roman"/>
          <w:sz w:val="24"/>
          <w:szCs w:val="24"/>
          <w:lang w:val="pt-BR"/>
        </w:rPr>
        <w:t xml:space="preserve">, considera esse como um marco para a criação da Ciência da </w:t>
      </w:r>
      <w:commentRangeStart w:id="5"/>
      <w:r>
        <w:rPr>
          <w:rFonts w:ascii="Times New Roman" w:hAnsi="Times New Roman" w:eastAsia="Times New Roman" w:cs="Times New Roman"/>
          <w:sz w:val="24"/>
          <w:szCs w:val="24"/>
          <w:lang w:val="pt-BR"/>
        </w:rPr>
        <w:t xml:space="preserve">Computação </w:t>
      </w:r>
      <w:r>
        <w:rPr>
          <w:rFonts w:ascii="Times New Roman" w:hAnsi="Times New Roman" w:eastAsia="Times New Roman" w:cs="Times New Roman"/>
          <w:sz w:val="24"/>
          <w:szCs w:val="24"/>
          <w:lang w:val="pt-BR"/>
        </w:rPr>
        <w:t xml:space="preserve">(</w:t>
      </w:r>
      <w:r>
        <w:rPr>
          <w:rFonts w:ascii="Times New Roman" w:hAnsi="Times New Roman" w:eastAsia="Times New Roman" w:cs="Times New Roman"/>
          <w:sz w:val="24"/>
          <w:szCs w:val="24"/>
          <w:lang w:val="pt-BR"/>
        </w:rPr>
        <w:t xml:space="preserve">Brookshear</w:t>
      </w:r>
      <w:r>
        <w:rPr>
          <w:rFonts w:ascii="Times New Roman" w:hAnsi="Times New Roman" w:eastAsia="Times New Roman" w:cs="Times New Roman"/>
          <w:sz w:val="24"/>
          <w:szCs w:val="24"/>
          <w:lang w:val="pt-BR"/>
        </w:rPr>
        <w:t xml:space="preserve">, </w:t>
      </w:r>
      <w:r>
        <w:rPr>
          <w:rFonts w:ascii="Times New Roman" w:hAnsi="Times New Roman" w:eastAsia="Times New Roman" w:cs="Times New Roman"/>
          <w:sz w:val="24"/>
          <w:szCs w:val="24"/>
          <w:lang w:val="pt-BR"/>
        </w:rPr>
        <w:t xml:space="preserve">Brylow</w:t>
      </w:r>
      <w:r>
        <w:rPr>
          <w:rFonts w:ascii="Times New Roman" w:hAnsi="Times New Roman" w:eastAsia="Times New Roman" w:cs="Times New Roman"/>
          <w:sz w:val="24"/>
          <w:szCs w:val="24"/>
          <w:lang w:val="pt-BR"/>
        </w:rPr>
        <w:t xml:space="preserve">, 2014)</w:t>
      </w:r>
      <w:r>
        <w:rPr>
          <w:rFonts w:ascii="Times New Roman" w:hAnsi="Times New Roman" w:eastAsia="Times New Roman" w:cs="Times New Roman"/>
          <w:sz w:val="24"/>
          <w:szCs w:val="24"/>
          <w:lang w:val="pt-BR"/>
        </w:rPr>
      </w:r>
      <w:commentRangeEnd w:id="5"/>
      <w:r>
        <w:commentReference w:id="5"/>
      </w:r>
      <w:r>
        <w:rPr>
          <w:rFonts w:ascii="Times New Roman" w:hAnsi="Times New Roman" w:eastAsia="Times New Roman" w:cs="Times New Roman"/>
          <w:sz w:val="24"/>
          <w:szCs w:val="24"/>
          <w:lang w:val="pt-BR"/>
        </w:rPr>
        <w:t xml:space="preserve">.</w:t>
      </w:r>
      <w:r>
        <w:rPr>
          <w:rFonts w:ascii="Times New Roman" w:hAnsi="Times New Roman" w:eastAsia="Times New Roman" w:cs="Times New Roman"/>
          <w:sz w:val="24"/>
          <w:szCs w:val="24"/>
          <w:lang w:val="pt-BR"/>
        </w:rPr>
      </w:r>
      <w:r>
        <w:rPr>
          <w:rFonts w:ascii="Times New Roman" w:hAnsi="Times New Roman" w:eastAsia="Times New Roman" w:cs="Times New Roman"/>
          <w:sz w:val="24"/>
          <w:szCs w:val="24"/>
          <w:lang w:val="pt-BR"/>
        </w:rPr>
      </w:r>
    </w:p>
    <w:p>
      <w:pPr>
        <w:pStyle w:val="894"/>
        <w:pBdr/>
        <w:spacing/>
        <w:ind/>
        <w:rPr>
          <w:rFonts w:ascii="Times New Roman" w:hAnsi="Times New Roman" w:cs="Times New Roman"/>
          <w:b/>
          <w:bCs/>
          <w:sz w:val="28"/>
          <w:szCs w:val="28"/>
          <w:lang w:val="pt-BR"/>
        </w:rPr>
      </w:pPr>
      <w:r/>
      <w:bookmarkStart w:id="2" w:name="_Toc2"/>
      <w:r>
        <w:rPr>
          <w:rFonts w:ascii="Times New Roman" w:hAnsi="Times New Roman" w:eastAsia="Times New Roman" w:cs="Times New Roman"/>
          <w:b/>
          <w:bCs/>
          <w:sz w:val="24"/>
          <w:szCs w:val="24"/>
          <w:lang w:val="pt-BR"/>
        </w:rPr>
        <w:t xml:space="preserve">1.1 HISTÓRIA DA COMPUTAÇÃO</w:t>
      </w:r>
      <w:bookmarkEnd w:id="2"/>
      <w:r>
        <w:rPr>
          <w:rFonts w:ascii="Times New Roman" w:hAnsi="Times New Roman" w:cs="Times New Roman"/>
          <w:b/>
          <w:bCs/>
          <w:sz w:val="28"/>
          <w:szCs w:val="28"/>
          <w:lang w:val="pt-BR"/>
        </w:rPr>
      </w:r>
      <w:r>
        <w:rPr>
          <w:rFonts w:ascii="Times New Roman" w:hAnsi="Times New Roman" w:cs="Times New Roman"/>
          <w:b/>
          <w:bCs/>
          <w:sz w:val="28"/>
          <w:szCs w:val="28"/>
          <w:lang w:val="pt-BR"/>
        </w:rPr>
      </w:r>
    </w:p>
    <w:p>
      <w:pPr>
        <w:pBdr/>
        <w:spacing w:line="360" w:lineRule="auto"/>
        <w:ind/>
        <w:jc w:val="both"/>
        <w:rPr>
          <w:rFonts w:ascii="Times New Roman" w:hAnsi="Times New Roman" w:eastAsia="Times New Roman" w:cs="Times New Roman"/>
          <w:sz w:val="24"/>
          <w:szCs w:val="24"/>
          <w:highlight w:val="none"/>
          <w:lang w:val="pt-BR"/>
        </w:rPr>
      </w:pPr>
      <w:r>
        <w:rPr>
          <w:lang w:val="pt-BR"/>
        </w:rPr>
        <w:tab/>
      </w:r>
      <w:r>
        <w:rPr>
          <w:rFonts w:ascii="Times New Roman" w:hAnsi="Times New Roman" w:eastAsia="Times New Roman" w:cs="Times New Roman"/>
          <w:sz w:val="24"/>
          <w:szCs w:val="24"/>
          <w:lang w:val="pt-BR"/>
        </w:rPr>
        <w:t xml:space="preserve">Diante dessa breve introdução acerca de conceitos importantes para compreender as </w:t>
      </w:r>
      <w:r>
        <w:rPr>
          <w:rFonts w:ascii="Times New Roman" w:hAnsi="Times New Roman" w:eastAsia="Times New Roman" w:cs="Times New Roman"/>
          <w:sz w:val="24"/>
          <w:szCs w:val="24"/>
          <w:lang w:val="pt-BR"/>
        </w:rPr>
        <w:t xml:space="preserve">discussões</w:t>
      </w:r>
      <w:r>
        <w:rPr>
          <w:rFonts w:ascii="Times New Roman" w:hAnsi="Times New Roman" w:eastAsia="Times New Roman" w:cs="Times New Roman"/>
          <w:sz w:val="24"/>
          <w:szCs w:val="24"/>
          <w:lang w:val="pt-BR"/>
        </w:rPr>
        <w:t xml:space="preserve"> futuras, é preciso agora entender o início e desenrolar dos acontecimentos, </w:t>
      </w:r>
      <w:r>
        <w:rPr>
          <w:rFonts w:ascii="Times New Roman" w:hAnsi="Times New Roman" w:eastAsia="Times New Roman" w:cs="Times New Roman"/>
          <w:sz w:val="24"/>
          <w:szCs w:val="24"/>
          <w:lang w:val="pt-BR"/>
        </w:rPr>
        <w:t xml:space="preserve">pontuando os momentos mais importantes de serem reconhecidos na história da computação, principalmente </w:t>
      </w:r>
      <w:r>
        <w:rPr>
          <w:rFonts w:ascii="Times New Roman" w:hAnsi="Times New Roman" w:eastAsia="Times New Roman" w:cs="Times New Roman"/>
          <w:sz w:val="24"/>
          <w:szCs w:val="24"/>
          <w:lang w:val="pt-BR"/>
        </w:rPr>
        <w:t xml:space="preserve">relacionado</w:t>
      </w:r>
      <w:r>
        <w:rPr>
          <w:rFonts w:ascii="Times New Roman" w:hAnsi="Times New Roman" w:eastAsia="Times New Roman" w:cs="Times New Roman"/>
          <w:sz w:val="24"/>
          <w:szCs w:val="24"/>
          <w:lang w:val="pt-BR"/>
        </w:rPr>
        <w:t xml:space="preserve"> à evolução tecnol</w:t>
      </w:r>
      <w:r>
        <w:rPr>
          <w:rFonts w:ascii="Times New Roman" w:hAnsi="Times New Roman" w:eastAsia="Times New Roman" w:cs="Times New Roman"/>
          <w:sz w:val="24"/>
          <w:szCs w:val="24"/>
          <w:lang w:val="pt-BR"/>
        </w:rPr>
        <w:t xml:space="preserve">ógica </w:t>
      </w:r>
      <w:r>
        <w:rPr>
          <w:rFonts w:ascii="Times New Roman" w:hAnsi="Times New Roman" w:eastAsia="Times New Roman" w:cs="Times New Roman"/>
          <w:sz w:val="24"/>
          <w:szCs w:val="24"/>
          <w:lang w:val="pt-BR"/>
        </w:rPr>
        <w:t xml:space="preserve">das máquinas, visto que durante muito tempo foi um fator limitador para o surgimento de novos avanços da </w:t>
      </w:r>
      <w:commentRangeStart w:id="6"/>
      <w:r>
        <w:rPr>
          <w:rFonts w:ascii="Times New Roman" w:hAnsi="Times New Roman" w:eastAsia="Times New Roman" w:cs="Times New Roman"/>
          <w:sz w:val="24"/>
          <w:szCs w:val="24"/>
          <w:lang w:val="pt-BR"/>
        </w:rPr>
        <w:t xml:space="preserve">computação</w:t>
      </w:r>
      <w:commentRangeEnd w:id="6"/>
      <w:r>
        <w:commentReference w:id="6"/>
      </w:r>
      <w:r>
        <w:rPr>
          <w:rFonts w:ascii="Times New Roman" w:hAnsi="Times New Roman" w:eastAsia="Times New Roman" w:cs="Times New Roman"/>
          <w:sz w:val="24"/>
          <w:szCs w:val="24"/>
          <w:lang w:val="pt-BR"/>
        </w:rPr>
        <w:t xml:space="preserve">.</w:t>
      </w:r>
      <w:r>
        <w:rPr>
          <w:rFonts w:ascii="Times New Roman" w:hAnsi="Times New Roman" w:eastAsia="Times New Roman" w:cs="Times New Roman"/>
          <w:sz w:val="24"/>
          <w:szCs w:val="24"/>
          <w:highlight w:val="none"/>
          <w:lang w:val="pt-BR"/>
        </w:rPr>
      </w:r>
      <w:r>
        <w:rPr>
          <w:rFonts w:ascii="Times New Roman" w:hAnsi="Times New Roman" w:eastAsia="Times New Roman" w:cs="Times New Roman"/>
          <w:sz w:val="24"/>
          <w:szCs w:val="24"/>
          <w:highlight w:val="none"/>
          <w:lang w:val="pt-BR"/>
        </w:rPr>
      </w:r>
    </w:p>
    <w:p>
      <w:pPr>
        <w:pBdr/>
        <w:spacing w:line="360" w:lineRule="auto"/>
        <w:ind/>
        <w:jc w:val="both"/>
        <w:rPr>
          <w:rFonts w:ascii="Times New Roman" w:hAnsi="Times New Roman" w:eastAsia="Times New Roman" w:cs="Times New Roman"/>
          <w:sz w:val="24"/>
          <w:szCs w:val="24"/>
          <w:highlight w:val="none"/>
          <w:lang w:val="pt-BR"/>
        </w:rPr>
      </w:pPr>
      <w:r>
        <w:rPr>
          <w:rFonts w:ascii="Times New Roman" w:hAnsi="Times New Roman" w:eastAsia="Times New Roman" w:cs="Times New Roman"/>
          <w:sz w:val="24"/>
          <w:szCs w:val="24"/>
          <w:highlight w:val="none"/>
          <w:lang w:val="pt-BR"/>
        </w:rPr>
        <w:tab/>
        <w:t xml:space="preserve">Em relaç</w:t>
      </w:r>
      <w:r>
        <w:rPr>
          <w:rFonts w:ascii="Times New Roman" w:hAnsi="Times New Roman" w:eastAsia="Times New Roman" w:cs="Times New Roman"/>
          <w:sz w:val="24"/>
          <w:szCs w:val="24"/>
          <w:highlight w:val="none"/>
          <w:lang w:val="pt-BR"/>
        </w:rPr>
        <w:t xml:space="preserve">ão </w:t>
      </w:r>
      <w:r>
        <w:rPr>
          <w:rFonts w:ascii="Times New Roman" w:hAnsi="Times New Roman" w:eastAsia="Times New Roman" w:cs="Times New Roman"/>
          <w:sz w:val="24"/>
          <w:szCs w:val="24"/>
          <w:highlight w:val="none"/>
          <w:lang w:val="pt-BR"/>
        </w:rPr>
        <w:t xml:space="preserve">às t</w:t>
      </w:r>
      <w:r>
        <w:rPr>
          <w:rFonts w:ascii="Times New Roman" w:hAnsi="Times New Roman" w:eastAsia="Times New Roman" w:cs="Times New Roman"/>
          <w:sz w:val="24"/>
          <w:szCs w:val="24"/>
          <w:highlight w:val="none"/>
          <w:lang w:val="pt-BR"/>
        </w:rPr>
        <w:t xml:space="preserve">écnicas de contagem – essenciais para computaç</w:t>
      </w:r>
      <w:r>
        <w:rPr>
          <w:rFonts w:ascii="Times New Roman" w:hAnsi="Times New Roman" w:eastAsia="Times New Roman" w:cs="Times New Roman"/>
          <w:sz w:val="24"/>
          <w:szCs w:val="24"/>
          <w:highlight w:val="none"/>
          <w:lang w:val="pt-BR"/>
        </w:rPr>
        <w:t xml:space="preserve">ão</w:t>
      </w:r>
      <w:r>
        <w:rPr>
          <w:rFonts w:ascii="Times New Roman" w:hAnsi="Times New Roman" w:eastAsia="Times New Roman" w:cs="Times New Roman"/>
          <w:sz w:val="24"/>
          <w:szCs w:val="24"/>
          <w:highlight w:val="none"/>
          <w:lang w:val="pt-BR"/>
        </w:rPr>
        <w:t xml:space="preserve">, pode-se ressaltar a similaridade em que os eg</w:t>
      </w:r>
      <w:r>
        <w:rPr>
          <w:rFonts w:ascii="Times New Roman" w:hAnsi="Times New Roman" w:eastAsia="Times New Roman" w:cs="Times New Roman"/>
          <w:sz w:val="24"/>
          <w:szCs w:val="24"/>
          <w:highlight w:val="none"/>
          <w:lang w:val="pt-BR"/>
        </w:rPr>
        <w:t xml:space="preserve">ípcios utilizava seu sistema num</w:t>
      </w:r>
      <w:r>
        <w:rPr>
          <w:rFonts w:ascii="Times New Roman" w:hAnsi="Times New Roman" w:eastAsia="Times New Roman" w:cs="Times New Roman"/>
          <w:sz w:val="24"/>
          <w:szCs w:val="24"/>
          <w:highlight w:val="none"/>
          <w:lang w:val="pt-BR"/>
        </w:rPr>
        <w:t xml:space="preserve">érico em comparaç</w:t>
      </w:r>
      <w:r>
        <w:rPr>
          <w:rFonts w:ascii="Times New Roman" w:hAnsi="Times New Roman" w:eastAsia="Times New Roman" w:cs="Times New Roman"/>
          <w:sz w:val="24"/>
          <w:szCs w:val="24"/>
          <w:highlight w:val="none"/>
          <w:lang w:val="pt-BR"/>
        </w:rPr>
        <w:t xml:space="preserve">ão ao sistema bin</w:t>
      </w:r>
      <w:r>
        <w:rPr>
          <w:rFonts w:ascii="Times New Roman" w:hAnsi="Times New Roman" w:eastAsia="Times New Roman" w:cs="Times New Roman"/>
          <w:sz w:val="24"/>
          <w:szCs w:val="24"/>
          <w:highlight w:val="none"/>
          <w:lang w:val="pt-BR"/>
        </w:rPr>
        <w:t xml:space="preserve">ário, mostrando uma poss</w:t>
      </w:r>
      <w:r>
        <w:rPr>
          <w:rFonts w:ascii="Times New Roman" w:hAnsi="Times New Roman" w:eastAsia="Times New Roman" w:cs="Times New Roman"/>
          <w:sz w:val="24"/>
          <w:szCs w:val="24"/>
          <w:highlight w:val="none"/>
          <w:lang w:val="pt-BR"/>
        </w:rPr>
        <w:t xml:space="preserve">ível influ</w:t>
      </w:r>
      <w:r>
        <w:rPr>
          <w:rFonts w:ascii="Times New Roman" w:hAnsi="Times New Roman" w:eastAsia="Times New Roman" w:cs="Times New Roman"/>
          <w:sz w:val="24"/>
          <w:szCs w:val="24"/>
          <w:highlight w:val="none"/>
          <w:lang w:val="pt-BR"/>
        </w:rPr>
        <w:t xml:space="preserve">ência que perdurou durante a hist</w:t>
      </w:r>
      <w:r>
        <w:rPr>
          <w:rFonts w:ascii="Times New Roman" w:hAnsi="Times New Roman" w:eastAsia="Times New Roman" w:cs="Times New Roman"/>
          <w:sz w:val="24"/>
          <w:szCs w:val="24"/>
          <w:highlight w:val="none"/>
          <w:lang w:val="pt-BR"/>
        </w:rPr>
        <w:t xml:space="preserve">ória.</w:t>
      </w:r>
      <w:r>
        <w:rPr>
          <w:rFonts w:ascii="Times New Roman" w:hAnsi="Times New Roman" w:eastAsia="Times New Roman" w:cs="Times New Roman"/>
          <w:sz w:val="24"/>
          <w:szCs w:val="24"/>
          <w:highlight w:val="none"/>
          <w:lang w:val="pt-BR"/>
        </w:rPr>
        <w:t xml:space="preserve"> </w:t>
      </w:r>
      <w:r>
        <w:rPr>
          <w:rFonts w:ascii="Times New Roman" w:hAnsi="Times New Roman" w:eastAsia="Times New Roman" w:cs="Times New Roman"/>
          <w:sz w:val="24"/>
          <w:szCs w:val="24"/>
          <w:highlight w:val="none"/>
          <w:lang w:val="pt-BR"/>
        </w:rPr>
        <w:t xml:space="preserve">Nesse sentido, os egípcios utilizavam um sistema numé</w:t>
      </w:r>
      <w:r>
        <w:rPr>
          <w:rFonts w:ascii="Times New Roman" w:hAnsi="Times New Roman" w:eastAsia="Times New Roman" w:cs="Times New Roman"/>
          <w:sz w:val="24"/>
          <w:szCs w:val="24"/>
          <w:highlight w:val="none"/>
          <w:lang w:val="pt-BR"/>
        </w:rPr>
        <w:t xml:space="preserve">rico baseado em hieróglifos para representar valores. O sistema era decimal, utilizando símbolos específicos para 10</w:t>
      </w:r>
      <w:r>
        <w:rPr>
          <w:rFonts w:ascii="Times New Roman" w:hAnsi="Times New Roman" w:eastAsia="Times New Roman" w:cs="Times New Roman"/>
          <w:sz w:val="24"/>
          <w:szCs w:val="24"/>
          <w:highlight w:val="none"/>
          <w:lang w:val="pt-BR"/>
        </w:rPr>
        <w:t xml:space="preserve">⁰</w:t>
      </w:r>
      <w:r>
        <w:rPr>
          <w:rFonts w:ascii="Times New Roman" w:hAnsi="Times New Roman" w:eastAsia="Times New Roman" w:cs="Times New Roman"/>
          <w:sz w:val="24"/>
          <w:szCs w:val="24"/>
          <w:highlight w:val="none"/>
          <w:lang w:val="pt-BR"/>
        </w:rPr>
        <w:t xml:space="preserve">, 10</w:t>
      </w:r>
      <w:r>
        <w:rPr>
          <w:rFonts w:ascii="Times New Roman" w:hAnsi="Times New Roman" w:eastAsia="Times New Roman" w:cs="Times New Roman"/>
          <w:sz w:val="24"/>
          <w:szCs w:val="24"/>
          <w:highlight w:val="none"/>
          <w:lang w:val="pt-BR"/>
        </w:rPr>
        <w:t xml:space="preserve">¹</w:t>
      </w:r>
      <w:r>
        <w:rPr>
          <w:rFonts w:ascii="Times New Roman" w:hAnsi="Times New Roman" w:eastAsia="Times New Roman" w:cs="Times New Roman"/>
          <w:sz w:val="24"/>
          <w:szCs w:val="24"/>
          <w:highlight w:val="none"/>
          <w:lang w:val="pt-BR"/>
        </w:rPr>
        <w:t xml:space="preserve">, 10</w:t>
      </w:r>
      <w:r>
        <w:rPr>
          <w:rFonts w:ascii="Times New Roman" w:hAnsi="Times New Roman" w:eastAsia="Times New Roman" w:cs="Times New Roman"/>
          <w:sz w:val="24"/>
          <w:szCs w:val="24"/>
          <w:highlight w:val="none"/>
          <w:lang w:val="pt-BR"/>
        </w:rPr>
        <w:t xml:space="preserve">²</w:t>
      </w:r>
      <w:r>
        <w:rPr>
          <w:rFonts w:ascii="Times New Roman" w:hAnsi="Times New Roman" w:eastAsia="Times New Roman" w:cs="Times New Roman"/>
          <w:sz w:val="24"/>
          <w:szCs w:val="24"/>
          <w:highlight w:val="none"/>
          <w:lang w:val="pt-BR"/>
        </w:rPr>
        <w:t xml:space="preserve">, 10</w:t>
      </w:r>
      <w:r>
        <w:rPr>
          <w:rFonts w:ascii="Times New Roman" w:hAnsi="Times New Roman" w:eastAsia="Times New Roman" w:cs="Times New Roman"/>
          <w:sz w:val="24"/>
          <w:szCs w:val="24"/>
          <w:highlight w:val="none"/>
          <w:lang w:val="pt-BR"/>
        </w:rPr>
        <w:t xml:space="preserve">³</w:t>
      </w:r>
      <w:r>
        <w:rPr>
          <w:rFonts w:ascii="Times New Roman" w:hAnsi="Times New Roman" w:eastAsia="Times New Roman" w:cs="Times New Roman"/>
          <w:sz w:val="24"/>
          <w:szCs w:val="24"/>
          <w:highlight w:val="none"/>
          <w:lang w:val="pt-BR"/>
        </w:rPr>
        <w:t xml:space="preserve"> 10</w:t>
      </w:r>
      <w:r>
        <w:rPr>
          <w:rFonts w:ascii="Times New Roman" w:hAnsi="Times New Roman" w:eastAsia="Times New Roman" w:cs="Times New Roman"/>
          <w:sz w:val="24"/>
          <w:szCs w:val="24"/>
          <w:highlight w:val="none"/>
          <w:lang w:val="pt-BR"/>
        </w:rPr>
        <w:t xml:space="preserve">⁴</w:t>
      </w:r>
      <w:r>
        <w:rPr>
          <w:rFonts w:ascii="Times New Roman" w:hAnsi="Times New Roman" w:eastAsia="Times New Roman" w:cs="Times New Roman"/>
          <w:sz w:val="24"/>
          <w:szCs w:val="24"/>
          <w:highlight w:val="none"/>
          <w:lang w:val="pt-BR"/>
        </w:rPr>
        <w:t xml:space="preserve"> 10</w:t>
      </w:r>
      <w:r>
        <w:rPr>
          <w:rFonts w:ascii="Times New Roman" w:hAnsi="Times New Roman" w:eastAsia="Times New Roman" w:cs="Times New Roman"/>
          <w:sz w:val="24"/>
          <w:szCs w:val="24"/>
          <w:highlight w:val="none"/>
          <w:lang w:val="pt-BR"/>
        </w:rPr>
        <w:t xml:space="preserve">⁵</w:t>
      </w:r>
      <w:r>
        <w:rPr>
          <w:rFonts w:ascii="Times New Roman" w:hAnsi="Times New Roman" w:eastAsia="Times New Roman" w:cs="Times New Roman"/>
          <w:sz w:val="24"/>
          <w:szCs w:val="24"/>
          <w:highlight w:val="none"/>
          <w:lang w:val="pt-BR"/>
        </w:rPr>
        <w:t xml:space="preserve"> e 10</w:t>
      </w:r>
      <w:r>
        <w:rPr>
          <w:rFonts w:ascii="Times New Roman" w:hAnsi="Times New Roman" w:eastAsia="Times New Roman" w:cs="Times New Roman"/>
          <w:sz w:val="24"/>
          <w:szCs w:val="24"/>
          <w:highlight w:val="none"/>
          <w:lang w:val="pt-BR"/>
        </w:rPr>
        <w:t xml:space="preserve">⁶</w:t>
      </w:r>
      <w:r>
        <w:rPr>
          <w:rFonts w:ascii="Times New Roman" w:hAnsi="Times New Roman" w:eastAsia="Times New Roman" w:cs="Times New Roman"/>
          <w:sz w:val="24"/>
          <w:szCs w:val="24"/>
          <w:highlight w:val="none"/>
          <w:lang w:val="pt-BR"/>
        </w:rPr>
        <w:t xml:space="preserve">, como pode ser observado na Figura 3. Para realizar somas, eles simplesmente agrupavam os símbo</w:t>
      </w:r>
      <w:r>
        <w:rPr>
          <w:rFonts w:ascii="Times New Roman" w:hAnsi="Times New Roman" w:eastAsia="Times New Roman" w:cs="Times New Roman"/>
          <w:sz w:val="24"/>
          <w:szCs w:val="24"/>
          <w:highlight w:val="none"/>
          <w:lang w:val="pt-BR"/>
        </w:rPr>
        <w:t xml:space="preserve">los correspondentes a esses valores (Gillings, 1982). </w:t>
      </w:r>
      <w:r>
        <w:rPr>
          <w:rFonts w:ascii="Times New Roman" w:hAnsi="Times New Roman" w:eastAsia="Times New Roman" w:cs="Times New Roman"/>
          <w:sz w:val="24"/>
          <w:szCs w:val="24"/>
          <w:highlight w:val="none"/>
          <w:lang w:val="pt-BR"/>
        </w:rPr>
      </w:r>
      <w:r>
        <w:rPr>
          <w:rFonts w:ascii="Times New Roman" w:hAnsi="Times New Roman" w:eastAsia="Times New Roman" w:cs="Times New Roman"/>
          <w:sz w:val="24"/>
          <w:szCs w:val="24"/>
          <w:highlight w:val="none"/>
          <w:lang w:val="pt-BR"/>
        </w:rPr>
      </w:r>
    </w:p>
    <w:p>
      <w:pPr>
        <w:pBdr/>
        <w:spacing w:line="360" w:lineRule="auto"/>
        <w:ind w:firstLine="708" w:left="0"/>
        <w:jc w:val="both"/>
        <w:rPr>
          <w:rFonts w:ascii="Times New Roman" w:hAnsi="Times New Roman" w:eastAsia="Times New Roman" w:cs="Times New Roman"/>
          <w:sz w:val="24"/>
          <w:szCs w:val="24"/>
          <w:highlight w:val="none"/>
          <w:lang w:val="pt-BR"/>
        </w:rPr>
      </w:pPr>
      <w:r>
        <w:rPr>
          <w:rFonts w:ascii="Times New Roman" w:hAnsi="Times New Roman" w:eastAsia="Times New Roman" w:cs="Times New Roman"/>
          <w:sz w:val="24"/>
          <w:szCs w:val="24"/>
          <w:highlight w:val="none"/>
          <w:lang w:val="pt-BR"/>
        </w:rPr>
        <w:t xml:space="preserve">J</w:t>
      </w:r>
      <w:r>
        <w:rPr>
          <w:rFonts w:ascii="Times New Roman" w:hAnsi="Times New Roman" w:eastAsia="Times New Roman" w:cs="Times New Roman"/>
          <w:sz w:val="24"/>
          <w:szCs w:val="24"/>
          <w:highlight w:val="none"/>
          <w:lang w:val="pt-BR"/>
        </w:rPr>
        <w:t xml:space="preserve">á n</w:t>
      </w:r>
      <w:r>
        <w:rPr>
          <w:rFonts w:ascii="Times New Roman" w:hAnsi="Times New Roman" w:eastAsia="Times New Roman" w:cs="Times New Roman"/>
          <w:sz w:val="24"/>
          <w:szCs w:val="24"/>
          <w:highlight w:val="none"/>
          <w:lang w:val="pt-BR"/>
        </w:rPr>
        <w:t xml:space="preserve">o sistema binário, sempre que a soma de bits em uma posição excede 1 (devido </w:t>
      </w:r>
      <w:r>
        <w:rPr>
          <w:rFonts w:ascii="Times New Roman" w:hAnsi="Times New Roman" w:eastAsia="Times New Roman" w:cs="Times New Roman"/>
          <w:sz w:val="24"/>
          <w:szCs w:val="24"/>
          <w:highlight w:val="none"/>
          <w:lang w:val="pt-BR"/>
        </w:rPr>
        <w:t xml:space="preserve">à base ser 2</w:t>
      </w:r>
      <w:r>
        <w:rPr>
          <w:rFonts w:ascii="Times New Roman" w:hAnsi="Times New Roman" w:eastAsia="Times New Roman" w:cs="Times New Roman"/>
          <w:sz w:val="24"/>
          <w:szCs w:val="24"/>
          <w:highlight w:val="none"/>
          <w:lang w:val="pt-BR"/>
        </w:rPr>
        <w:t xml:space="preserve">), há um transporte para a próxima posição </w:t>
      </w:r>
      <w:r>
        <w:rPr>
          <w:rFonts w:ascii="Times New Roman" w:hAnsi="Times New Roman" w:eastAsia="Times New Roman" w:cs="Times New Roman"/>
          <w:sz w:val="24"/>
          <w:szCs w:val="24"/>
          <w:highlight w:val="none"/>
          <w:lang w:val="pt-BR"/>
        </w:rPr>
        <w:t xml:space="preserve">(Gillings, 1982)</w:t>
      </w:r>
      <w:r>
        <w:rPr>
          <w:rFonts w:ascii="Times New Roman" w:hAnsi="Times New Roman" w:eastAsia="Times New Roman" w:cs="Times New Roman"/>
          <w:sz w:val="24"/>
          <w:szCs w:val="24"/>
          <w:highlight w:val="none"/>
          <w:lang w:val="pt-BR"/>
        </w:rPr>
        <w:t xml:space="preserve">. De forma análoga, no sistema egípcio, os símbolos são agrupados e convertidos para a próxima ordem de magnitude quando necessário</w:t>
      </w:r>
      <w:r>
        <w:rPr>
          <w:rFonts w:ascii="Times New Roman" w:hAnsi="Times New Roman" w:eastAsia="Times New Roman" w:cs="Times New Roman"/>
          <w:sz w:val="24"/>
          <w:szCs w:val="24"/>
          <w:highlight w:val="none"/>
          <w:lang w:val="pt-BR"/>
        </w:rPr>
        <w:t xml:space="preserve">.</w:t>
      </w:r>
      <w:r>
        <w:rPr>
          <w:rFonts w:ascii="Times New Roman" w:hAnsi="Times New Roman" w:eastAsia="Times New Roman" w:cs="Times New Roman"/>
          <w:sz w:val="24"/>
          <w:szCs w:val="24"/>
          <w:highlight w:val="none"/>
          <w:lang w:val="pt-BR"/>
        </w:rPr>
      </w:r>
      <w:r>
        <w:rPr>
          <w:rFonts w:ascii="Times New Roman" w:hAnsi="Times New Roman" w:eastAsia="Times New Roman" w:cs="Times New Roman"/>
          <w:sz w:val="24"/>
          <w:szCs w:val="24"/>
          <w:highlight w:val="none"/>
          <w:lang w:val="pt-BR"/>
        </w:rPr>
      </w:r>
    </w:p>
    <w:p>
      <w:pPr>
        <w:pBdr/>
        <w:spacing w:line="360" w:lineRule="auto"/>
        <w:ind/>
        <w:jc w:val="center"/>
        <w:rPr>
          <w:rFonts w:ascii="Times New Roman" w:hAnsi="Times New Roman" w:eastAsia="Times New Roman" w:cs="Times New Roman"/>
          <w:sz w:val="20"/>
          <w:szCs w:val="20"/>
          <w:highlight w:val="none"/>
          <w:lang w:val="pt-BR"/>
        </w:rPr>
      </w:pPr>
      <w:r>
        <w:rPr>
          <w:rFonts w:ascii="Times New Roman" w:hAnsi="Times New Roman" w:eastAsia="Times New Roman" w:cs="Times New Roman"/>
          <w:sz w:val="24"/>
          <w:szCs w:val="24"/>
          <w:highlight w:val="none"/>
          <w:lang w:val="pt-BR"/>
        </w:rPr>
      </w:r>
      <w:r>
        <w:rPr>
          <w:rFonts w:ascii="Times New Roman" w:hAnsi="Times New Roman" w:eastAsia="Times New Roman" w:cs="Times New Roman"/>
          <w:b/>
          <w:bCs/>
          <w:sz w:val="20"/>
          <w:szCs w:val="20"/>
          <w:lang w:val="pt-BR"/>
        </w:rPr>
        <w:t xml:space="preserve">Fi</w:t>
      </w:r>
      <w:r>
        <mc:AlternateContent>
          <mc:Choice Requires="wpg">
            <w:drawing>
              <wp:anchor xmlns:wp="http://schemas.openxmlformats.org/drawingml/2006/wordprocessingDrawing" xmlns:wp14="http://schemas.microsoft.com/office/word/2010/wordprocessingDrawing" distT="0" distB="0" distL="115200" distR="115200" simplePos="0" relativeHeight="29696" behindDoc="0" locked="0" layoutInCell="1" allowOverlap="1">
                <wp:simplePos x="0" y="0"/>
                <wp:positionH relativeFrom="margin">
                  <wp:align>center</wp:align>
                </wp:positionH>
                <wp:positionV relativeFrom="paragraph">
                  <wp:posOffset>209476</wp:posOffset>
                </wp:positionV>
                <wp:extent cx="2802776" cy="1960291"/>
                <wp:effectExtent l="0" t="0" r="0" b="0"/>
                <wp:wrapNone/>
                <wp:docPr id="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762414" name=""/>
                        <pic:cNvPicPr>
                          <a:picLocks noChangeAspect="1"/>
                        </pic:cNvPicPr>
                        <pic:nvPr/>
                      </pic:nvPicPr>
                      <pic:blipFill>
                        <a:blip r:embed="rId14"/>
                        <a:stretch/>
                      </pic:blipFill>
                      <pic:spPr bwMode="auto">
                        <a:xfrm flipH="0" flipV="0">
                          <a:off x="0" y="0"/>
                          <a:ext cx="2802776" cy="1960290"/>
                        </a:xfrm>
                        <a:prstGeom prst="rect">
                          <a:avLst/>
                        </a:prstGeom>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 o:spid="_x0000_s2" type="#_x0000_t75" style="position:absolute;z-index:29696;o:allowoverlap:true;o:allowincell:true;mso-position-horizontal-relative:margin;mso-position-horizontal:center;mso-position-vertical-relative:text;margin-top:16.49pt;mso-position-vertical:absolute;width:220.69pt;height:154.35pt;mso-wrap-distance-left:9.07pt;mso-wrap-distance-top:0.00pt;mso-wrap-distance-right:9.07pt;mso-wrap-distance-bottom:0.00pt;z-index:1;" stroked="false">
                <v:imagedata r:id="rId14" o:title=""/>
                <o:lock v:ext="edit" rotation="t"/>
              </v:shape>
            </w:pict>
          </mc:Fallback>
        </mc:AlternateContent>
      </w:r>
      <w:r>
        <w:rPr>
          <w:rFonts w:ascii="Times New Roman" w:hAnsi="Times New Roman" w:eastAsia="Times New Roman" w:cs="Times New Roman"/>
          <w:b/>
          <w:bCs/>
          <w:sz w:val="20"/>
          <w:szCs w:val="20"/>
          <w:lang w:val="pt-BR"/>
        </w:rPr>
        <w:t xml:space="preserve">gura 3 –</w:t>
      </w:r>
      <w:r>
        <w:rPr>
          <w:rFonts w:ascii="Times New Roman" w:hAnsi="Times New Roman" w:eastAsia="Times New Roman" w:cs="Times New Roman"/>
          <w:sz w:val="20"/>
          <w:szCs w:val="20"/>
          <w:lang w:val="pt-BR"/>
        </w:rPr>
        <w:t xml:space="preserve"> </w:t>
      </w:r>
      <w:r>
        <w:rPr>
          <w:rFonts w:ascii="Times New Roman" w:hAnsi="Times New Roman" w:eastAsia="Times New Roman" w:cs="Times New Roman"/>
          <w:sz w:val="20"/>
          <w:szCs w:val="20"/>
          <w:lang w:val="pt-BR"/>
        </w:rPr>
        <w:t xml:space="preserve">Representaç</w:t>
      </w:r>
      <w:r>
        <w:rPr>
          <w:rFonts w:ascii="Times New Roman" w:hAnsi="Times New Roman" w:eastAsia="Times New Roman" w:cs="Times New Roman"/>
          <w:sz w:val="20"/>
          <w:szCs w:val="20"/>
          <w:lang w:val="pt-BR"/>
        </w:rPr>
        <w:t xml:space="preserve">ão em s</w:t>
      </w:r>
      <w:r>
        <w:rPr>
          <w:rFonts w:ascii="Times New Roman" w:hAnsi="Times New Roman" w:eastAsia="Times New Roman" w:cs="Times New Roman"/>
          <w:sz w:val="20"/>
          <w:szCs w:val="20"/>
          <w:lang w:val="pt-BR"/>
        </w:rPr>
        <w:t xml:space="preserve">ímbolos e n</w:t>
      </w:r>
      <w:r>
        <w:rPr>
          <w:rFonts w:ascii="Times New Roman" w:hAnsi="Times New Roman" w:eastAsia="Times New Roman" w:cs="Times New Roman"/>
          <w:sz w:val="20"/>
          <w:szCs w:val="20"/>
          <w:lang w:val="pt-BR"/>
        </w:rPr>
        <w:t xml:space="preserve">úmeros no Sistema de Numeraç</w:t>
      </w:r>
      <w:r>
        <w:rPr>
          <w:rFonts w:ascii="Times New Roman" w:hAnsi="Times New Roman" w:eastAsia="Times New Roman" w:cs="Times New Roman"/>
          <w:sz w:val="20"/>
          <w:szCs w:val="20"/>
          <w:lang w:val="pt-BR"/>
        </w:rPr>
        <w:t xml:space="preserve">ão Eg</w:t>
      </w:r>
      <w:r>
        <w:rPr>
          <w:rFonts w:ascii="Times New Roman" w:hAnsi="Times New Roman" w:eastAsia="Times New Roman" w:cs="Times New Roman"/>
          <w:sz w:val="20"/>
          <w:szCs w:val="20"/>
          <w:lang w:val="pt-BR"/>
        </w:rPr>
        <w:t xml:space="preserve">ípcio</w:t>
      </w:r>
      <w:r>
        <w:rPr>
          <w:rFonts w:ascii="Times New Roman" w:hAnsi="Times New Roman" w:eastAsia="Times New Roman" w:cs="Times New Roman"/>
          <w:sz w:val="20"/>
          <w:szCs w:val="20"/>
          <w:highlight w:val="none"/>
          <w:lang w:val="pt-BR"/>
        </w:rPr>
      </w:r>
      <w:r>
        <w:rPr>
          <w:rFonts w:ascii="Times New Roman" w:hAnsi="Times New Roman" w:eastAsia="Times New Roman" w:cs="Times New Roman"/>
          <w:sz w:val="20"/>
          <w:szCs w:val="20"/>
          <w:highlight w:val="none"/>
          <w:lang w:val="pt-BR"/>
        </w:rPr>
      </w:r>
    </w:p>
    <w:p>
      <w:pPr>
        <w:pBdr/>
        <w:spacing w:line="360" w:lineRule="auto"/>
        <w:ind/>
        <w:jc w:val="center"/>
        <w:rPr>
          <w:rFonts w:ascii="Times New Roman" w:hAnsi="Times New Roman" w:eastAsia="Times New Roman" w:cs="Times New Roman"/>
          <w:sz w:val="20"/>
          <w:szCs w:val="20"/>
          <w:highlight w:val="none"/>
          <w:lang w:val="pt-BR"/>
        </w:rPr>
      </w:pPr>
      <w:r>
        <w:rPr>
          <w:rFonts w:ascii="Times New Roman" w:hAnsi="Times New Roman" w:eastAsia="Times New Roman" w:cs="Times New Roman"/>
          <w:sz w:val="20"/>
          <w:szCs w:val="20"/>
          <w:highlight w:val="none"/>
          <w:lang w:val="pt-BR"/>
        </w:rPr>
      </w:r>
      <w:r>
        <w:rPr>
          <w:rFonts w:ascii="Times New Roman" w:hAnsi="Times New Roman" w:eastAsia="Times New Roman" w:cs="Times New Roman"/>
          <w:sz w:val="20"/>
          <w:szCs w:val="20"/>
          <w:highlight w:val="none"/>
          <w:lang w:val="pt-BR"/>
        </w:rPr>
      </w:r>
      <w:r>
        <w:rPr>
          <w:rFonts w:ascii="Times New Roman" w:hAnsi="Times New Roman" w:eastAsia="Times New Roman" w:cs="Times New Roman"/>
          <w:sz w:val="20"/>
          <w:szCs w:val="20"/>
          <w:highlight w:val="none"/>
          <w:lang w:val="pt-BR"/>
        </w:rPr>
      </w:r>
    </w:p>
    <w:p>
      <w:pPr>
        <w:pBdr/>
        <w:spacing w:line="360" w:lineRule="auto"/>
        <w:ind/>
        <w:jc w:val="center"/>
        <w:rPr>
          <w:rFonts w:ascii="Times New Roman" w:hAnsi="Times New Roman" w:eastAsia="Times New Roman" w:cs="Times New Roman"/>
          <w:sz w:val="20"/>
          <w:szCs w:val="20"/>
          <w:highlight w:val="none"/>
          <w:lang w:val="pt-BR"/>
        </w:rPr>
      </w:pPr>
      <w:r>
        <w:rPr>
          <w:rFonts w:ascii="Times New Roman" w:hAnsi="Times New Roman" w:eastAsia="Times New Roman" w:cs="Times New Roman"/>
          <w:sz w:val="20"/>
          <w:szCs w:val="20"/>
          <w:lang w:val="pt-BR"/>
        </w:rPr>
      </w:r>
      <w:r>
        <w:rPr>
          <w:rFonts w:ascii="Times New Roman" w:hAnsi="Times New Roman" w:eastAsia="Times New Roman" w:cs="Times New Roman"/>
          <w:sz w:val="20"/>
          <w:szCs w:val="20"/>
          <w:lang w:val="pt-BR"/>
        </w:rPr>
        <w:t xml:space="preserve">correspondentes do Sistema de Numeraç</w:t>
      </w:r>
      <w:r>
        <w:rPr>
          <w:rFonts w:ascii="Times New Roman" w:hAnsi="Times New Roman" w:eastAsia="Times New Roman" w:cs="Times New Roman"/>
          <w:sz w:val="20"/>
          <w:szCs w:val="20"/>
          <w:lang w:val="pt-BR"/>
        </w:rPr>
        <w:t xml:space="preserve">ão Eg</w:t>
      </w:r>
      <w:r>
        <w:rPr>
          <w:rFonts w:ascii="Times New Roman" w:hAnsi="Times New Roman" w:eastAsia="Times New Roman" w:cs="Times New Roman"/>
          <w:sz w:val="20"/>
          <w:szCs w:val="20"/>
          <w:lang w:val="pt-BR"/>
        </w:rPr>
        <w:t xml:space="preserve">ípcio</w:t>
      </w:r>
      <w:r>
        <w:rPr>
          <w:rFonts w:ascii="Times New Roman" w:hAnsi="Times New Roman" w:eastAsia="Times New Roman" w:cs="Times New Roman"/>
          <w:sz w:val="20"/>
          <w:szCs w:val="20"/>
          <w:highlight w:val="none"/>
          <w:lang w:val="pt-BR"/>
        </w:rPr>
      </w:r>
      <w:r>
        <w:rPr>
          <w:rFonts w:ascii="Times New Roman" w:hAnsi="Times New Roman" w:eastAsia="Times New Roman" w:cs="Times New Roman"/>
          <w:sz w:val="20"/>
          <w:szCs w:val="20"/>
          <w:highlight w:val="none"/>
          <w:lang w:val="pt-BR"/>
        </w:rPr>
      </w:r>
    </w:p>
    <w:p>
      <w:pPr>
        <w:pBdr/>
        <w:spacing w:line="360" w:lineRule="auto"/>
        <w:ind/>
        <w:jc w:val="both"/>
        <w:rPr>
          <w:rFonts w:ascii="Times New Roman" w:hAnsi="Times New Roman" w:eastAsia="Times New Roman" w:cs="Times New Roman"/>
          <w:sz w:val="24"/>
          <w:szCs w:val="24"/>
          <w:highlight w:val="none"/>
          <w:lang w:val="pt-BR"/>
        </w:rPr>
      </w:pPr>
      <w:r>
        <w:rPr>
          <w:rFonts w:ascii="Times New Roman" w:hAnsi="Times New Roman" w:eastAsia="Times New Roman" w:cs="Times New Roman"/>
          <w:sz w:val="24"/>
          <w:szCs w:val="24"/>
          <w:lang w:val="pt-BR"/>
        </w:rPr>
        <w:tab/>
      </w:r>
      <w:r>
        <w:rPr>
          <w:rFonts w:ascii="Times New Roman" w:hAnsi="Times New Roman" w:eastAsia="Times New Roman" w:cs="Times New Roman"/>
          <w:sz w:val="24"/>
          <w:szCs w:val="24"/>
          <w:highlight w:val="none"/>
          <w:lang w:val="pt-BR"/>
        </w:rPr>
      </w:r>
      <w:r>
        <w:rPr>
          <w:rFonts w:ascii="Times New Roman" w:hAnsi="Times New Roman" w:eastAsia="Times New Roman" w:cs="Times New Roman"/>
          <w:sz w:val="24"/>
          <w:szCs w:val="24"/>
          <w:highlight w:val="none"/>
          <w:lang w:val="pt-BR"/>
        </w:rPr>
      </w:r>
    </w:p>
    <w:p>
      <w:pPr>
        <w:pBdr/>
        <w:spacing w:line="360" w:lineRule="auto"/>
        <w:ind/>
        <w:jc w:val="both"/>
        <w:rPr>
          <w:rFonts w:ascii="Times New Roman" w:hAnsi="Times New Roman" w:eastAsia="Times New Roman" w:cs="Times New Roman"/>
          <w:sz w:val="24"/>
          <w:szCs w:val="24"/>
          <w:lang w:val="pt-BR"/>
        </w:rPr>
      </w:pPr>
      <w:r>
        <w:rPr>
          <w:rFonts w:ascii="Times New Roman" w:hAnsi="Times New Roman" w:eastAsia="Times New Roman" w:cs="Times New Roman"/>
          <w:sz w:val="24"/>
          <w:szCs w:val="24"/>
          <w:lang w:val="pt-BR"/>
        </w:rPr>
      </w:r>
      <w:r>
        <w:rPr>
          <w:rFonts w:ascii="Times New Roman" w:hAnsi="Times New Roman" w:eastAsia="Times New Roman" w:cs="Times New Roman"/>
          <w:sz w:val="24"/>
          <w:szCs w:val="24"/>
          <w:lang w:val="pt-BR"/>
        </w:rPr>
      </w:r>
      <w:r>
        <w:rPr>
          <w:rFonts w:ascii="Times New Roman" w:hAnsi="Times New Roman" w:eastAsia="Times New Roman" w:cs="Times New Roman"/>
          <w:sz w:val="24"/>
          <w:szCs w:val="24"/>
          <w:lang w:val="pt-BR"/>
        </w:rPr>
      </w:r>
    </w:p>
    <w:p>
      <w:pPr>
        <w:pBdr/>
        <w:spacing w:line="360" w:lineRule="auto"/>
        <w:ind/>
        <w:jc w:val="both"/>
        <w:rPr>
          <w:rFonts w:ascii="Times New Roman" w:hAnsi="Times New Roman" w:eastAsia="Times New Roman" w:cs="Times New Roman"/>
          <w:sz w:val="24"/>
          <w:szCs w:val="24"/>
          <w:lang w:val="pt-BR"/>
        </w:rPr>
      </w:pPr>
      <w:r>
        <w:rPr>
          <w:rFonts w:ascii="Times New Roman" w:hAnsi="Times New Roman" w:eastAsia="Times New Roman" w:cs="Times New Roman"/>
          <w:sz w:val="24"/>
          <w:szCs w:val="24"/>
          <w:lang w:val="pt-BR"/>
        </w:rPr>
      </w:r>
      <w:r>
        <w:rPr>
          <w:rFonts w:ascii="Times New Roman" w:hAnsi="Times New Roman" w:eastAsia="Times New Roman" w:cs="Times New Roman"/>
          <w:sz w:val="24"/>
          <w:szCs w:val="24"/>
          <w:lang w:val="pt-BR"/>
        </w:rPr>
      </w:r>
      <w:r>
        <w:rPr>
          <w:rFonts w:ascii="Times New Roman" w:hAnsi="Times New Roman" w:eastAsia="Times New Roman" w:cs="Times New Roman"/>
          <w:sz w:val="24"/>
          <w:szCs w:val="24"/>
          <w:lang w:val="pt-BR"/>
        </w:rPr>
      </w:r>
    </w:p>
    <w:p>
      <w:pPr>
        <w:pBdr/>
        <w:spacing w:line="360" w:lineRule="auto"/>
        <w:ind/>
        <w:jc w:val="center"/>
        <w:rPr>
          <w:rFonts w:ascii="Times New Roman" w:hAnsi="Times New Roman" w:eastAsia="Times New Roman" w:cs="Times New Roman"/>
          <w:sz w:val="20"/>
          <w:szCs w:val="20"/>
          <w:lang w:val="pt-BR"/>
        </w:rPr>
      </w:pPr>
      <w:r>
        <w:rPr>
          <w:rFonts w:ascii="Times New Roman" w:hAnsi="Times New Roman" w:eastAsia="Times New Roman" w:cs="Times New Roman"/>
          <w:sz w:val="20"/>
          <w:szCs w:val="20"/>
          <w:highlight w:val="none"/>
          <w:lang w:val="pt-BR"/>
        </w:rPr>
        <w:t xml:space="preserve">Fonte: Curr</w:t>
      </w:r>
      <w:r>
        <w:rPr>
          <w:rFonts w:ascii="Times New Roman" w:hAnsi="Times New Roman" w:eastAsia="Times New Roman" w:cs="Times New Roman"/>
          <w:sz w:val="20"/>
          <w:szCs w:val="20"/>
          <w:highlight w:val="none"/>
          <w:lang w:val="pt-BR"/>
        </w:rPr>
        <w:t xml:space="preserve">ículo da Cidade de S</w:t>
      </w:r>
      <w:r>
        <w:rPr>
          <w:rFonts w:ascii="Times New Roman" w:hAnsi="Times New Roman" w:eastAsia="Times New Roman" w:cs="Times New Roman"/>
          <w:sz w:val="20"/>
          <w:szCs w:val="20"/>
          <w:highlight w:val="none"/>
          <w:lang w:val="pt-BR"/>
        </w:rPr>
        <w:t xml:space="preserve">ão Paulo, 2024</w:t>
      </w:r>
      <w:r>
        <w:rPr>
          <w:rFonts w:ascii="Times New Roman" w:hAnsi="Times New Roman" w:eastAsia="Times New Roman" w:cs="Times New Roman"/>
          <w:sz w:val="20"/>
          <w:szCs w:val="20"/>
          <w:lang w:val="pt-BR"/>
        </w:rPr>
      </w:r>
      <w:r>
        <w:rPr>
          <w:rFonts w:ascii="Times New Roman" w:hAnsi="Times New Roman" w:eastAsia="Times New Roman" w:cs="Times New Roman"/>
          <w:sz w:val="20"/>
          <w:szCs w:val="20"/>
          <w:lang w:val="pt-BR"/>
        </w:rPr>
      </w:r>
    </w:p>
    <w:p>
      <w:pPr>
        <w:pBdr/>
        <w:spacing w:line="360" w:lineRule="auto"/>
        <w:ind w:firstLine="708"/>
        <w:jc w:val="both"/>
        <w:rPr>
          <w:rFonts w:ascii="Times New Roman" w:hAnsi="Times New Roman" w:eastAsia="Times New Roman" w:cs="Times New Roman"/>
          <w:sz w:val="24"/>
          <w:szCs w:val="24"/>
          <w:lang w:val="pt-BR"/>
        </w:rPr>
      </w:pPr>
      <w:r>
        <w:rPr>
          <w:rFonts w:ascii="Times New Roman" w:hAnsi="Times New Roman" w:eastAsia="Times New Roman" w:cs="Times New Roman"/>
          <w:sz w:val="24"/>
          <w:szCs w:val="24"/>
          <w:lang w:val="pt-BR"/>
        </w:rPr>
        <w:t xml:space="preserve">Enquanto isso, a genealogia das máquinas que computavam é extensa, mas a história aponta para início disso tudo com o ábaco, que possuí raízes na China com usos na G</w:t>
      </w:r>
      <w:r>
        <w:rPr>
          <w:rFonts w:ascii="Times New Roman" w:hAnsi="Times New Roman" w:eastAsia="Times New Roman" w:cs="Times New Roman"/>
          <w:sz w:val="24"/>
          <w:szCs w:val="24"/>
          <w:lang w:val="pt-BR"/>
        </w:rPr>
        <w:t xml:space="preserve">ré</w:t>
      </w:r>
      <w:r>
        <w:rPr>
          <w:rFonts w:ascii="Times New Roman" w:hAnsi="Times New Roman" w:eastAsia="Times New Roman" w:cs="Times New Roman"/>
          <w:sz w:val="24"/>
          <w:szCs w:val="24"/>
          <w:lang w:val="pt-BR"/>
        </w:rPr>
        <w:t xml:space="preserve">cia e Roma. A utilização desse objeto para contagem é </w:t>
      </w:r>
      <w:r>
        <w:rPr>
          <w:rFonts w:ascii="Times New Roman" w:hAnsi="Times New Roman" w:eastAsia="Times New Roman" w:cs="Times New Roman"/>
          <w:sz w:val="24"/>
          <w:szCs w:val="24"/>
          <w:lang w:val="pt-BR"/>
        </w:rPr>
        <w:t xml:space="preserve">noticiada</w:t>
      </w:r>
      <w:r>
        <w:rPr>
          <w:rFonts w:ascii="Times New Roman" w:hAnsi="Times New Roman" w:eastAsia="Times New Roman" w:cs="Times New Roman"/>
          <w:sz w:val="24"/>
          <w:szCs w:val="24"/>
          <w:lang w:val="pt-BR"/>
        </w:rPr>
        <w:t xml:space="preserve"> antes mesmo de se ter estabelecido o sistema de numeração indo-arábico, que foi popularizado por Leonardo Fibonacci (1180 – 1250) na Europa durante o século XIII </w:t>
      </w:r>
      <w:r>
        <w:rPr>
          <w:rFonts w:ascii="Times New Roman" w:hAnsi="Times New Roman" w:eastAsia="Times New Roman" w:cs="Times New Roman"/>
          <w:sz w:val="24"/>
          <w:szCs w:val="24"/>
          <w:lang w:val="pt-BR"/>
        </w:rPr>
        <w:t xml:space="preserve">(</w:t>
      </w:r>
      <w:r>
        <w:rPr>
          <w:rFonts w:ascii="Times New Roman" w:hAnsi="Times New Roman" w:eastAsia="Times New Roman" w:cs="Times New Roman"/>
          <w:sz w:val="24"/>
          <w:szCs w:val="24"/>
          <w:lang w:val="pt-BR"/>
        </w:rPr>
        <w:t xml:space="preserve">Brandemberg</w:t>
      </w:r>
      <w:r>
        <w:rPr>
          <w:rFonts w:ascii="Times New Roman" w:hAnsi="Times New Roman" w:eastAsia="Times New Roman" w:cs="Times New Roman"/>
          <w:sz w:val="24"/>
          <w:szCs w:val="24"/>
          <w:lang w:val="pt-BR"/>
        </w:rPr>
        <w:t xml:space="preserve">, Filho, 2020)</w:t>
      </w:r>
      <w:r>
        <w:rPr>
          <w:rFonts w:ascii="Times New Roman" w:hAnsi="Times New Roman" w:eastAsia="Times New Roman" w:cs="Times New Roman"/>
          <w:sz w:val="24"/>
          <w:szCs w:val="24"/>
          <w:lang w:val="pt-BR"/>
        </w:rPr>
        <w:t xml:space="preserve">. </w:t>
      </w:r>
      <w:r>
        <w:rPr>
          <w:rFonts w:ascii="Times New Roman" w:hAnsi="Times New Roman" w:eastAsia="Times New Roman" w:cs="Times New Roman"/>
          <w:sz w:val="24"/>
          <w:szCs w:val="24"/>
          <w:lang w:val="pt-BR"/>
        </w:rPr>
      </w:r>
      <w:r>
        <w:rPr>
          <w:rFonts w:ascii="Times New Roman" w:hAnsi="Times New Roman" w:eastAsia="Times New Roman" w:cs="Times New Roman"/>
          <w:sz w:val="24"/>
          <w:szCs w:val="24"/>
          <w:lang w:val="pt-BR"/>
        </w:rPr>
      </w:r>
    </w:p>
    <w:p>
      <w:pPr>
        <w:pBdr/>
        <w:spacing w:line="360" w:lineRule="auto"/>
        <w:ind w:firstLine="708"/>
        <w:jc w:val="both"/>
        <w:rPr>
          <w:rFonts w:ascii="Times New Roman" w:hAnsi="Times New Roman" w:eastAsia="Times New Roman" w:cs="Times New Roman"/>
          <w:sz w:val="24"/>
          <w:szCs w:val="24"/>
          <w:lang w:val="pt-BR"/>
        </w:rPr>
      </w:pPr>
      <w:r>
        <w:rPr>
          <w:rFonts w:ascii="Times New Roman" w:hAnsi="Times New Roman" w:eastAsia="Times New Roman" w:cs="Times New Roman"/>
          <w:sz w:val="24"/>
          <w:szCs w:val="24"/>
          <w:lang w:val="pt-BR"/>
        </w:rPr>
        <w:t xml:space="preserve">Vale ressaltar que isso só foi possível com a tradução de Abraham bar </w:t>
      </w:r>
      <w:r>
        <w:rPr>
          <w:rFonts w:ascii="Times New Roman" w:hAnsi="Times New Roman" w:eastAsia="Times New Roman" w:cs="Times New Roman"/>
          <w:sz w:val="24"/>
          <w:szCs w:val="24"/>
          <w:lang w:val="pt-BR"/>
        </w:rPr>
        <w:t xml:space="preserve">Hiyya</w:t>
      </w:r>
      <w:r>
        <w:rPr>
          <w:rFonts w:ascii="Times New Roman" w:hAnsi="Times New Roman" w:eastAsia="Times New Roman" w:cs="Times New Roman"/>
          <w:sz w:val="24"/>
          <w:szCs w:val="24"/>
          <w:lang w:val="pt-BR"/>
        </w:rPr>
        <w:t xml:space="preserve"> e Abraham Ibn Ezra, judeus hispano-árabes dos séculos XI e XII, que traduziram e comentaram obras árabes sobre matemática, incluindo as obras de Al-</w:t>
      </w:r>
      <w:r>
        <w:rPr>
          <w:rFonts w:ascii="Times New Roman" w:hAnsi="Times New Roman" w:eastAsia="Times New Roman" w:cs="Times New Roman"/>
          <w:sz w:val="24"/>
          <w:szCs w:val="24"/>
          <w:lang w:val="pt-BR"/>
        </w:rPr>
        <w:t xml:space="preserve">Khwarizmi</w:t>
      </w:r>
      <w:r>
        <w:rPr>
          <w:rFonts w:ascii="Times New Roman" w:hAnsi="Times New Roman" w:eastAsia="Times New Roman" w:cs="Times New Roman"/>
          <w:sz w:val="24"/>
          <w:szCs w:val="24"/>
          <w:lang w:val="pt-BR"/>
        </w:rPr>
        <w:t xml:space="preserve">, para o hebraico e o latim. Este por sua vez escreveu "</w:t>
      </w:r>
      <w:r>
        <w:rPr>
          <w:rFonts w:ascii="Times New Roman" w:hAnsi="Times New Roman" w:eastAsia="Times New Roman" w:cs="Times New Roman"/>
          <w:i/>
          <w:iCs/>
          <w:sz w:val="24"/>
          <w:szCs w:val="24"/>
          <w:lang w:val="pt-BR"/>
        </w:rPr>
        <w:t xml:space="preserve">Algoritmi</w:t>
      </w:r>
      <w:r>
        <w:rPr>
          <w:rFonts w:ascii="Times New Roman" w:hAnsi="Times New Roman" w:eastAsia="Times New Roman" w:cs="Times New Roman"/>
          <w:i/>
          <w:iCs/>
          <w:sz w:val="24"/>
          <w:szCs w:val="24"/>
          <w:lang w:val="pt-BR"/>
        </w:rPr>
        <w:t xml:space="preserve"> de </w:t>
      </w:r>
      <w:r>
        <w:rPr>
          <w:rFonts w:ascii="Times New Roman" w:hAnsi="Times New Roman" w:eastAsia="Times New Roman" w:cs="Times New Roman"/>
          <w:i/>
          <w:iCs/>
          <w:sz w:val="24"/>
          <w:szCs w:val="24"/>
          <w:lang w:val="pt-BR"/>
        </w:rPr>
        <w:t xml:space="preserve">numero</w:t>
      </w:r>
      <w:r>
        <w:rPr>
          <w:rFonts w:ascii="Times New Roman" w:hAnsi="Times New Roman" w:eastAsia="Times New Roman" w:cs="Times New Roman"/>
          <w:i/>
          <w:iCs/>
          <w:sz w:val="24"/>
          <w:szCs w:val="24"/>
          <w:lang w:val="pt-BR"/>
        </w:rPr>
        <w:t xml:space="preserve"> </w:t>
      </w:r>
      <w:r>
        <w:rPr>
          <w:rFonts w:ascii="Times New Roman" w:hAnsi="Times New Roman" w:eastAsia="Times New Roman" w:cs="Times New Roman"/>
          <w:i/>
          <w:iCs/>
          <w:sz w:val="24"/>
          <w:szCs w:val="24"/>
          <w:lang w:val="pt-BR"/>
        </w:rPr>
        <w:t xml:space="preserve">Indorum</w:t>
      </w:r>
      <w:r>
        <w:rPr>
          <w:rFonts w:ascii="Times New Roman" w:hAnsi="Times New Roman" w:eastAsia="Times New Roman" w:cs="Times New Roman"/>
          <w:sz w:val="24"/>
          <w:szCs w:val="24"/>
          <w:lang w:val="pt-BR"/>
        </w:rPr>
        <w:t xml:space="preserve">", escrito em torno de 820 </w:t>
      </w:r>
      <w:r>
        <w:rPr>
          <w:rFonts w:ascii="Times New Roman" w:hAnsi="Times New Roman" w:eastAsia="Times New Roman" w:cs="Times New Roman"/>
          <w:sz w:val="24"/>
          <w:szCs w:val="24"/>
          <w:lang w:val="pt-BR"/>
        </w:rPr>
        <w:t xml:space="preserve">d.C</w:t>
      </w:r>
      <w:r>
        <w:rPr>
          <w:rFonts w:ascii="Times New Roman" w:hAnsi="Times New Roman" w:eastAsia="Times New Roman" w:cs="Times New Roman"/>
          <w:sz w:val="24"/>
          <w:szCs w:val="24"/>
          <w:lang w:val="pt-BR"/>
        </w:rPr>
        <w:t xml:space="preserve">, uma das primeiras obras a introduzir o sistema de numeração decimal e operações aritméticas </w:t>
      </w:r>
      <w:r>
        <w:rPr>
          <w:rFonts w:ascii="Times New Roman" w:hAnsi="Times New Roman" w:eastAsia="Times New Roman" w:cs="Times New Roman"/>
          <w:sz w:val="24"/>
          <w:szCs w:val="24"/>
          <w:lang w:val="pt-BR"/>
        </w:rPr>
        <w:t xml:space="preserve">(</w:t>
      </w:r>
      <w:r>
        <w:rPr>
          <w:rFonts w:ascii="Times New Roman" w:hAnsi="Times New Roman" w:eastAsia="Times New Roman" w:cs="Times New Roman"/>
          <w:sz w:val="24"/>
          <w:szCs w:val="24"/>
          <w:lang w:val="pt-BR"/>
        </w:rPr>
        <w:t xml:space="preserve">Brandemberg</w:t>
      </w:r>
      <w:r>
        <w:rPr>
          <w:rFonts w:ascii="Times New Roman" w:hAnsi="Times New Roman" w:eastAsia="Times New Roman" w:cs="Times New Roman"/>
          <w:sz w:val="24"/>
          <w:szCs w:val="24"/>
          <w:lang w:val="pt-BR"/>
        </w:rPr>
        <w:t xml:space="preserve">, Filho, 2020)</w:t>
      </w:r>
      <w:r>
        <w:rPr>
          <w:rFonts w:ascii="Times New Roman" w:hAnsi="Times New Roman" w:eastAsia="Times New Roman" w:cs="Times New Roman"/>
          <w:sz w:val="24"/>
          <w:szCs w:val="24"/>
          <w:lang w:val="pt-BR"/>
        </w:rPr>
        <w:t xml:space="preserve">.</w:t>
      </w:r>
      <w:r>
        <w:rPr>
          <w:rFonts w:ascii="Times New Roman" w:hAnsi="Times New Roman" w:eastAsia="Times New Roman" w:cs="Times New Roman"/>
          <w:sz w:val="24"/>
          <w:szCs w:val="24"/>
          <w:lang w:val="pt-BR"/>
        </w:rPr>
      </w:r>
      <w:r>
        <w:rPr>
          <w:rFonts w:ascii="Times New Roman" w:hAnsi="Times New Roman" w:eastAsia="Times New Roman" w:cs="Times New Roman"/>
          <w:sz w:val="24"/>
          <w:szCs w:val="24"/>
          <w:lang w:val="pt-BR"/>
        </w:rPr>
      </w:r>
    </w:p>
    <w:p>
      <w:pPr>
        <w:pBdr/>
        <w:spacing w:line="360" w:lineRule="auto"/>
        <w:ind w:firstLine="708"/>
        <w:jc w:val="both"/>
        <w:rPr>
          <w:rFonts w:ascii="Times New Roman" w:hAnsi="Times New Roman" w:eastAsia="Times New Roman" w:cs="Times New Roman"/>
          <w:sz w:val="24"/>
          <w:szCs w:val="24"/>
          <w:lang w:val="pt-BR"/>
        </w:rPr>
      </w:pPr>
      <w:r>
        <w:rPr>
          <w:rFonts w:ascii="Times New Roman" w:hAnsi="Times New Roman" w:eastAsia="Times New Roman" w:cs="Times New Roman"/>
          <w:sz w:val="24"/>
          <w:szCs w:val="24"/>
          <w:lang w:val="pt-BR"/>
        </w:rPr>
        <w:t xml:space="preserve">Ele publicou “</w:t>
      </w:r>
      <w:r>
        <w:rPr>
          <w:rFonts w:ascii="Times New Roman" w:hAnsi="Times New Roman" w:eastAsia="Times New Roman" w:cs="Times New Roman"/>
          <w:i/>
          <w:iCs/>
          <w:sz w:val="24"/>
          <w:szCs w:val="24"/>
          <w:lang w:val="pt-BR"/>
        </w:rPr>
        <w:t xml:space="preserve">Liber </w:t>
      </w:r>
      <w:r>
        <w:rPr>
          <w:rFonts w:ascii="Times New Roman" w:hAnsi="Times New Roman" w:eastAsia="Times New Roman" w:cs="Times New Roman"/>
          <w:i/>
          <w:iCs/>
          <w:sz w:val="24"/>
          <w:szCs w:val="24"/>
          <w:lang w:val="pt-BR"/>
        </w:rPr>
        <w:t xml:space="preserve">Abaci</w:t>
      </w:r>
      <w:r>
        <w:rPr>
          <w:rFonts w:ascii="Times New Roman" w:hAnsi="Times New Roman" w:eastAsia="Times New Roman" w:cs="Times New Roman"/>
          <w:sz w:val="24"/>
          <w:szCs w:val="24"/>
          <w:lang w:val="pt-BR"/>
        </w:rPr>
        <w:t xml:space="preserve">”, em que mostrou as vantagens do uso do sistema indo-arábico em relação aos sistemas numéricos romanos e de outros povos europeus, como simplicidade, eficiência e expressividade. No livro havi</w:t>
      </w:r>
      <w:r>
        <w:rPr>
          <w:rFonts w:ascii="Times New Roman" w:hAnsi="Times New Roman" w:eastAsia="Times New Roman" w:cs="Times New Roman"/>
          <w:sz w:val="24"/>
          <w:szCs w:val="24"/>
          <w:lang w:val="pt-BR"/>
        </w:rPr>
        <w:t xml:space="preserve">a exemplos práticos do uso dos novos numerais em áreas como comércio, contabilidade e geometria, demonstrando sua utilidade para diversas aplicações. Na introdução, Fibonacci apresenta as “nove figuras” dos indianos e o número 0, que em árabe é chamado de </w:t>
      </w:r>
      <w:r>
        <w:rPr>
          <w:rFonts w:ascii="Times New Roman" w:hAnsi="Times New Roman" w:eastAsia="Times New Roman" w:cs="Times New Roman"/>
          <w:i/>
          <w:iCs/>
          <w:sz w:val="24"/>
          <w:szCs w:val="24"/>
          <w:lang w:val="pt-BR"/>
        </w:rPr>
        <w:t xml:space="preserve">zephirum</w:t>
      </w:r>
      <w:r>
        <w:rPr>
          <w:rFonts w:ascii="Times New Roman" w:hAnsi="Times New Roman" w:eastAsia="Times New Roman" w:cs="Times New Roman"/>
          <w:sz w:val="24"/>
          <w:szCs w:val="24"/>
          <w:lang w:val="pt-BR"/>
        </w:rPr>
        <w:t xml:space="preserve"> e afirma que com eles é possível formar todo tipo de número (</w:t>
      </w:r>
      <w:r>
        <w:rPr>
          <w:rFonts w:ascii="Times New Roman" w:hAnsi="Times New Roman" w:eastAsia="Times New Roman" w:cs="Times New Roman"/>
          <w:sz w:val="24"/>
          <w:szCs w:val="24"/>
          <w:lang w:val="pt-BR"/>
        </w:rPr>
        <w:t xml:space="preserve">Brandemberg</w:t>
      </w:r>
      <w:r>
        <w:rPr>
          <w:rFonts w:ascii="Times New Roman" w:hAnsi="Times New Roman" w:eastAsia="Times New Roman" w:cs="Times New Roman"/>
          <w:sz w:val="24"/>
          <w:szCs w:val="24"/>
          <w:lang w:val="pt-BR"/>
        </w:rPr>
        <w:t xml:space="preserve">, Filho, 2020).</w:t>
      </w:r>
      <w:r>
        <w:rPr>
          <w:rFonts w:ascii="Times New Roman" w:hAnsi="Times New Roman" w:eastAsia="Times New Roman" w:cs="Times New Roman"/>
          <w:sz w:val="24"/>
          <w:szCs w:val="24"/>
          <w:lang w:val="pt-BR"/>
        </w:rPr>
        <w:t xml:space="preserve"> Cabe ressaltar que o conceito do zero foi um dos marcos mais importantes da </w:t>
      </w:r>
      <w:r>
        <w:rPr>
          <w:rFonts w:ascii="Times New Roman" w:hAnsi="Times New Roman" w:eastAsia="Times New Roman" w:cs="Times New Roman"/>
          <w:sz w:val="24"/>
          <w:szCs w:val="24"/>
          <w:lang w:val="pt-BR"/>
        </w:rPr>
        <w:t xml:space="preserve">história da matemática, </w:t>
      </w:r>
      <w:r>
        <w:rPr>
          <w:rFonts w:ascii="Times New Roman" w:hAnsi="Times New Roman" w:eastAsia="Times New Roman" w:cs="Times New Roman"/>
          <w:sz w:val="24"/>
          <w:szCs w:val="24"/>
          <w:lang w:val="pt-BR"/>
        </w:rPr>
        <w:t xml:space="preserve">sendo </w:t>
      </w:r>
      <w:r>
        <w:rPr>
          <w:rFonts w:ascii="Times New Roman" w:hAnsi="Times New Roman" w:eastAsia="Times New Roman" w:cs="Times New Roman"/>
          <w:sz w:val="24"/>
          <w:szCs w:val="24"/>
          <w:lang w:val="pt-BR"/>
        </w:rPr>
        <w:t xml:space="preserve">atribuído aos </w:t>
      </w:r>
      <w:commentRangeStart w:id="7"/>
      <w:r>
        <w:rPr>
          <w:rFonts w:ascii="Times New Roman" w:hAnsi="Times New Roman" w:eastAsia="Times New Roman" w:cs="Times New Roman"/>
          <w:sz w:val="24"/>
          <w:szCs w:val="24"/>
          <w:lang w:val="pt-BR"/>
        </w:rPr>
        <w:t xml:space="preserve">Indianos</w:t>
      </w:r>
      <w:commentRangeEnd w:id="7"/>
      <w:r>
        <w:commentReference w:id="7"/>
      </w:r>
      <w:r>
        <w:rPr>
          <w:rFonts w:ascii="Times New Roman" w:hAnsi="Times New Roman" w:eastAsia="Times New Roman" w:cs="Times New Roman"/>
          <w:sz w:val="24"/>
          <w:szCs w:val="24"/>
          <w:lang w:val="pt-BR"/>
        </w:rPr>
        <w:t xml:space="preserve"> (Kaplan, 2000).</w:t>
      </w:r>
      <w:r>
        <w:rPr>
          <w:rFonts w:ascii="Times New Roman" w:hAnsi="Times New Roman" w:eastAsia="Times New Roman" w:cs="Times New Roman"/>
          <w:sz w:val="24"/>
          <w:szCs w:val="24"/>
          <w:lang w:val="pt-BR"/>
        </w:rPr>
      </w:r>
      <w:r>
        <w:rPr>
          <w:rFonts w:ascii="Times New Roman" w:hAnsi="Times New Roman" w:eastAsia="Times New Roman" w:cs="Times New Roman"/>
          <w:sz w:val="24"/>
          <w:szCs w:val="24"/>
          <w:lang w:val="pt-BR"/>
        </w:rPr>
      </w:r>
    </w:p>
    <w:p>
      <w:pPr>
        <w:pBdr/>
        <w:spacing w:line="360" w:lineRule="auto"/>
        <w:ind w:firstLine="708"/>
        <w:jc w:val="both"/>
        <w:rPr>
          <w:rFonts w:ascii="Times New Roman" w:hAnsi="Times New Roman" w:eastAsia="Times New Roman" w:cs="Times New Roman"/>
          <w:sz w:val="24"/>
          <w:szCs w:val="24"/>
          <w:lang w:val="pt-BR"/>
        </w:rPr>
      </w:pPr>
      <w:r/>
      <w:commentRangeStart w:id="8"/>
      <w:commentRangeStart w:id="9"/>
      <w:r>
        <w:rPr>
          <w:rFonts w:ascii="Times New Roman" w:hAnsi="Times New Roman" w:eastAsia="Times New Roman" w:cs="Times New Roman"/>
          <w:sz w:val="24"/>
          <w:szCs w:val="24"/>
          <w:lang w:val="pt-BR"/>
        </w:rPr>
        <w:t xml:space="preserve">Na Grécia, o historiador Heródoto (485 </w:t>
      </w:r>
      <w:r>
        <w:rPr>
          <w:rFonts w:ascii="Times New Roman" w:hAnsi="Times New Roman" w:eastAsia="Times New Roman" w:cs="Times New Roman"/>
          <w:sz w:val="24"/>
          <w:szCs w:val="24"/>
          <w:lang w:val="pt-BR"/>
        </w:rPr>
        <w:t xml:space="preserve">a.C</w:t>
      </w:r>
      <w:r>
        <w:rPr>
          <w:rFonts w:ascii="Times New Roman" w:hAnsi="Times New Roman" w:eastAsia="Times New Roman" w:cs="Times New Roman"/>
          <w:sz w:val="24"/>
          <w:szCs w:val="24"/>
          <w:lang w:val="pt-BR"/>
        </w:rPr>
        <w:t xml:space="preserve"> - 420 </w:t>
      </w:r>
      <w:r>
        <w:rPr>
          <w:rFonts w:ascii="Times New Roman" w:hAnsi="Times New Roman" w:eastAsia="Times New Roman" w:cs="Times New Roman"/>
          <w:sz w:val="24"/>
          <w:szCs w:val="24"/>
          <w:lang w:val="pt-BR"/>
        </w:rPr>
        <w:t xml:space="preserve">a.C</w:t>
      </w:r>
      <w:r>
        <w:rPr>
          <w:rFonts w:ascii="Times New Roman" w:hAnsi="Times New Roman" w:eastAsia="Times New Roman" w:cs="Times New Roman"/>
          <w:sz w:val="24"/>
          <w:szCs w:val="24"/>
          <w:lang w:val="pt-BR"/>
        </w:rPr>
        <w:t xml:space="preserve">) se referindo a alguma tábua de contar dizia que os egípcios movem a mão da direita para a esquerda para calcular, </w:t>
      </w:r>
      <w:r>
        <w:rPr>
          <w:rFonts w:ascii="Times New Roman" w:hAnsi="Times New Roman" w:eastAsia="Times New Roman" w:cs="Times New Roman"/>
          <w:sz w:val="24"/>
          <w:szCs w:val="24"/>
          <w:lang w:val="pt-BR"/>
        </w:rPr>
        <w:t xml:space="preserve">enquanto</w:t>
      </w:r>
      <w:r>
        <w:rPr>
          <w:rFonts w:ascii="Times New Roman" w:hAnsi="Times New Roman" w:eastAsia="Times New Roman" w:cs="Times New Roman"/>
          <w:sz w:val="24"/>
          <w:szCs w:val="24"/>
          <w:lang w:val="pt-BR"/>
        </w:rPr>
        <w:t xml:space="preserve"> os gregos a movem da esquerda para a direita. </w:t>
      </w:r>
      <w:r>
        <w:rPr>
          <w:rFonts w:ascii="Times New Roman" w:hAnsi="Times New Roman" w:eastAsia="Times New Roman" w:cs="Times New Roman"/>
          <w:sz w:val="24"/>
          <w:szCs w:val="24"/>
          <w:lang w:val="pt-BR"/>
        </w:rPr>
        <w:t xml:space="preserve">A observação de Heródoto sobre as direções opostas nas práticas de contagem</w:t>
      </w:r>
      <w:r>
        <w:rPr>
          <w:rFonts w:ascii="Times New Roman" w:hAnsi="Times New Roman" w:eastAsia="Times New Roman" w:cs="Times New Roman"/>
          <w:sz w:val="24"/>
          <w:szCs w:val="24"/>
          <w:lang w:val="pt-BR"/>
        </w:rPr>
        <w:t xml:space="preserve"> nã</w:t>
      </w:r>
      <w:r>
        <w:rPr>
          <w:rFonts w:ascii="Times New Roman" w:hAnsi="Times New Roman" w:eastAsia="Times New Roman" w:cs="Times New Roman"/>
          <w:sz w:val="24"/>
          <w:szCs w:val="24"/>
          <w:lang w:val="pt-BR"/>
        </w:rPr>
        <w:t xml:space="preserve">o só mostram a diversidade cultural entre os egípcios e os gregos, mas também ilustram como diferentes sistemas de escrita e contagem evoluíram em paralelo, cada um adequando-se às necessidades e contextos específicos de suas sociedades (Libretexts, 2024).</w:t>
      </w:r>
      <w:r>
        <w:rPr>
          <w:rFonts w:ascii="Times New Roman" w:hAnsi="Times New Roman" w:eastAsia="Times New Roman" w:cs="Times New Roman"/>
          <w:sz w:val="24"/>
          <w:szCs w:val="24"/>
          <w:lang w:val="pt-BR"/>
        </w:rPr>
      </w:r>
      <w:commentRangeEnd w:id="8"/>
      <w:commentRangeEnd w:id="9"/>
      <w:r>
        <w:commentReference w:id="8"/>
        <w:commentReference w:id="9"/>
      </w:r>
      <w:r>
        <w:rPr>
          <w:rFonts w:ascii="Times New Roman" w:hAnsi="Times New Roman" w:eastAsia="Times New Roman" w:cs="Times New Roman"/>
          <w:sz w:val="24"/>
          <w:szCs w:val="24"/>
          <w:lang w:val="pt-BR"/>
        </w:rPr>
      </w:r>
      <w:r>
        <w:rPr>
          <w:rFonts w:ascii="Times New Roman" w:hAnsi="Times New Roman" w:eastAsia="Times New Roman" w:cs="Times New Roman"/>
          <w:sz w:val="24"/>
          <w:szCs w:val="24"/>
          <w:lang w:val="pt-BR"/>
        </w:rPr>
      </w:r>
    </w:p>
    <w:p>
      <w:pPr>
        <w:pBdr/>
        <w:spacing w:line="360" w:lineRule="auto"/>
        <w:ind w:firstLine="708"/>
        <w:jc w:val="both"/>
        <w:rPr>
          <w:rFonts w:ascii="Times New Roman" w:hAnsi="Times New Roman" w:eastAsia="Times New Roman" w:cs="Times New Roman"/>
          <w:sz w:val="24"/>
          <w:szCs w:val="24"/>
          <w:lang w:val="pt-BR"/>
        </w:rPr>
      </w:pPr>
      <w:r/>
      <w:commentRangeStart w:id="10"/>
      <w:r>
        <w:rPr>
          <w:rFonts w:ascii="Times New Roman" w:hAnsi="Times New Roman" w:eastAsia="Times New Roman" w:cs="Times New Roman"/>
          <w:sz w:val="24"/>
          <w:szCs w:val="24"/>
          <w:lang w:val="pt-BR"/>
        </w:rPr>
        <w:t xml:space="preserve">Há ainda registros do “</w:t>
      </w:r>
      <w:r>
        <w:rPr>
          <w:rFonts w:ascii="Times New Roman" w:hAnsi="Times New Roman" w:eastAsia="Times New Roman" w:cs="Times New Roman"/>
          <w:i/>
          <w:iCs/>
          <w:sz w:val="24"/>
          <w:szCs w:val="24"/>
          <w:lang w:val="pt-BR"/>
        </w:rPr>
        <w:t xml:space="preserve">suanpan</w:t>
      </w:r>
      <w:r>
        <w:rPr>
          <w:rFonts w:ascii="Times New Roman" w:hAnsi="Times New Roman" w:eastAsia="Times New Roman" w:cs="Times New Roman"/>
          <w:sz w:val="24"/>
          <w:szCs w:val="24"/>
          <w:lang w:val="pt-BR"/>
        </w:rPr>
        <w:t xml:space="preserve">” chinês</w:t>
      </w:r>
      <w:r>
        <w:rPr>
          <w:rFonts w:ascii="Times New Roman" w:hAnsi="Times New Roman" w:eastAsia="Times New Roman" w:cs="Times New Roman"/>
          <w:sz w:val="24"/>
          <w:szCs w:val="24"/>
          <w:lang w:val="pt-BR"/>
        </w:rPr>
        <w:t xml:space="preserve"> (Figura 4)</w:t>
      </w:r>
      <w:r>
        <w:rPr>
          <w:rFonts w:ascii="Times New Roman" w:hAnsi="Times New Roman" w:eastAsia="Times New Roman" w:cs="Times New Roman"/>
          <w:sz w:val="24"/>
          <w:szCs w:val="24"/>
          <w:lang w:val="pt-BR"/>
        </w:rPr>
        <w:t xml:space="preserve">, que foi inventado durante a Dinastia Han (206 a.C. - 220 d.C.) que se espalhou para outras partes da Ásia e para o Oriente Médio, e foi usado na Europa até o século XVII </w:t>
      </w:r>
      <w:r>
        <w:rPr>
          <w:rFonts w:ascii="Times New Roman" w:hAnsi="Times New Roman" w:eastAsia="Times New Roman" w:cs="Times New Roman"/>
          <w:sz w:val="24"/>
          <w:szCs w:val="24"/>
          <w:lang w:val="pt-BR"/>
        </w:rPr>
        <w:t xml:space="preserve"> </w:t>
      </w:r>
      <w:r>
        <w:rPr>
          <w:rFonts w:ascii="Times New Roman" w:hAnsi="Times New Roman" w:eastAsia="Times New Roman" w:cs="Times New Roman"/>
          <w:sz w:val="24"/>
          <w:szCs w:val="24"/>
          <w:highlight w:val="none"/>
        </w:rPr>
        <w:t xml:space="preserve">(Brandemberg, Filho, 2020)</w:t>
      </w:r>
      <w:r>
        <w:rPr>
          <w:rFonts w:ascii="Times New Roman" w:hAnsi="Times New Roman" w:eastAsia="Times New Roman" w:cs="Times New Roman"/>
          <w:sz w:val="24"/>
          <w:szCs w:val="24"/>
          <w:lang w:val="pt-BR"/>
        </w:rPr>
        <w:t xml:space="preserve">. </w:t>
      </w:r>
      <w:commentRangeEnd w:id="10"/>
      <w:r>
        <w:commentReference w:id="10"/>
      </w:r>
      <w:r>
        <w:rPr>
          <w:rFonts w:ascii="Times New Roman" w:hAnsi="Times New Roman" w:eastAsia="Times New Roman" w:cs="Times New Roman"/>
          <w:sz w:val="24"/>
          <w:szCs w:val="24"/>
          <w:lang w:val="pt-BR"/>
        </w:rPr>
      </w:r>
      <w:r>
        <w:rPr>
          <w:rFonts w:ascii="Times New Roman" w:hAnsi="Times New Roman" w:eastAsia="Times New Roman" w:cs="Times New Roman"/>
          <w:sz w:val="24"/>
          <w:szCs w:val="24"/>
          <w:lang w:val="pt-BR"/>
        </w:rPr>
      </w:r>
    </w:p>
    <w:p>
      <w:pPr>
        <w:pBdr/>
        <w:spacing w:line="360" w:lineRule="auto"/>
        <w:ind w:firstLine="708"/>
        <w:jc w:val="center"/>
        <w:rPr>
          <w:rFonts w:ascii="Times New Roman" w:hAnsi="Times New Roman" w:eastAsia="Times New Roman" w:cs="Times New Roman"/>
          <w:sz w:val="20"/>
          <w:szCs w:val="20"/>
        </w:rPr>
      </w:pPr>
      <w:r>
        <w:rPr>
          <w:rFonts w:ascii="Times New Roman" w:hAnsi="Times New Roman" w:eastAsia="Times New Roman" w:cs="Times New Roman"/>
          <w:sz w:val="20"/>
          <w:szCs w:val="20"/>
          <w:highlight w:val="none"/>
        </w:rPr>
      </w:r>
      <w:r>
        <w:rPr>
          <w:rFonts w:ascii="Times New Roman" w:hAnsi="Times New Roman" w:eastAsia="Times New Roman" w:cs="Times New Roman"/>
          <w:sz w:val="20"/>
          <w:szCs w:val="20"/>
        </w:rPr>
      </w:r>
      <w:r>
        <w:rPr>
          <w:rFonts w:ascii="Times New Roman" w:hAnsi="Times New Roman" w:eastAsia="Times New Roman" w:cs="Times New Roman"/>
          <w:sz w:val="20"/>
          <w:szCs w:val="20"/>
        </w:rPr>
      </w:r>
    </w:p>
    <w:p>
      <w:pPr>
        <w:pBdr/>
        <w:spacing w:line="360" w:lineRule="auto"/>
        <w:ind w:firstLine="708"/>
        <w:jc w:val="center"/>
        <w:rPr>
          <w:rFonts w:ascii="Times New Roman" w:hAnsi="Times New Roman" w:eastAsia="Times New Roman" w:cs="Times New Roman"/>
          <w:sz w:val="20"/>
          <w:szCs w:val="20"/>
          <w:highlight w:val="none"/>
        </w:rPr>
      </w:pPr>
      <w:r>
        <w:rPr>
          <w:rFonts w:ascii="Times New Roman" w:hAnsi="Times New Roman" w:eastAsia="Times New Roman" w:cs="Times New Roman"/>
          <w:sz w:val="20"/>
          <w:szCs w:val="20"/>
          <w:highlight w:val="none"/>
        </w:rPr>
      </w:r>
      <w:r>
        <w:rPr>
          <w:rFonts w:ascii="Times New Roman" w:hAnsi="Times New Roman" w:eastAsia="Times New Roman" w:cs="Times New Roman"/>
          <w:sz w:val="20"/>
          <w:szCs w:val="20"/>
          <w:highlight w:val="none"/>
        </w:rPr>
      </w:r>
      <w:r>
        <w:rPr>
          <w:rFonts w:ascii="Times New Roman" w:hAnsi="Times New Roman" w:eastAsia="Times New Roman" w:cs="Times New Roman"/>
          <w:sz w:val="20"/>
          <w:szCs w:val="20"/>
          <w:highlight w:val="none"/>
        </w:rPr>
      </w:r>
    </w:p>
    <w:p>
      <w:pPr>
        <w:pBdr/>
        <w:spacing w:line="360" w:lineRule="auto"/>
        <w:ind w:right="0" w:firstLine="0" w:left="0"/>
        <w:jc w:val="center"/>
        <w:rPr>
          <w:rFonts w:ascii="Times New Roman" w:hAnsi="Times New Roman" w:eastAsia="Times New Roman" w:cs="Times New Roman"/>
          <w:sz w:val="20"/>
          <w:szCs w:val="20"/>
          <w:highlight w:val="none"/>
        </w:rPr>
      </w:pPr>
      <w:r>
        <w:rPr>
          <w:rFonts w:ascii="Times New Roman" w:hAnsi="Times New Roman" w:eastAsia="Times New Roman" w:cs="Times New Roman"/>
          <w:b/>
          <w:bCs/>
          <w:sz w:val="20"/>
          <w:szCs w:val="20"/>
        </w:rPr>
      </w:r>
      <w:r>
        <mc:AlternateContent>
          <mc:Choice Requires="wpg">
            <w:drawing>
              <wp:anchor xmlns:wp="http://schemas.openxmlformats.org/drawingml/2006/wordprocessingDrawing" xmlns:wp14="http://schemas.microsoft.com/office/word/2010/wordprocessingDrawing" distT="0" distB="0" distL="115200" distR="115200" simplePos="0" relativeHeight="47104" behindDoc="0" locked="0" layoutInCell="1" allowOverlap="1">
                <wp:simplePos x="0" y="0"/>
                <wp:positionH relativeFrom="margin">
                  <wp:align>center</wp:align>
                </wp:positionH>
                <wp:positionV relativeFrom="paragraph">
                  <wp:posOffset>155556</wp:posOffset>
                </wp:positionV>
                <wp:extent cx="2856733" cy="1552789"/>
                <wp:effectExtent l="0" t="0" r="0" b="0"/>
                <wp:wrapSquare wrapText="bothSides"/>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22859" name=""/>
                        <pic:cNvPicPr>
                          <a:picLocks noChangeAspect="1"/>
                        </pic:cNvPicPr>
                        <pic:nvPr/>
                      </pic:nvPicPr>
                      <pic:blipFill>
                        <a:blip r:embed="rId15"/>
                        <a:stretch/>
                      </pic:blipFill>
                      <pic:spPr bwMode="auto">
                        <a:xfrm flipH="0" flipV="0">
                          <a:off x="0" y="0"/>
                          <a:ext cx="2856732" cy="1552788"/>
                        </a:xfrm>
                        <a:prstGeom prst="rect">
                          <a:avLst/>
                        </a:prstGeom>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 o:spid="_x0000_s3" type="#_x0000_t75" style="position:absolute;z-index:47104;o:allowoverlap:true;o:allowincell:true;mso-position-horizontal-relative:margin;mso-position-horizontal:center;mso-position-vertical-relative:text;margin-top:12.25pt;mso-position-vertical:absolute;width:224.94pt;height:122.27pt;mso-wrap-distance-left:9.07pt;mso-wrap-distance-top:0.00pt;mso-wrap-distance-right:9.07pt;mso-wrap-distance-bottom:0.00pt;z-index:1;" stroked="false">
                <w10:wrap type="square"/>
                <v:imagedata r:id="rId15" o:title=""/>
                <o:lock v:ext="edit" rotation="t"/>
              </v:shape>
            </w:pict>
          </mc:Fallback>
        </mc:AlternateContent>
      </w:r>
      <w:r>
        <w:rPr>
          <w:rFonts w:ascii="Times New Roman" w:hAnsi="Times New Roman" w:eastAsia="Times New Roman" w:cs="Times New Roman"/>
          <w:b/>
          <w:bCs/>
          <w:sz w:val="20"/>
          <w:szCs w:val="20"/>
        </w:rPr>
        <w:t xml:space="preserve">Figura</w:t>
      </w:r>
      <w:r>
        <w:rPr>
          <w:rFonts w:ascii="Times New Roman" w:hAnsi="Times New Roman" w:eastAsia="Times New Roman" w:cs="Times New Roman"/>
          <w:b/>
          <w:bCs/>
          <w:sz w:val="20"/>
          <w:szCs w:val="20"/>
        </w:rPr>
        <w:t xml:space="preserve"> 4 –</w:t>
      </w:r>
      <w:r>
        <w:rPr>
          <w:rFonts w:ascii="Times New Roman" w:hAnsi="Times New Roman" w:eastAsia="Times New Roman" w:cs="Times New Roman"/>
          <w:sz w:val="20"/>
          <w:szCs w:val="20"/>
        </w:rPr>
        <w:t xml:space="preserve"> </w:t>
      </w:r>
      <w:r>
        <w:rPr>
          <w:rFonts w:ascii="Times New Roman" w:hAnsi="Times New Roman" w:eastAsia="Times New Roman" w:cs="Times New Roman"/>
          <w:sz w:val="20"/>
          <w:szCs w:val="20"/>
        </w:rPr>
        <w:t xml:space="preserve">Suanpan</w:t>
      </w:r>
      <w:r>
        <w:rPr>
          <w:rFonts w:ascii="Times New Roman" w:hAnsi="Times New Roman" w:eastAsia="Times New Roman" w:cs="Times New Roman"/>
          <w:sz w:val="20"/>
          <w:szCs w:val="20"/>
        </w:rPr>
        <w:t xml:space="preserve"> </w:t>
      </w:r>
      <w:r>
        <w:rPr>
          <w:rFonts w:ascii="Times New Roman" w:hAnsi="Times New Roman" w:eastAsia="Times New Roman" w:cs="Times New Roman"/>
          <w:sz w:val="20"/>
          <w:szCs w:val="20"/>
        </w:rPr>
        <w:t xml:space="preserve">Chinês</w:t>
      </w:r>
      <w:r>
        <w:rPr>
          <w:rFonts w:ascii="Times New Roman" w:hAnsi="Times New Roman" w:eastAsia="Times New Roman" w:cs="Times New Roman"/>
          <w:sz w:val="20"/>
          <w:szCs w:val="20"/>
        </w:rPr>
        <w:t xml:space="preserve"> “2 </w:t>
      </w:r>
      <w:r>
        <w:rPr>
          <w:rFonts w:ascii="Times New Roman" w:hAnsi="Times New Roman" w:eastAsia="Times New Roman" w:cs="Times New Roman"/>
          <w:sz w:val="20"/>
          <w:szCs w:val="20"/>
        </w:rPr>
        <w:t xml:space="preserve">por</w:t>
      </w:r>
      <w:r>
        <w:rPr>
          <w:rFonts w:ascii="Times New Roman" w:hAnsi="Times New Roman" w:eastAsia="Times New Roman" w:cs="Times New Roman"/>
          <w:sz w:val="20"/>
          <w:szCs w:val="20"/>
        </w:rPr>
        <w:t xml:space="preserve"> 5”</w:t>
      </w:r>
      <w:r>
        <w:rPr>
          <w:rFonts w:ascii="Times New Roman" w:hAnsi="Times New Roman" w:eastAsia="Times New Roman" w:cs="Times New Roman"/>
          <w:sz w:val="20"/>
          <w:szCs w:val="20"/>
          <w:highlight w:val="none"/>
        </w:rPr>
      </w:r>
      <w:r>
        <w:rPr>
          <w:rFonts w:ascii="Times New Roman" w:hAnsi="Times New Roman" w:eastAsia="Times New Roman" w:cs="Times New Roman"/>
          <w:sz w:val="20"/>
          <w:szCs w:val="20"/>
          <w:highlight w:val="none"/>
        </w:rPr>
      </w:r>
    </w:p>
    <w:p>
      <w:pPr>
        <w:pBdr/>
        <w:spacing w:line="360" w:lineRule="auto"/>
        <w:ind w:firstLine="708"/>
        <w:jc w:val="center"/>
        <w:rPr>
          <w:rFonts w:ascii="Times New Roman" w:hAnsi="Times New Roman" w:cs="Times New Roman"/>
          <w:sz w:val="20"/>
          <w:szCs w:val="20"/>
        </w:rPr>
      </w:pPr>
      <w:r>
        <w:rPr>
          <w:rFonts w:ascii="Times New Roman" w:hAnsi="Times New Roman" w:cs="Times New Roman"/>
          <w:sz w:val="20"/>
          <w:szCs w:val="20"/>
        </w:rPr>
      </w:r>
      <w:r>
        <w:rPr>
          <w:rFonts w:ascii="Times New Roman" w:hAnsi="Times New Roman" w:cs="Times New Roman"/>
          <w:sz w:val="20"/>
          <w:szCs w:val="20"/>
        </w:rPr>
      </w:r>
      <w:r>
        <w:rPr>
          <w:rFonts w:ascii="Times New Roman" w:hAnsi="Times New Roman" w:cs="Times New Roman"/>
          <w:sz w:val="20"/>
          <w:szCs w:val="20"/>
        </w:rPr>
      </w:r>
    </w:p>
    <w:p>
      <w:pPr>
        <w:pBdr/>
        <w:spacing w:line="360" w:lineRule="auto"/>
        <w:ind w:firstLine="708"/>
        <w:jc w:val="center"/>
        <w:rPr>
          <w:rFonts w:ascii="Times New Roman" w:hAnsi="Times New Roman" w:cs="Times New Roman"/>
          <w:sz w:val="20"/>
          <w:szCs w:val="20"/>
        </w:rPr>
      </w:pPr>
      <w:r>
        <w:rPr>
          <w:rFonts w:ascii="Times New Roman" w:hAnsi="Times New Roman" w:cs="Times New Roman"/>
          <w:sz w:val="20"/>
          <w:szCs w:val="20"/>
        </w:rPr>
      </w:r>
      <w:r>
        <w:rPr>
          <w:rFonts w:ascii="Times New Roman" w:hAnsi="Times New Roman" w:cs="Times New Roman"/>
          <w:sz w:val="20"/>
          <w:szCs w:val="20"/>
        </w:rPr>
      </w:r>
      <w:r>
        <w:rPr>
          <w:rFonts w:ascii="Times New Roman" w:hAnsi="Times New Roman" w:cs="Times New Roman"/>
          <w:sz w:val="20"/>
          <w:szCs w:val="20"/>
        </w:rPr>
      </w:r>
    </w:p>
    <w:p>
      <w:pPr>
        <w:pBdr/>
        <w:spacing w:line="360" w:lineRule="auto"/>
        <w:ind w:firstLine="708"/>
        <w:jc w:val="center"/>
        <w:rPr>
          <w:rFonts w:ascii="Times New Roman" w:hAnsi="Times New Roman" w:cs="Times New Roman"/>
          <w:sz w:val="20"/>
          <w:szCs w:val="20"/>
        </w:rPr>
      </w:pPr>
      <w:r>
        <w:rPr>
          <w:rFonts w:ascii="Times New Roman" w:hAnsi="Times New Roman" w:cs="Times New Roman"/>
          <w:sz w:val="20"/>
          <w:szCs w:val="20"/>
        </w:rPr>
      </w:r>
      <w:r>
        <w:rPr>
          <w:rFonts w:ascii="Times New Roman" w:hAnsi="Times New Roman" w:cs="Times New Roman"/>
          <w:sz w:val="20"/>
          <w:szCs w:val="20"/>
        </w:rPr>
      </w:r>
      <w:r>
        <w:rPr>
          <w:rFonts w:ascii="Times New Roman" w:hAnsi="Times New Roman" w:cs="Times New Roman"/>
          <w:sz w:val="20"/>
          <w:szCs w:val="20"/>
        </w:rPr>
      </w:r>
    </w:p>
    <w:p>
      <w:pPr>
        <w:pBdr/>
        <w:spacing w:line="360" w:lineRule="auto"/>
        <w:ind w:firstLine="708"/>
        <w:jc w:val="center"/>
        <w:rPr>
          <w:rFonts w:ascii="Times New Roman" w:hAnsi="Times New Roman" w:cs="Times New Roman"/>
          <w:sz w:val="20"/>
          <w:szCs w:val="20"/>
        </w:rPr>
      </w:pPr>
      <w:r>
        <w:rPr>
          <w:rFonts w:ascii="Times New Roman" w:hAnsi="Times New Roman" w:cs="Times New Roman"/>
          <w:sz w:val="20"/>
          <w:szCs w:val="20"/>
        </w:rPr>
      </w:r>
      <w:r>
        <w:rPr>
          <w:rFonts w:ascii="Times New Roman" w:hAnsi="Times New Roman" w:cs="Times New Roman"/>
          <w:sz w:val="20"/>
          <w:szCs w:val="20"/>
        </w:rPr>
      </w:r>
      <w:r>
        <w:rPr>
          <w:rFonts w:ascii="Times New Roman" w:hAnsi="Times New Roman" w:cs="Times New Roman"/>
          <w:sz w:val="20"/>
          <w:szCs w:val="20"/>
        </w:rPr>
      </w:r>
    </w:p>
    <w:p>
      <w:pPr>
        <w:pBdr/>
        <w:spacing/>
        <w:ind/>
        <w:jc w:val="center"/>
        <w:rPr>
          <w:rFonts w:ascii="Times New Roman" w:hAnsi="Times New Roman" w:eastAsia="Times New Roman" w:cs="Times New Roman"/>
          <w:sz w:val="20"/>
          <w:szCs w:val="20"/>
          <w:lang w:val="pt-BR"/>
        </w:rPr>
      </w:pPr>
      <w:r>
        <w:rPr>
          <w:rFonts w:ascii="Times New Roman" w:hAnsi="Times New Roman" w:eastAsia="Times New Roman" w:cs="Times New Roman"/>
          <w:sz w:val="20"/>
          <w:szCs w:val="20"/>
          <w:lang w:val="pt-BR"/>
        </w:rPr>
        <w:t xml:space="preserve">Fonte: Wikipedia, 2024</w:t>
      </w:r>
      <w:r>
        <w:rPr>
          <w:rFonts w:ascii="Times New Roman" w:hAnsi="Times New Roman" w:eastAsia="Times New Roman" w:cs="Times New Roman"/>
          <w:sz w:val="20"/>
          <w:szCs w:val="20"/>
          <w:lang w:val="pt-BR"/>
        </w:rPr>
      </w:r>
      <w:r>
        <w:rPr>
          <w:rFonts w:ascii="Times New Roman" w:hAnsi="Times New Roman" w:eastAsia="Times New Roman" w:cs="Times New Roman"/>
          <w:sz w:val="20"/>
          <w:szCs w:val="20"/>
          <w:lang w:val="pt-BR"/>
        </w:rPr>
      </w:r>
    </w:p>
    <w:p>
      <w:pPr>
        <w:pBdr/>
        <w:spacing w:line="360" w:lineRule="auto"/>
        <w:ind w:firstLine="708"/>
        <w:jc w:val="both"/>
        <w:rPr>
          <w:rFonts w:ascii="Times New Roman" w:hAnsi="Times New Roman" w:eastAsia="Times New Roman" w:cs="Times New Roman"/>
          <w:sz w:val="24"/>
          <w:szCs w:val="24"/>
          <w:lang w:val="pt-BR"/>
        </w:rPr>
      </w:pPr>
      <w:r/>
      <w:commentRangeStart w:id="11"/>
      <w:r>
        <w:rPr>
          <w:rFonts w:ascii="Times New Roman" w:hAnsi="Times New Roman" w:eastAsia="Times New Roman" w:cs="Times New Roman"/>
          <w:sz w:val="24"/>
          <w:szCs w:val="24"/>
          <w:lang w:val="pt-BR"/>
        </w:rPr>
        <w:t xml:space="preserve">Na época do Imperador Meiji (1852 - 1912), no Japão, eliminou-se o uso de uma das peças superiores. Já no século XX, nos anos entre 1935 e 1940, o “</w:t>
      </w:r>
      <w:r>
        <w:rPr>
          <w:rFonts w:ascii="Times New Roman" w:hAnsi="Times New Roman" w:eastAsia="Times New Roman" w:cs="Times New Roman"/>
          <w:i/>
          <w:iCs/>
          <w:sz w:val="24"/>
          <w:szCs w:val="24"/>
          <w:lang w:val="pt-BR"/>
        </w:rPr>
        <w:t xml:space="preserve">soroban</w:t>
      </w:r>
      <w:r>
        <w:rPr>
          <w:rFonts w:ascii="Times New Roman" w:hAnsi="Times New Roman" w:eastAsia="Times New Roman" w:cs="Times New Roman"/>
          <w:sz w:val="24"/>
          <w:szCs w:val="24"/>
          <w:lang w:val="pt-BR"/>
        </w:rPr>
        <w:t xml:space="preserve">” (nome dado ao instrumento de origem japonesa) assume a configuração de 4 peças inferiores e uma superior (Figura 5) </w:t>
      </w:r>
      <w:r>
        <w:rPr>
          <w:rFonts w:ascii="Times New Roman" w:hAnsi="Times New Roman" w:eastAsia="Times New Roman" w:cs="Times New Roman"/>
          <w:sz w:val="24"/>
          <w:szCs w:val="24"/>
          <w:highlight w:val="none"/>
        </w:rPr>
        <w:t xml:space="preserve">(Brandemberg, Filho, 2020)</w:t>
      </w:r>
      <w:r>
        <w:rPr>
          <w:rFonts w:ascii="Times New Roman" w:hAnsi="Times New Roman" w:eastAsia="Times New Roman" w:cs="Times New Roman"/>
          <w:sz w:val="24"/>
          <w:szCs w:val="24"/>
          <w:lang w:val="pt-BR"/>
        </w:rPr>
        <w:t xml:space="preserve">.</w:t>
      </w:r>
      <w:commentRangeEnd w:id="11"/>
      <w:r>
        <w:commentReference w:id="11"/>
      </w:r>
      <w:r>
        <w:rPr>
          <w:rFonts w:ascii="Times New Roman" w:hAnsi="Times New Roman" w:eastAsia="Times New Roman" w:cs="Times New Roman"/>
          <w:sz w:val="24"/>
          <w:szCs w:val="24"/>
          <w:lang w:val="pt-BR"/>
        </w:rPr>
      </w:r>
      <w:r>
        <w:rPr>
          <w:rFonts w:ascii="Times New Roman" w:hAnsi="Times New Roman" w:eastAsia="Times New Roman" w:cs="Times New Roman"/>
          <w:sz w:val="24"/>
          <w:szCs w:val="24"/>
          <w:lang w:val="pt-BR"/>
        </w:rPr>
      </w:r>
    </w:p>
    <w:p>
      <w:pPr>
        <w:pBdr/>
        <w:spacing w:line="360" w:lineRule="auto"/>
        <w:ind w:right="0" w:firstLine="0" w:left="0"/>
        <w:jc w:val="center"/>
        <w:rPr>
          <w:rFonts w:ascii="Times New Roman" w:hAnsi="Times New Roman" w:cs="Times New Roman"/>
          <w:sz w:val="20"/>
          <w:szCs w:val="20"/>
        </w:rPr>
      </w:pPr>
      <w:r>
        <w:rPr>
          <w:rFonts w:ascii="Times New Roman" w:hAnsi="Times New Roman" w:eastAsia="Times New Roman" w:cs="Times New Roman"/>
          <w:b/>
          <w:bCs/>
          <w:sz w:val="20"/>
          <w:szCs w:val="20"/>
        </w:rPr>
      </w:r>
      <w:r>
        <mc:AlternateContent>
          <mc:Choice Requires="wpg">
            <w:drawing>
              <wp:anchor xmlns:wp="http://schemas.openxmlformats.org/drawingml/2006/wordprocessingDrawing" xmlns:wp14="http://schemas.microsoft.com/office/word/2010/wordprocessingDrawing" distT="0" distB="0" distL="115200" distR="115200" simplePos="0" relativeHeight="48128" behindDoc="0" locked="0" layoutInCell="1" allowOverlap="1">
                <wp:simplePos x="0" y="0"/>
                <wp:positionH relativeFrom="margin">
                  <wp:align>center</wp:align>
                </wp:positionH>
                <wp:positionV relativeFrom="paragraph">
                  <wp:posOffset>169100</wp:posOffset>
                </wp:positionV>
                <wp:extent cx="3448106" cy="1381644"/>
                <wp:effectExtent l="0" t="0" r="0" b="0"/>
                <wp:wrapSquare wrapText="bothSides"/>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29887" name=""/>
                        <pic:cNvPicPr>
                          <a:picLocks noChangeAspect="1"/>
                        </pic:cNvPicPr>
                        <pic:nvPr/>
                      </pic:nvPicPr>
                      <pic:blipFill>
                        <a:blip r:embed="rId16"/>
                        <a:stretch/>
                      </pic:blipFill>
                      <pic:spPr bwMode="auto">
                        <a:xfrm>
                          <a:off x="0" y="0"/>
                          <a:ext cx="3448104" cy="1381644"/>
                        </a:xfrm>
                        <a:prstGeom prst="rect">
                          <a:avLst/>
                        </a:prstGeom>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 o:spid="_x0000_s4" type="#_x0000_t75" style="position:absolute;z-index:48128;o:allowoverlap:true;o:allowincell:true;mso-position-horizontal-relative:margin;mso-position-horizontal:center;mso-position-vertical-relative:text;margin-top:13.31pt;mso-position-vertical:absolute;width:271.50pt;height:108.79pt;mso-wrap-distance-left:9.07pt;mso-wrap-distance-top:0.00pt;mso-wrap-distance-right:9.07pt;mso-wrap-distance-bottom:0.00pt;z-index:1;" stroked="false">
                <w10:wrap type="square"/>
                <v:imagedata r:id="rId16" o:title=""/>
                <o:lock v:ext="edit" rotation="t"/>
              </v:shape>
            </w:pict>
          </mc:Fallback>
        </mc:AlternateContent>
      </w:r>
      <w:r>
        <w:rPr>
          <w:rFonts w:ascii="Times New Roman" w:hAnsi="Times New Roman" w:eastAsia="Times New Roman" w:cs="Times New Roman"/>
          <w:b/>
          <w:bCs/>
          <w:sz w:val="20"/>
          <w:szCs w:val="20"/>
        </w:rPr>
        <w:t xml:space="preserve">Figura</w:t>
      </w:r>
      <w:r>
        <w:rPr>
          <w:rFonts w:ascii="Times New Roman" w:hAnsi="Times New Roman" w:eastAsia="Times New Roman" w:cs="Times New Roman"/>
          <w:b/>
          <w:bCs/>
          <w:sz w:val="20"/>
          <w:szCs w:val="20"/>
        </w:rPr>
        <w:t xml:space="preserve"> 5 –</w:t>
      </w:r>
      <w:r>
        <w:rPr>
          <w:rFonts w:ascii="Times New Roman" w:hAnsi="Times New Roman" w:eastAsia="Times New Roman" w:cs="Times New Roman"/>
          <w:sz w:val="20"/>
          <w:szCs w:val="20"/>
        </w:rPr>
        <w:t xml:space="preserve"> Soroban </w:t>
      </w:r>
      <w:r>
        <w:rPr>
          <w:rFonts w:ascii="Times New Roman" w:hAnsi="Times New Roman" w:eastAsia="Times New Roman" w:cs="Times New Roman"/>
          <w:sz w:val="20"/>
          <w:szCs w:val="20"/>
        </w:rPr>
        <w:t xml:space="preserve">Japonês</w:t>
      </w:r>
      <w:r>
        <w:rPr>
          <w:rFonts w:ascii="Times New Roman" w:hAnsi="Times New Roman" w:eastAsia="Times New Roman" w:cs="Times New Roman"/>
          <w:sz w:val="20"/>
          <w:szCs w:val="20"/>
        </w:rPr>
        <w:t xml:space="preserve"> “1 </w:t>
      </w:r>
      <w:r>
        <w:rPr>
          <w:rFonts w:ascii="Times New Roman" w:hAnsi="Times New Roman" w:eastAsia="Times New Roman" w:cs="Times New Roman"/>
          <w:sz w:val="20"/>
          <w:szCs w:val="20"/>
        </w:rPr>
        <w:t xml:space="preserve">por</w:t>
      </w:r>
      <w:r>
        <w:rPr>
          <w:rFonts w:ascii="Times New Roman" w:hAnsi="Times New Roman" w:eastAsia="Times New Roman" w:cs="Times New Roman"/>
          <w:sz w:val="20"/>
          <w:szCs w:val="20"/>
        </w:rPr>
        <w:t xml:space="preserve"> 4”</w:t>
      </w:r>
      <w:r>
        <w:rPr>
          <w:rFonts w:ascii="Times New Roman" w:hAnsi="Times New Roman" w:cs="Times New Roman"/>
          <w:sz w:val="20"/>
          <w:szCs w:val="20"/>
        </w:rPr>
      </w:r>
      <w:r>
        <w:rPr>
          <w:rFonts w:ascii="Times New Roman" w:hAnsi="Times New Roman" w:cs="Times New Roman"/>
          <w:sz w:val="20"/>
          <w:szCs w:val="20"/>
        </w:rPr>
      </w:r>
    </w:p>
    <w:p>
      <w:pPr>
        <w:pBdr/>
        <w:spacing/>
        <w:ind/>
        <w:jc w:val="center"/>
        <w:rPr>
          <w:rFonts w:ascii="Times New Roman" w:hAnsi="Times New Roman" w:eastAsia="Times New Roman" w:cs="Times New Roman"/>
          <w:sz w:val="20"/>
          <w:szCs w:val="20"/>
        </w:rPr>
      </w:pPr>
      <w:r>
        <w:rPr>
          <w:highlight w:val="none"/>
        </w:rPr>
      </w:r>
      <w:r>
        <w:rPr>
          <w:rFonts w:ascii="Times New Roman" w:hAnsi="Times New Roman" w:eastAsia="Times New Roman" w:cs="Times New Roman"/>
          <w:sz w:val="20"/>
          <w:szCs w:val="20"/>
        </w:rPr>
      </w:r>
      <w:r>
        <w:rPr>
          <w:rFonts w:ascii="Times New Roman" w:hAnsi="Times New Roman" w:eastAsia="Times New Roman" w:cs="Times New Roman"/>
          <w:sz w:val="20"/>
          <w:szCs w:val="20"/>
        </w:rPr>
      </w:r>
    </w:p>
    <w:p>
      <w:pPr>
        <w:pBdr/>
        <w:spacing/>
        <w:ind/>
        <w:jc w:val="center"/>
        <w:rPr>
          <w:highlight w:val="none"/>
        </w:rPr>
      </w:pPr>
      <w:r>
        <w:rPr>
          <w:highlight w:val="none"/>
        </w:rPr>
      </w:r>
      <w:r>
        <w:rPr>
          <w:highlight w:val="none"/>
        </w:rPr>
      </w:r>
      <w:r>
        <w:rPr>
          <w:highlight w:val="none"/>
        </w:rPr>
      </w:r>
    </w:p>
    <w:p>
      <w:pPr>
        <w:pBdr/>
        <w:spacing/>
        <w:ind/>
        <w:jc w:val="center"/>
        <w:rPr>
          <w:highlight w:val="none"/>
        </w:rPr>
      </w:pPr>
      <w:r>
        <w:rPr>
          <w:highlight w:val="none"/>
        </w:rPr>
      </w:r>
      <w:r>
        <w:rPr>
          <w:highlight w:val="none"/>
        </w:rPr>
      </w:r>
      <w:r>
        <w:rPr>
          <w:highlight w:val="none"/>
        </w:rPr>
      </w:r>
    </w:p>
    <w:p>
      <w:pPr>
        <w:pBdr/>
        <w:spacing/>
        <w:ind/>
        <w:jc w:val="center"/>
        <w:rPr>
          <w:highlight w:val="none"/>
        </w:rPr>
      </w:pPr>
      <w:r>
        <w:rPr>
          <w:rFonts w:ascii="Times New Roman" w:hAnsi="Times New Roman" w:eastAsia="Times New Roman" w:cs="Times New Roman"/>
          <w:sz w:val="20"/>
          <w:szCs w:val="20"/>
        </w:rPr>
      </w:r>
      <w:r>
        <w:rPr>
          <w:highlight w:val="none"/>
        </w:rPr>
      </w:r>
      <w:r>
        <w:rPr>
          <w:highlight w:val="none"/>
        </w:rPr>
      </w:r>
    </w:p>
    <w:p>
      <w:pPr>
        <w:pBdr/>
        <w:spacing/>
        <w:ind/>
        <w:jc w:val="center"/>
        <w:rPr>
          <w:rFonts w:ascii="Times New Roman" w:hAnsi="Times New Roman" w:eastAsia="Times New Roman" w:cs="Times New Roman"/>
          <w:sz w:val="20"/>
          <w:szCs w:val="20"/>
          <w:lang w:val="pt-BR"/>
        </w:rPr>
      </w:pPr>
      <w:r>
        <w:rPr>
          <w:rFonts w:ascii="Times New Roman" w:hAnsi="Times New Roman" w:eastAsia="Times New Roman" w:cs="Times New Roman"/>
          <w:sz w:val="20"/>
          <w:szCs w:val="20"/>
          <w:lang w:val="pt-BR"/>
        </w:rPr>
        <w:t xml:space="preserve">Fonte: Wikipedia, 2024</w:t>
      </w:r>
      <w:r>
        <w:rPr>
          <w:rFonts w:ascii="Times New Roman" w:hAnsi="Times New Roman" w:eastAsia="Times New Roman" w:cs="Times New Roman"/>
          <w:sz w:val="20"/>
          <w:szCs w:val="20"/>
          <w:lang w:val="pt-BR"/>
        </w:rPr>
      </w:r>
      <w:r>
        <w:rPr>
          <w:rFonts w:ascii="Times New Roman" w:hAnsi="Times New Roman" w:eastAsia="Times New Roman" w:cs="Times New Roman"/>
          <w:sz w:val="20"/>
          <w:szCs w:val="20"/>
          <w:lang w:val="pt-BR"/>
        </w:rPr>
      </w:r>
    </w:p>
    <w:p>
      <w:pPr>
        <w:pBdr/>
        <w:spacing w:line="360" w:lineRule="auto"/>
        <w:ind w:firstLine="708"/>
        <w:jc w:val="both"/>
        <w:rPr>
          <w14:ligatures w14:val="none"/>
        </w:rPr>
      </w:pPr>
      <w:r>
        <w:rPr>
          <w:rFonts w:ascii="Times New Roman" w:hAnsi="Times New Roman" w:eastAsia="Times New Roman" w:cs="Times New Roman"/>
          <w:sz w:val="24"/>
          <w:szCs w:val="24"/>
          <w:lang w:val="pt-BR"/>
        </w:rPr>
        <w:t xml:space="preserve">A</w:t>
      </w:r>
      <w:r>
        <w:rPr>
          <w:rFonts w:ascii="Times New Roman" w:hAnsi="Times New Roman" w:eastAsia="Times New Roman" w:cs="Times New Roman"/>
          <w:sz w:val="24"/>
          <w:szCs w:val="24"/>
          <w:lang w:val="pt-BR"/>
        </w:rPr>
        <w:t xml:space="preserve">pós o marco representado pelo ábaco e a introdução do sistema de numeração indo-arábico, houve um avanço significativo na busca por dispositivos de computação durante a transição da Idade Média para a Era Moderna. Nesse período, surgiram máquinas que incor</w:t>
      </w:r>
      <w:r>
        <w:rPr>
          <w:rFonts w:ascii="Times New Roman" w:hAnsi="Times New Roman" w:eastAsia="Times New Roman" w:cs="Times New Roman"/>
          <w:sz w:val="24"/>
          <w:szCs w:val="24"/>
          <w:lang w:val="pt-BR"/>
        </w:rPr>
        <w:t xml:space="preserve">poravam o us</w:t>
      </w:r>
      <w:r>
        <w:rPr>
          <w:rFonts w:ascii="Times New Roman" w:hAnsi="Times New Roman" w:eastAsia="Times New Roman" w:cs="Times New Roman"/>
          <w:sz w:val="24"/>
          <w:szCs w:val="24"/>
          <w:lang w:val="pt-BR"/>
        </w:rPr>
        <w:t xml:space="preserve">o de engrenagens como componente central de seu funcionamento. Um exemplo emblemático é a máquina Pascaline (Figura 6), concebida por Blaise Pascal (1623-1662), que se destacou como uma calculadora mecânica pioneira, capaz de realizar operações aritméticas</w:t>
      </w:r>
      <w:r>
        <w:rPr>
          <w:rFonts w:ascii="Times New Roman" w:hAnsi="Times New Roman" w:eastAsia="Times New Roman" w:cs="Times New Roman"/>
          <w:sz w:val="24"/>
          <w:szCs w:val="24"/>
          <w:lang w:val="pt-BR"/>
        </w:rPr>
        <w:t xml:space="preserve"> básicas, embora se limitasse apenas a adições </w:t>
      </w:r>
      <w:r>
        <w:rPr>
          <w:rFonts w:ascii="Times New Roman" w:hAnsi="Times New Roman" w:eastAsia="Times New Roman" w:cs="Times New Roman"/>
          <w:sz w:val="24"/>
          <w:szCs w:val="24"/>
          <w:lang w:val="pt-BR"/>
        </w:rPr>
        <w:t xml:space="preserve">(</w:t>
      </w:r>
      <w:r>
        <w:rPr>
          <w:rFonts w:ascii="Times New Roman" w:hAnsi="Times New Roman" w:eastAsia="Times New Roman" w:cs="Times New Roman"/>
          <w:sz w:val="24"/>
          <w:szCs w:val="24"/>
          <w:lang w:val="pt-BR"/>
        </w:rPr>
        <w:t xml:space="preserve">Brookshear</w:t>
      </w:r>
      <w:r>
        <w:rPr>
          <w:rFonts w:ascii="Times New Roman" w:hAnsi="Times New Roman" w:eastAsia="Times New Roman" w:cs="Times New Roman"/>
          <w:sz w:val="24"/>
          <w:szCs w:val="24"/>
          <w:lang w:val="pt-BR"/>
        </w:rPr>
        <w:t xml:space="preserve">, </w:t>
      </w:r>
      <w:r>
        <w:rPr>
          <w:rFonts w:ascii="Times New Roman" w:hAnsi="Times New Roman" w:eastAsia="Times New Roman" w:cs="Times New Roman"/>
          <w:sz w:val="24"/>
          <w:szCs w:val="24"/>
          <w:lang w:val="pt-BR"/>
        </w:rPr>
        <w:t xml:space="preserve">Brylow</w:t>
      </w:r>
      <w:r>
        <w:rPr>
          <w:rFonts w:ascii="Times New Roman" w:hAnsi="Times New Roman" w:eastAsia="Times New Roman" w:cs="Times New Roman"/>
          <w:sz w:val="24"/>
          <w:szCs w:val="24"/>
          <w:lang w:val="pt-BR"/>
        </w:rPr>
        <w:t xml:space="preserve">, 2014).</w:t>
      </w:r>
      <w:r>
        <w:rPr>
          <w14:ligatures w14:val="none"/>
        </w:rPr>
      </w:r>
      <w:r>
        <w:rPr>
          <w14:ligatures w14:val="none"/>
        </w:rPr>
      </w:r>
    </w:p>
    <w:p>
      <w:pPr>
        <w:pBdr/>
        <w:spacing w:line="360" w:lineRule="auto"/>
        <w:ind w:firstLine="708"/>
        <w:jc w:val="both"/>
        <w:rPr/>
      </w:pPr>
      <w:r>
        <w:rPr>
          <w:rFonts w:ascii="Times New Roman" w:hAnsi="Times New Roman" w:eastAsia="Times New Roman" w:cs="Times New Roman"/>
          <w:sz w:val="24"/>
          <w:szCs w:val="24"/>
          <w:lang w:val="pt-BR"/>
        </w:rPr>
        <w:t xml:space="preserve">A</w:t>
      </w:r>
      <w:r>
        <w:rPr>
          <w:rFonts w:ascii="Times New Roman" w:hAnsi="Times New Roman" w:eastAsia="Times New Roman" w:cs="Times New Roman"/>
          <w:sz w:val="24"/>
          <w:szCs w:val="24"/>
          <w:lang w:val="pt-BR"/>
        </w:rPr>
        <w:t xml:space="preserve"> evolução não cessou por aí. A máquina de Leibniz (1646-1716) representou um avanço notável ao incorporar algoritmos embutidos, permitindo a seleção de operações desejadas. Uma característica marcante dessas máquinas de Pascal e Leibniz era sua capacidade </w:t>
      </w:r>
      <w:r>
        <w:rPr>
          <w:rFonts w:ascii="Times New Roman" w:hAnsi="Times New Roman" w:eastAsia="Times New Roman" w:cs="Times New Roman"/>
          <w:sz w:val="24"/>
          <w:szCs w:val="24"/>
          <w:lang w:val="pt-BR"/>
        </w:rPr>
        <w:t xml:space="preserve">de exibir os resultados com base nas posições iniciais das engrenagens, demonstrando um progresso na automação de processos de cálculo (Figura 7) </w:t>
      </w:r>
      <w:r>
        <w:rPr>
          <w:rFonts w:ascii="Times New Roman" w:hAnsi="Times New Roman" w:eastAsia="Times New Roman" w:cs="Times New Roman"/>
          <w:sz w:val="24"/>
          <w:szCs w:val="24"/>
          <w:lang w:val="pt-BR"/>
        </w:rPr>
        <w:t xml:space="preserve">(</w:t>
      </w:r>
      <w:r>
        <w:rPr>
          <w:rFonts w:ascii="Times New Roman" w:hAnsi="Times New Roman" w:eastAsia="Times New Roman" w:cs="Times New Roman"/>
          <w:sz w:val="24"/>
          <w:szCs w:val="24"/>
          <w:lang w:val="pt-BR"/>
        </w:rPr>
        <w:t xml:space="preserve">Brookshear</w:t>
      </w:r>
      <w:r>
        <w:rPr>
          <w:rFonts w:ascii="Times New Roman" w:hAnsi="Times New Roman" w:eastAsia="Times New Roman" w:cs="Times New Roman"/>
          <w:sz w:val="24"/>
          <w:szCs w:val="24"/>
          <w:lang w:val="pt-BR"/>
        </w:rPr>
        <w:t xml:space="preserve">, </w:t>
      </w:r>
      <w:r>
        <w:rPr>
          <w:rFonts w:ascii="Times New Roman" w:hAnsi="Times New Roman" w:eastAsia="Times New Roman" w:cs="Times New Roman"/>
          <w:sz w:val="24"/>
          <w:szCs w:val="24"/>
          <w:lang w:val="pt-BR"/>
        </w:rPr>
        <w:t xml:space="preserve">Brylow</w:t>
      </w:r>
      <w:r>
        <w:rPr>
          <w:rFonts w:ascii="Times New Roman" w:hAnsi="Times New Roman" w:eastAsia="Times New Roman" w:cs="Times New Roman"/>
          <w:sz w:val="24"/>
          <w:szCs w:val="24"/>
          <w:lang w:val="pt-BR"/>
        </w:rPr>
        <w:t xml:space="preserve">, 2014).</w:t>
      </w:r>
      <w:r>
        <w:rPr>
          <w:rFonts w:ascii="Times New Roman" w:hAnsi="Times New Roman" w:eastAsia="Times New Roman" w:cs="Times New Roman"/>
          <w:sz w:val="24"/>
          <w:szCs w:val="24"/>
          <w:lang w:val="pt-BR"/>
        </w:rPr>
      </w:r>
      <w:r/>
    </w:p>
    <w:p>
      <w:pPr>
        <w:pBdr/>
        <w:spacing w:line="360" w:lineRule="auto"/>
        <w:ind w:firstLine="708"/>
        <w:jc w:val="both"/>
        <w:rPr/>
      </w:pPr>
      <w:r>
        <w:rPr>
          <w:rFonts w:ascii="Times New Roman" w:hAnsi="Times New Roman" w:eastAsia="Times New Roman" w:cs="Times New Roman"/>
          <w:sz w:val="24"/>
          <w:szCs w:val="24"/>
          <w:lang w:val="pt-BR"/>
        </w:rPr>
        <w:t xml:space="preserve">N</w:t>
      </w:r>
      <w:r>
        <w:rPr>
          <w:rFonts w:ascii="Times New Roman" w:hAnsi="Times New Roman" w:eastAsia="Times New Roman" w:cs="Times New Roman"/>
          <w:sz w:val="24"/>
          <w:szCs w:val="24"/>
          <w:lang w:val="pt-BR"/>
        </w:rPr>
        <w:t xml:space="preserve">o entanto, foi Charles Babbage (1792-1871) quem projetou máquinas que prometiam revolucionar o campo da computação. Seus projetos visavam a produção de dispositivos capazes de imprimir os resultados dos cálculos em papel, eliminando assim erros de transcri</w:t>
      </w:r>
      <w:r>
        <w:rPr>
          <w:rFonts w:ascii="Times New Roman" w:hAnsi="Times New Roman" w:eastAsia="Times New Roman" w:cs="Times New Roman"/>
          <w:sz w:val="24"/>
          <w:szCs w:val="24"/>
          <w:lang w:val="pt-BR"/>
        </w:rPr>
        <w:t xml:space="preserve">ç</w:t>
      </w:r>
      <w:r>
        <w:rPr>
          <w:rFonts w:ascii="Times New Roman" w:hAnsi="Times New Roman" w:eastAsia="Times New Roman" w:cs="Times New Roman"/>
          <w:sz w:val="24"/>
          <w:szCs w:val="24"/>
          <w:lang w:val="pt-BR"/>
        </w:rPr>
        <w:t xml:space="preserve">ão e oferecendo uma precisão sem precedentes. Infelizmente, durante sua vida, Babbage enfrentou obstáculos significativos, incluindo a falta de financiamento do governo britânico e limitações tecnológicas que dificultaram a produção das peças necessárias p</w:t>
      </w:r>
      <w:r>
        <w:rPr>
          <w:rFonts w:ascii="Times New Roman" w:hAnsi="Times New Roman" w:eastAsia="Times New Roman" w:cs="Times New Roman"/>
          <w:sz w:val="24"/>
          <w:szCs w:val="24"/>
          <w:lang w:val="pt-BR"/>
        </w:rPr>
        <w:t xml:space="preserve">ara construir suas máquinas (Bromley, 1982).</w:t>
      </w:r>
      <w:r>
        <w:rPr>
          <w:rFonts w:ascii="Times New Roman" w:hAnsi="Times New Roman" w:eastAsia="Times New Roman" w:cs="Times New Roman"/>
          <w:sz w:val="24"/>
          <w:szCs w:val="24"/>
          <w:lang w:val="pt-BR"/>
        </w:rPr>
      </w:r>
      <w:r/>
    </w:p>
    <w:p>
      <w:pPr>
        <w:pBdr/>
        <w:spacing w:line="360" w:lineRule="auto"/>
        <w:ind w:firstLine="708"/>
        <w:jc w:val="both"/>
        <w:rPr>
          <w:rFonts w:ascii="Times New Roman" w:hAnsi="Times New Roman" w:eastAsia="Times New Roman" w:cs="Times New Roman"/>
          <w:sz w:val="24"/>
          <w:szCs w:val="24"/>
          <w:lang w:val="pt-BR"/>
        </w:rPr>
      </w:pPr>
      <w:r>
        <w:rPr>
          <w:rFonts w:ascii="Times New Roman" w:hAnsi="Times New Roman" w:eastAsia="Times New Roman" w:cs="Times New Roman"/>
          <w:sz w:val="24"/>
          <w:szCs w:val="24"/>
          <w:lang w:val="pt-BR"/>
        </w:rPr>
        <w:t xml:space="preserve">S</w:t>
      </w:r>
      <w:r>
        <w:rPr>
          <w:rFonts w:ascii="Times New Roman" w:hAnsi="Times New Roman" w:eastAsia="Times New Roman" w:cs="Times New Roman"/>
          <w:sz w:val="24"/>
          <w:szCs w:val="24"/>
          <w:lang w:val="pt-BR"/>
        </w:rPr>
        <w:t xml:space="preserve">omente em 1991, mais de um século após sua morte, uma equipe do Museu de Ciência de Londres finalmente construiu uma versão funcional da máquina diferencial nº 2 de Babbage</w:t>
      </w:r>
      <w:r>
        <w:rPr>
          <w:rFonts w:ascii="Times New Roman" w:hAnsi="Times New Roman" w:eastAsia="Times New Roman" w:cs="Times New Roman"/>
          <w:sz w:val="24"/>
          <w:szCs w:val="24"/>
          <w:lang w:val="pt-BR"/>
        </w:rPr>
        <w:t xml:space="preserve"> (Figura 8)</w:t>
      </w:r>
      <w:r>
        <w:rPr>
          <w:rFonts w:ascii="Times New Roman" w:hAnsi="Times New Roman" w:eastAsia="Times New Roman" w:cs="Times New Roman"/>
          <w:sz w:val="24"/>
          <w:szCs w:val="24"/>
          <w:lang w:val="pt-BR"/>
        </w:rPr>
        <w:t xml:space="preserve">. Esta realização tardia demonstrou a viabilidade das ideias de Babbage e o potencia</w:t>
      </w:r>
      <w:r>
        <w:rPr>
          <w:rFonts w:ascii="Times New Roman" w:hAnsi="Times New Roman" w:eastAsia="Times New Roman" w:cs="Times New Roman"/>
          <w:sz w:val="24"/>
          <w:szCs w:val="24"/>
          <w:lang w:val="pt-BR"/>
        </w:rPr>
        <w:t xml:space="preserve">l</w:t>
      </w:r>
      <w:r>
        <w:rPr>
          <w:rFonts w:ascii="Times New Roman" w:hAnsi="Times New Roman" w:eastAsia="Times New Roman" w:cs="Times New Roman"/>
          <w:sz w:val="24"/>
          <w:szCs w:val="24"/>
          <w:lang w:val="pt-BR"/>
        </w:rPr>
        <w:t xml:space="preserve"> revolucionário que suas máquinas poderiam ter tido se tivessem sido construídas durante sua vida. A máquina diferencial nº 1, projetada para calcular polinômios usando o método das diferenças finitas, e a máquina diferencial nº 2, uma versão aprimorada da</w:t>
      </w:r>
      <w:r>
        <w:rPr>
          <w:rFonts w:ascii="Times New Roman" w:hAnsi="Times New Roman" w:eastAsia="Times New Roman" w:cs="Times New Roman"/>
          <w:sz w:val="24"/>
          <w:szCs w:val="24"/>
          <w:lang w:val="pt-BR"/>
        </w:rPr>
        <w:t xml:space="preserve"> primeira, representavam verdadeiras promessas de revolução na computação do século XIX (Science Museum, 2024)</w:t>
      </w:r>
      <w:r>
        <w:rPr>
          <w:rFonts w:ascii="Times New Roman" w:hAnsi="Times New Roman" w:eastAsia="Times New Roman" w:cs="Times New Roman"/>
          <w:sz w:val="24"/>
          <w:szCs w:val="24"/>
          <w:lang w:val="pt-BR"/>
        </w:rPr>
        <w:t xml:space="preserve">.</w:t>
      </w:r>
      <w:r>
        <w:rPr>
          <w:rFonts w:ascii="Times New Roman" w:hAnsi="Times New Roman" w:eastAsia="Times New Roman" w:cs="Times New Roman"/>
          <w:sz w:val="24"/>
          <w:szCs w:val="24"/>
          <w:lang w:val="pt-BR"/>
        </w:rPr>
      </w:r>
      <w:r>
        <w:rPr>
          <w:rFonts w:ascii="Times New Roman" w:hAnsi="Times New Roman" w:eastAsia="Times New Roman" w:cs="Times New Roman"/>
          <w:sz w:val="24"/>
          <w:szCs w:val="24"/>
          <w:lang w:val="pt-BR"/>
        </w:rPr>
      </w:r>
    </w:p>
    <w:p>
      <w:pPr>
        <w:pBdr/>
        <w:spacing w:line="360" w:lineRule="auto"/>
        <w:ind w:right="0" w:firstLine="0" w:left="0"/>
        <w:jc w:val="center"/>
        <w:rPr>
          <w:rFonts w:ascii="Times New Roman" w:hAnsi="Times New Roman" w:eastAsia="Times New Roman" w:cs="Times New Roman"/>
          <w:sz w:val="24"/>
          <w:szCs w:val="24"/>
          <w:lang w:val="pt-BR"/>
        </w:rPr>
      </w:pPr>
      <w:r>
        <w:rPr>
          <w:rFonts w:ascii="Times New Roman" w:hAnsi="Times New Roman" w:eastAsia="Times New Roman" w:cs="Times New Roman"/>
          <w:b/>
          <w:bCs/>
          <w:sz w:val="20"/>
          <w:szCs w:val="20"/>
          <w:lang w:val="pt-BR"/>
        </w:rPr>
      </w:r>
      <w:r>
        <mc:AlternateContent>
          <mc:Choice Requires="wpg">
            <w:drawing>
              <wp:anchor xmlns:wp="http://schemas.openxmlformats.org/drawingml/2006/wordprocessingDrawing" xmlns:wp14="http://schemas.microsoft.com/office/word/2010/wordprocessingDrawing" distT="0" distB="0" distL="115200" distR="115200" simplePos="0" relativeHeight="49152" behindDoc="0" locked="0" layoutInCell="1" allowOverlap="1">
                <wp:simplePos x="0" y="0"/>
                <wp:positionH relativeFrom="margin">
                  <wp:align>center</wp:align>
                </wp:positionH>
                <wp:positionV relativeFrom="paragraph">
                  <wp:posOffset>162967</wp:posOffset>
                </wp:positionV>
                <wp:extent cx="3537117" cy="1941101"/>
                <wp:effectExtent l="0" t="0" r="0" b="0"/>
                <wp:wrapSquare wrapText="bothSides"/>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286255" name=""/>
                        <pic:cNvPicPr>
                          <a:picLocks noChangeAspect="1"/>
                        </pic:cNvPicPr>
                        <pic:nvPr/>
                      </pic:nvPicPr>
                      <pic:blipFill>
                        <a:blip r:embed="rId17"/>
                        <a:stretch/>
                      </pic:blipFill>
                      <pic:spPr bwMode="auto">
                        <a:xfrm flipH="0" flipV="0">
                          <a:off x="0" y="0"/>
                          <a:ext cx="3537117" cy="1941100"/>
                        </a:xfrm>
                        <a:prstGeom prst="rect">
                          <a:avLst/>
                        </a:prstGeom>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 o:spid="_x0000_s5" type="#_x0000_t75" style="position:absolute;z-index:49152;o:allowoverlap:true;o:allowincell:true;mso-position-horizontal-relative:margin;mso-position-horizontal:center;mso-position-vertical-relative:text;margin-top:12.83pt;mso-position-vertical:absolute;width:278.51pt;height:152.84pt;mso-wrap-distance-left:9.07pt;mso-wrap-distance-top:0.00pt;mso-wrap-distance-right:9.07pt;mso-wrap-distance-bottom:0.00pt;z-index:1;" stroked="false">
                <w10:wrap type="square"/>
                <v:imagedata r:id="rId17" o:title=""/>
                <o:lock v:ext="edit" rotation="t"/>
              </v:shape>
            </w:pict>
          </mc:Fallback>
        </mc:AlternateContent>
      </w:r>
      <w:r>
        <w:rPr>
          <w:rFonts w:ascii="Times New Roman" w:hAnsi="Times New Roman" w:eastAsia="Times New Roman" w:cs="Times New Roman"/>
          <w:b/>
          <w:bCs/>
          <w:sz w:val="20"/>
          <w:szCs w:val="20"/>
          <w:lang w:val="pt-BR"/>
        </w:rPr>
        <w:t xml:space="preserve">Figura 6 –</w:t>
      </w:r>
      <w:r>
        <w:rPr>
          <w:rFonts w:ascii="Times New Roman" w:hAnsi="Times New Roman" w:eastAsia="Times New Roman" w:cs="Times New Roman"/>
          <w:sz w:val="20"/>
          <w:szCs w:val="20"/>
          <w:lang w:val="pt-BR"/>
        </w:rPr>
        <w:t xml:space="preserve"> Reprodução da </w:t>
      </w:r>
      <w:r>
        <w:rPr>
          <w:rFonts w:ascii="Times New Roman" w:hAnsi="Times New Roman" w:eastAsia="Times New Roman" w:cs="Times New Roman"/>
          <w:sz w:val="20"/>
          <w:szCs w:val="20"/>
          <w:lang w:val="pt-BR"/>
        </w:rPr>
        <w:t xml:space="preserve">Pascaline</w:t>
      </w:r>
      <w:r>
        <w:rPr>
          <w:rFonts w:ascii="Times New Roman" w:hAnsi="Times New Roman" w:eastAsia="Times New Roman" w:cs="Times New Roman"/>
          <w:sz w:val="20"/>
          <w:szCs w:val="20"/>
          <w:lang w:val="pt-BR"/>
        </w:rPr>
        <w:t xml:space="preserve">, ou Pascalina</w:t>
      </w:r>
      <w:r>
        <w:rPr>
          <w:rFonts w:ascii="Times New Roman" w:hAnsi="Times New Roman" w:eastAsia="Times New Roman" w:cs="Times New Roman"/>
          <w:sz w:val="24"/>
          <w:szCs w:val="24"/>
          <w:lang w:val="pt-BR"/>
        </w:rPr>
      </w:r>
      <w:r>
        <w:rPr>
          <w:rFonts w:ascii="Times New Roman" w:hAnsi="Times New Roman" w:eastAsia="Times New Roman" w:cs="Times New Roman"/>
          <w:sz w:val="24"/>
          <w:szCs w:val="24"/>
          <w:lang w:val="pt-BR"/>
        </w:rPr>
      </w:r>
    </w:p>
    <w:p>
      <w:pPr>
        <w:pBdr/>
        <w:spacing w:line="360" w:lineRule="auto"/>
        <w:ind w:firstLine="708"/>
        <w:jc w:val="center"/>
        <w:rPr/>
      </w:pPr>
      <w:r/>
      <w:r/>
    </w:p>
    <w:p>
      <w:pPr>
        <w:pBdr/>
        <w:spacing w:line="360" w:lineRule="auto"/>
        <w:ind w:firstLine="708"/>
        <w:jc w:val="center"/>
        <w:rPr/>
      </w:pPr>
      <w:r/>
      <w:r/>
    </w:p>
    <w:p>
      <w:pPr>
        <w:pBdr/>
        <w:spacing w:line="360" w:lineRule="auto"/>
        <w:ind w:firstLine="708"/>
        <w:jc w:val="center"/>
        <w:rPr/>
      </w:pPr>
      <w:r/>
      <w:r/>
    </w:p>
    <w:p>
      <w:pPr>
        <w:pBdr/>
        <w:spacing w:line="360" w:lineRule="auto"/>
        <w:ind w:firstLine="0"/>
        <w:jc w:val="left"/>
        <w:rPr/>
      </w:pPr>
      <w:r/>
      <w:r/>
    </w:p>
    <w:p>
      <w:pPr>
        <w:pBdr/>
        <w:spacing/>
        <w:ind/>
        <w:jc w:val="center"/>
        <w:rPr>
          <w:rFonts w:ascii="Times New Roman" w:hAnsi="Times New Roman" w:eastAsia="Times New Roman" w:cs="Times New Roman"/>
          <w:sz w:val="20"/>
          <w:szCs w:val="20"/>
          <w:highlight w:val="none"/>
          <w:lang w:val="pt-BR"/>
        </w:rPr>
      </w:pPr>
      <w:r>
        <w:rPr>
          <w:rFonts w:ascii="Times New Roman" w:hAnsi="Times New Roman" w:eastAsia="Times New Roman" w:cs="Times New Roman"/>
          <w:sz w:val="20"/>
          <w:szCs w:val="20"/>
          <w:highlight w:val="none"/>
          <w:lang w:val="pt-BR"/>
        </w:rPr>
      </w:r>
      <w:r>
        <w:rPr>
          <w:rFonts w:ascii="Times New Roman" w:hAnsi="Times New Roman" w:eastAsia="Times New Roman" w:cs="Times New Roman"/>
          <w:sz w:val="20"/>
          <w:szCs w:val="20"/>
          <w:highlight w:val="none"/>
          <w:lang w:val="pt-BR"/>
        </w:rPr>
      </w:r>
      <w:r>
        <w:rPr>
          <w:rFonts w:ascii="Times New Roman" w:hAnsi="Times New Roman" w:eastAsia="Times New Roman" w:cs="Times New Roman"/>
          <w:sz w:val="20"/>
          <w:szCs w:val="20"/>
          <w:highlight w:val="none"/>
          <w:lang w:val="pt-BR"/>
        </w:rPr>
      </w:r>
    </w:p>
    <w:p>
      <w:pPr>
        <w:pBdr/>
        <w:spacing/>
        <w:ind/>
        <w:jc w:val="center"/>
        <w:rPr>
          <w:rFonts w:ascii="Times New Roman" w:hAnsi="Times New Roman" w:eastAsia="Times New Roman" w:cs="Times New Roman"/>
          <w:sz w:val="20"/>
          <w:szCs w:val="20"/>
          <w:highlight w:val="none"/>
          <w:lang w:val="pt-BR"/>
        </w:rPr>
      </w:pPr>
      <w:r>
        <w:rPr>
          <w:rFonts w:ascii="Times New Roman" w:hAnsi="Times New Roman" w:eastAsia="Times New Roman" w:cs="Times New Roman"/>
          <w:sz w:val="20"/>
          <w:szCs w:val="20"/>
          <w:lang w:val="pt-BR"/>
        </w:rPr>
        <w:t xml:space="preserve">Fonte: Wikipedia, 2024</w:t>
      </w:r>
      <w:r>
        <w:rPr>
          <w:rFonts w:ascii="Times New Roman" w:hAnsi="Times New Roman" w:eastAsia="Times New Roman" w:cs="Times New Roman"/>
          <w:sz w:val="20"/>
          <w:szCs w:val="20"/>
          <w:highlight w:val="none"/>
          <w:lang w:val="pt-BR"/>
        </w:rPr>
      </w:r>
      <w:r>
        <w:rPr>
          <w:rFonts w:ascii="Times New Roman" w:hAnsi="Times New Roman" w:eastAsia="Times New Roman" w:cs="Times New Roman"/>
          <w:sz w:val="20"/>
          <w:szCs w:val="20"/>
          <w:highlight w:val="none"/>
          <w:lang w:val="pt-BR"/>
        </w:rPr>
      </w:r>
    </w:p>
    <w:p>
      <w:pPr>
        <w:pBdr/>
        <w:spacing/>
        <w:ind/>
        <w:jc w:val="center"/>
        <w:rPr>
          <w:rFonts w:ascii="Times New Roman" w:hAnsi="Times New Roman" w:eastAsia="Times New Roman" w:cs="Times New Roman"/>
          <w:sz w:val="20"/>
          <w:szCs w:val="20"/>
          <w:lang w:val="pt-BR"/>
        </w:rPr>
      </w:pPr>
      <w:r>
        <w:rPr>
          <w:rFonts w:ascii="Times New Roman" w:hAnsi="Times New Roman" w:eastAsia="Times New Roman" w:cs="Times New Roman"/>
          <w:b/>
          <w:bCs/>
          <w:sz w:val="20"/>
          <w:szCs w:val="20"/>
          <w:lang w:val="pt-BR"/>
        </w:rPr>
      </w:r>
      <w:r>
        <mc:AlternateContent>
          <mc:Choice Requires="wpg">
            <w:drawing>
              <wp:anchor xmlns:wp="http://schemas.openxmlformats.org/drawingml/2006/wordprocessingDrawing" xmlns:wp14="http://schemas.microsoft.com/office/word/2010/wordprocessingDrawing" distT="0" distB="0" distL="115200" distR="115200" simplePos="0" relativeHeight="50176" behindDoc="0" locked="0" layoutInCell="1" allowOverlap="1">
                <wp:simplePos x="0" y="0"/>
                <wp:positionH relativeFrom="margin">
                  <wp:align>center</wp:align>
                </wp:positionH>
                <wp:positionV relativeFrom="paragraph">
                  <wp:posOffset>166441</wp:posOffset>
                </wp:positionV>
                <wp:extent cx="3652021" cy="1641315"/>
                <wp:effectExtent l="0" t="0" r="0" b="0"/>
                <wp:wrapSquare wrapText="bothSides"/>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552810" name=""/>
                        <pic:cNvPicPr>
                          <a:picLocks noChangeAspect="1"/>
                        </pic:cNvPicPr>
                        <pic:nvPr/>
                      </pic:nvPicPr>
                      <pic:blipFill>
                        <a:blip r:embed="rId18"/>
                        <a:srcRect l="79" t="29164" r="10107" b="17015"/>
                        <a:stretch/>
                      </pic:blipFill>
                      <pic:spPr bwMode="auto">
                        <a:xfrm flipH="0" flipV="0">
                          <a:off x="0" y="0"/>
                          <a:ext cx="3652021" cy="1641314"/>
                        </a:xfrm>
                        <a:prstGeom prst="rect">
                          <a:avLst/>
                        </a:prstGeom>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 o:spid="_x0000_s6" type="#_x0000_t75" style="position:absolute;z-index:50176;o:allowoverlap:true;o:allowincell:true;mso-position-horizontal-relative:margin;mso-position-horizontal:center;mso-position-vertical-relative:text;margin-top:13.11pt;mso-position-vertical:absolute;width:287.56pt;height:129.24pt;mso-wrap-distance-left:9.07pt;mso-wrap-distance-top:0.00pt;mso-wrap-distance-right:9.07pt;mso-wrap-distance-bottom:0.00pt;z-index:1;" stroked="false">
                <w10:wrap type="square"/>
                <v:imagedata r:id="rId18" o:title=""/>
                <o:lock v:ext="edit" rotation="t"/>
              </v:shape>
            </w:pict>
          </mc:Fallback>
        </mc:AlternateContent>
      </w:r>
      <w:r>
        <w:rPr>
          <w:rFonts w:ascii="Times New Roman" w:hAnsi="Times New Roman" w:eastAsia="Times New Roman" w:cs="Times New Roman"/>
          <w:b/>
          <w:bCs/>
          <w:sz w:val="20"/>
          <w:szCs w:val="20"/>
          <w:lang w:val="pt-BR"/>
        </w:rPr>
        <w:t xml:space="preserve">Figura 7 – </w:t>
      </w:r>
      <w:r>
        <w:rPr>
          <w:rFonts w:ascii="Times New Roman" w:hAnsi="Times New Roman" w:eastAsia="Times New Roman" w:cs="Times New Roman"/>
          <w:sz w:val="20"/>
          <w:szCs w:val="20"/>
          <w:lang w:val="pt-BR"/>
        </w:rPr>
        <w:t xml:space="preserve">Máquina de Leibniz</w:t>
      </w:r>
      <w:r>
        <w:rPr>
          <w:rFonts w:ascii="Times New Roman" w:hAnsi="Times New Roman" w:eastAsia="Times New Roman" w:cs="Times New Roman"/>
          <w:sz w:val="20"/>
          <w:szCs w:val="20"/>
          <w:lang w:val="pt-BR"/>
        </w:rPr>
      </w:r>
      <w:r>
        <w:rPr>
          <w:rFonts w:ascii="Times New Roman" w:hAnsi="Times New Roman" w:eastAsia="Times New Roman" w:cs="Times New Roman"/>
          <w:sz w:val="20"/>
          <w:szCs w:val="20"/>
          <w:lang w:val="pt-BR"/>
        </w:rPr>
      </w:r>
    </w:p>
    <w:p>
      <w:pPr>
        <w:pBdr/>
        <w:spacing/>
        <w:ind/>
        <w:jc w:val="center"/>
        <w:rPr>
          <w:rFonts w:ascii="Times New Roman" w:hAnsi="Times New Roman" w:eastAsia="Times New Roman" w:cs="Times New Roman"/>
          <w:sz w:val="20"/>
          <w:szCs w:val="20"/>
        </w:rPr>
      </w:pPr>
      <w:r>
        <w:rPr>
          <w:highlight w:val="none"/>
        </w:rPr>
      </w:r>
      <w:r>
        <w:rPr>
          <w:rFonts w:ascii="Times New Roman" w:hAnsi="Times New Roman" w:eastAsia="Times New Roman" w:cs="Times New Roman"/>
          <w:sz w:val="20"/>
          <w:szCs w:val="20"/>
        </w:rPr>
      </w:r>
      <w:r>
        <w:rPr>
          <w:rFonts w:ascii="Times New Roman" w:hAnsi="Times New Roman" w:eastAsia="Times New Roman" w:cs="Times New Roman"/>
          <w:sz w:val="20"/>
          <w:szCs w:val="20"/>
        </w:rPr>
      </w:r>
    </w:p>
    <w:p>
      <w:pPr>
        <w:pBdr/>
        <w:spacing/>
        <w:ind/>
        <w:jc w:val="center"/>
        <w:rPr>
          <w:highlight w:val="none"/>
        </w:rPr>
      </w:pPr>
      <w:r>
        <w:rPr>
          <w:highlight w:val="none"/>
        </w:rPr>
      </w:r>
      <w:r>
        <w:rPr>
          <w:highlight w:val="none"/>
        </w:rPr>
      </w:r>
      <w:r>
        <w:rPr>
          <w:highlight w:val="none"/>
        </w:rPr>
      </w:r>
    </w:p>
    <w:p>
      <w:pPr>
        <w:pBdr/>
        <w:spacing/>
        <w:ind/>
        <w:jc w:val="left"/>
        <w:rPr>
          <w:highlight w:val="none"/>
        </w:rPr>
      </w:pPr>
      <w:r>
        <w:rPr>
          <w:highlight w:val="none"/>
        </w:rPr>
      </w:r>
      <w:r>
        <w:rPr>
          <w:highlight w:val="none"/>
        </w:rPr>
      </w:r>
      <w:r>
        <w:rPr>
          <w:highlight w:val="none"/>
        </w:rPr>
      </w:r>
    </w:p>
    <w:p>
      <w:pPr>
        <w:pBdr/>
        <w:spacing/>
        <w:ind/>
        <w:jc w:val="left"/>
        <w:rPr>
          <w:highlight w:val="none"/>
        </w:rPr>
      </w:pPr>
      <w:r>
        <w:rPr>
          <w:highlight w:val="none"/>
        </w:rPr>
      </w:r>
      <w:r>
        <w:rPr>
          <w:highlight w:val="none"/>
        </w:rPr>
      </w:r>
      <w:r>
        <w:rPr>
          <w:highlight w:val="none"/>
        </w:rPr>
      </w:r>
    </w:p>
    <w:p>
      <w:pPr>
        <w:pBdr/>
        <w:spacing/>
        <w:ind/>
        <w:jc w:val="center"/>
        <w:rPr>
          <w:highlight w:val="none"/>
        </w:rPr>
      </w:pPr>
      <w:r>
        <w:rPr>
          <w:rFonts w:ascii="Times New Roman" w:hAnsi="Times New Roman" w:eastAsia="Times New Roman" w:cs="Times New Roman"/>
          <w:sz w:val="20"/>
          <w:szCs w:val="20"/>
        </w:rPr>
      </w:r>
      <w:r>
        <w:rPr>
          <w:highlight w:val="none"/>
        </w:rPr>
      </w:r>
      <w:r>
        <w:rPr>
          <w:highlight w:val="none"/>
        </w:rPr>
      </w:r>
    </w:p>
    <w:p>
      <w:pPr>
        <w:pBdr/>
        <w:spacing/>
        <w:ind/>
        <w:jc w:val="center"/>
        <w:rPr>
          <w:rFonts w:ascii="Times New Roman" w:hAnsi="Times New Roman" w:eastAsia="Times New Roman" w:cs="Times New Roman"/>
          <w:sz w:val="20"/>
          <w:szCs w:val="20"/>
          <w:highlight w:val="none"/>
          <w:lang w:val="pt-BR"/>
        </w:rPr>
        <w:pPrChange w:author="me15degrees" w:date="2024-07-23T00:54:48Z" w:id="2" oouserid="me15degrees">
          <w:pPr>
            <w:pBdr/>
            <w:spacing/>
            <w:ind/>
            <w:jc w:val="left"/>
          </w:pPr>
        </w:pPrChange>
      </w:pPr>
      <w:r>
        <w:rPr>
          <w:rFonts w:ascii="Times New Roman" w:hAnsi="Times New Roman" w:eastAsia="Times New Roman" w:cs="Times New Roman"/>
          <w:sz w:val="20"/>
          <w:szCs w:val="20"/>
          <w:lang w:val="pt-BR"/>
        </w:rPr>
        <w:t xml:space="preserve">Fonte: Wikipedia, 2024</w:t>
      </w:r>
      <w:r>
        <w:rPr>
          <w:rFonts w:ascii="Times New Roman" w:hAnsi="Times New Roman" w:eastAsia="Times New Roman" w:cs="Times New Roman"/>
          <w:sz w:val="20"/>
          <w:szCs w:val="20"/>
          <w:highlight w:val="none"/>
          <w:lang w:val="pt-BR"/>
        </w:rPr>
      </w:r>
      <w:r>
        <w:rPr>
          <w:rFonts w:ascii="Times New Roman" w:hAnsi="Times New Roman" w:eastAsia="Times New Roman" w:cs="Times New Roman"/>
          <w:sz w:val="20"/>
          <w:szCs w:val="20"/>
          <w:highlight w:val="none"/>
          <w:lang w:val="pt-BR"/>
        </w:rPr>
      </w:r>
    </w:p>
    <w:p>
      <w:pPr>
        <w:pBdr/>
        <w:spacing/>
        <w:ind/>
        <w:jc w:val="center"/>
        <w:rPr>
          <w:rFonts w:ascii="Times New Roman" w:hAnsi="Times New Roman" w:eastAsia="Times New Roman" w:cs="Times New Roman"/>
          <w:sz w:val="20"/>
          <w:szCs w:val="20"/>
          <w:highlight w:val="none"/>
          <w:lang w:val="pt-BR"/>
        </w:rPr>
      </w:pPr>
      <w:r>
        <mc:AlternateContent>
          <mc:Choice Requires="wpg">
            <w:drawing>
              <wp:anchor xmlns:wp="http://schemas.openxmlformats.org/drawingml/2006/wordprocessingDrawing" xmlns:wp14="http://schemas.microsoft.com/office/word/2010/wordprocessingDrawing" distT="0" distB="0" distL="115200" distR="115200" simplePos="0" relativeHeight="14336" behindDoc="0" locked="0" layoutInCell="1" allowOverlap="1">
                <wp:simplePos x="0" y="0"/>
                <wp:positionH relativeFrom="margin">
                  <wp:align>center</wp:align>
                </wp:positionH>
                <wp:positionV relativeFrom="paragraph">
                  <wp:posOffset>221506</wp:posOffset>
                </wp:positionV>
                <wp:extent cx="2846186" cy="2095504"/>
                <wp:effectExtent l="0" t="0" r="0" b="0"/>
                <wp:wrapSquare wrapText="bothSides"/>
                <wp:docPr id="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919143" name=""/>
                        <pic:cNvPicPr>
                          <a:picLocks noChangeAspect="1"/>
                        </pic:cNvPicPr>
                        <pic:nvPr/>
                      </pic:nvPicPr>
                      <pic:blipFill>
                        <a:blip r:embed="rId19"/>
                        <a:stretch/>
                      </pic:blipFill>
                      <pic:spPr bwMode="auto">
                        <a:xfrm flipH="0" flipV="0">
                          <a:off x="0" y="0"/>
                          <a:ext cx="2846185" cy="2095503"/>
                        </a:xfrm>
                        <a:prstGeom prst="rect">
                          <a:avLst/>
                        </a:prstGeom>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 o:spid="_x0000_s7" type="#_x0000_t75" style="position:absolute;z-index:14336;o:allowoverlap:true;o:allowincell:true;mso-position-horizontal-relative:margin;mso-position-horizontal:center;mso-position-vertical-relative:text;margin-top:17.44pt;mso-position-vertical:absolute;width:224.11pt;height:165.00pt;mso-wrap-distance-left:9.07pt;mso-wrap-distance-top:0.00pt;mso-wrap-distance-right:9.07pt;mso-wrap-distance-bottom:0.00pt;z-index:1;" stroked="false">
                <w10:wrap type="square"/>
                <v:imagedata r:id="rId19" o:title=""/>
                <o:lock v:ext="edit" rotation="t"/>
              </v:shape>
            </w:pict>
          </mc:Fallback>
        </mc:AlternateContent>
      </w:r>
      <w:r>
        <w:rPr>
          <w:rFonts w:ascii="Times New Roman" w:hAnsi="Times New Roman" w:eastAsia="Times New Roman" w:cs="Times New Roman"/>
          <w:b/>
          <w:bCs/>
          <w:sz w:val="20"/>
          <w:szCs w:val="20"/>
          <w:lang w:val="pt-BR"/>
        </w:rPr>
        <w:t xml:space="preserve">Figura 8 – </w:t>
      </w:r>
      <w:r>
        <w:rPr>
          <w:rFonts w:ascii="Times New Roman" w:hAnsi="Times New Roman" w:eastAsia="Times New Roman" w:cs="Times New Roman"/>
          <w:sz w:val="20"/>
          <w:szCs w:val="20"/>
          <w:lang w:val="pt-BR"/>
        </w:rPr>
        <w:t xml:space="preserve">Parte da Máquina diferencial de Babbage, montada por seu filho </w:t>
      </w:r>
      <w:r>
        <w:rPr>
          <w:rFonts w:ascii="Times New Roman" w:hAnsi="Times New Roman" w:eastAsia="Times New Roman" w:cs="Times New Roman"/>
          <w:sz w:val="20"/>
          <w:szCs w:val="20"/>
          <w:highlight w:val="none"/>
          <w:lang w:val="pt-BR"/>
        </w:rPr>
      </w:r>
      <w:r>
        <w:rPr>
          <w:rFonts w:ascii="Times New Roman" w:hAnsi="Times New Roman" w:eastAsia="Times New Roman" w:cs="Times New Roman"/>
          <w:sz w:val="20"/>
          <w:szCs w:val="20"/>
          <w:highlight w:val="none"/>
          <w:lang w:val="pt-BR"/>
        </w:rPr>
      </w:r>
    </w:p>
    <w:p>
      <w:pPr>
        <w:pBdr/>
        <w:spacing/>
        <w:ind/>
        <w:jc w:val="center"/>
        <w:rPr>
          <w:rFonts w:ascii="Times New Roman" w:hAnsi="Times New Roman" w:eastAsia="Times New Roman" w:cs="Times New Roman"/>
          <w:b/>
          <w:sz w:val="20"/>
          <w:szCs w:val="20"/>
          <w:lang w:val="pt-BR"/>
        </w:rPr>
      </w:pPr>
      <w:r>
        <w:rPr>
          <w:rFonts w:ascii="Times New Roman" w:hAnsi="Times New Roman" w:eastAsia="Times New Roman" w:cs="Times New Roman"/>
          <w:b/>
          <w:sz w:val="20"/>
          <w:szCs w:val="20"/>
          <w:lang w:val="pt-BR"/>
        </w:rPr>
      </w:r>
      <w:r>
        <w:rPr>
          <w:rFonts w:ascii="Times New Roman" w:hAnsi="Times New Roman" w:eastAsia="Times New Roman" w:cs="Times New Roman"/>
          <w:b/>
          <w:sz w:val="20"/>
          <w:szCs w:val="20"/>
          <w:lang w:val="pt-BR"/>
        </w:rPr>
      </w:r>
      <w:r>
        <w:rPr>
          <w:rFonts w:ascii="Times New Roman" w:hAnsi="Times New Roman" w:eastAsia="Times New Roman" w:cs="Times New Roman"/>
          <w:b/>
          <w:sz w:val="20"/>
          <w:szCs w:val="20"/>
          <w:lang w:val="pt-BR"/>
        </w:rPr>
      </w:r>
    </w:p>
    <w:p>
      <w:pPr>
        <w:pBdr/>
        <w:spacing/>
        <w:ind/>
        <w:jc w:val="center"/>
        <w:rPr>
          <w:rFonts w:ascii="Times New Roman" w:hAnsi="Times New Roman" w:eastAsia="Times New Roman" w:cs="Times New Roman"/>
          <w:sz w:val="20"/>
          <w:szCs w:val="20"/>
          <w:lang w:val="pt-BR"/>
        </w:rPr>
      </w:pPr>
      <w:r>
        <w:rPr>
          <w:rFonts w:ascii="Times New Roman" w:hAnsi="Times New Roman" w:eastAsia="Times New Roman" w:cs="Times New Roman"/>
          <w:sz w:val="20"/>
          <w:szCs w:val="20"/>
          <w:lang w:val="pt-BR"/>
        </w:rPr>
      </w:r>
      <w:r>
        <w:rPr>
          <w:rFonts w:ascii="Times New Roman" w:hAnsi="Times New Roman" w:eastAsia="Times New Roman" w:cs="Times New Roman"/>
          <w:sz w:val="20"/>
          <w:szCs w:val="20"/>
          <w:lang w:val="pt-BR"/>
        </w:rPr>
      </w:r>
      <w:r>
        <w:rPr>
          <w:rFonts w:ascii="Times New Roman" w:hAnsi="Times New Roman" w:eastAsia="Times New Roman" w:cs="Times New Roman"/>
          <w:sz w:val="20"/>
          <w:szCs w:val="20"/>
          <w:lang w:val="pt-BR"/>
        </w:rPr>
      </w:r>
    </w:p>
    <w:p>
      <w:pPr>
        <w:pBdr/>
        <w:spacing/>
        <w:ind/>
        <w:jc w:val="center"/>
        <w:rPr>
          <w:rFonts w:ascii="Times New Roman" w:hAnsi="Times New Roman" w:eastAsia="Times New Roman" w:cs="Times New Roman"/>
          <w:sz w:val="20"/>
          <w:szCs w:val="20"/>
          <w:lang w:val="pt-BR"/>
        </w:rPr>
      </w:pPr>
      <w:r>
        <w:rPr>
          <w:rFonts w:ascii="Times New Roman" w:hAnsi="Times New Roman" w:eastAsia="Times New Roman" w:cs="Times New Roman"/>
          <w:sz w:val="20"/>
          <w:szCs w:val="20"/>
          <w:lang w:val="pt-BR"/>
        </w:rPr>
      </w:r>
      <w:r>
        <w:rPr>
          <w:rFonts w:ascii="Times New Roman" w:hAnsi="Times New Roman" w:eastAsia="Times New Roman" w:cs="Times New Roman"/>
          <w:sz w:val="20"/>
          <w:szCs w:val="20"/>
          <w:lang w:val="pt-BR"/>
        </w:rPr>
      </w:r>
      <w:r>
        <w:rPr>
          <w:rFonts w:ascii="Times New Roman" w:hAnsi="Times New Roman" w:eastAsia="Times New Roman" w:cs="Times New Roman"/>
          <w:sz w:val="20"/>
          <w:szCs w:val="20"/>
          <w:lang w:val="pt-BR"/>
        </w:rPr>
      </w:r>
    </w:p>
    <w:p>
      <w:pPr>
        <w:pBdr/>
        <w:spacing/>
        <w:ind/>
        <w:jc w:val="center"/>
        <w:rPr>
          <w:rFonts w:ascii="Times New Roman" w:hAnsi="Times New Roman" w:eastAsia="Times New Roman" w:cs="Times New Roman"/>
          <w:sz w:val="20"/>
          <w:szCs w:val="20"/>
          <w:lang w:val="pt-BR"/>
        </w:rPr>
      </w:pPr>
      <w:r>
        <w:rPr>
          <w:rFonts w:ascii="Times New Roman" w:hAnsi="Times New Roman" w:eastAsia="Times New Roman" w:cs="Times New Roman"/>
          <w:sz w:val="20"/>
          <w:szCs w:val="20"/>
          <w:lang w:val="pt-BR"/>
        </w:rPr>
      </w:r>
      <w:r>
        <w:rPr>
          <w:rFonts w:ascii="Times New Roman" w:hAnsi="Times New Roman" w:eastAsia="Times New Roman" w:cs="Times New Roman"/>
          <w:sz w:val="20"/>
          <w:szCs w:val="20"/>
          <w:lang w:val="pt-BR"/>
        </w:rPr>
      </w:r>
      <w:r>
        <w:rPr>
          <w:rFonts w:ascii="Times New Roman" w:hAnsi="Times New Roman" w:eastAsia="Times New Roman" w:cs="Times New Roman"/>
          <w:sz w:val="20"/>
          <w:szCs w:val="20"/>
          <w:lang w:val="pt-BR"/>
        </w:rPr>
      </w:r>
    </w:p>
    <w:p>
      <w:pPr>
        <w:pBdr/>
        <w:spacing/>
        <w:ind/>
        <w:jc w:val="center"/>
        <w:rPr>
          <w:rFonts w:ascii="Times New Roman" w:hAnsi="Times New Roman" w:eastAsia="Times New Roman" w:cs="Times New Roman"/>
          <w:sz w:val="20"/>
          <w:szCs w:val="20"/>
          <w:lang w:val="pt-BR"/>
        </w:rPr>
      </w:pPr>
      <w:r>
        <w:rPr>
          <w:rFonts w:ascii="Times New Roman" w:hAnsi="Times New Roman" w:eastAsia="Times New Roman" w:cs="Times New Roman"/>
          <w:sz w:val="20"/>
          <w:szCs w:val="20"/>
          <w:lang w:val="pt-BR"/>
        </w:rPr>
      </w:r>
      <w:r>
        <w:rPr>
          <w:rFonts w:ascii="Times New Roman" w:hAnsi="Times New Roman" w:eastAsia="Times New Roman" w:cs="Times New Roman"/>
          <w:sz w:val="20"/>
          <w:szCs w:val="20"/>
          <w:lang w:val="pt-BR"/>
        </w:rPr>
      </w:r>
      <w:r>
        <w:rPr>
          <w:rFonts w:ascii="Times New Roman" w:hAnsi="Times New Roman" w:eastAsia="Times New Roman" w:cs="Times New Roman"/>
          <w:sz w:val="20"/>
          <w:szCs w:val="20"/>
          <w:lang w:val="pt-BR"/>
        </w:rPr>
      </w:r>
    </w:p>
    <w:p>
      <w:pPr>
        <w:pBdr/>
        <w:spacing/>
        <w:ind/>
        <w:jc w:val="center"/>
        <w:rPr>
          <w:rFonts w:ascii="Times New Roman" w:hAnsi="Times New Roman" w:eastAsia="Times New Roman" w:cs="Times New Roman"/>
          <w:sz w:val="20"/>
          <w:szCs w:val="20"/>
          <w:lang w:val="pt-BR"/>
        </w:rPr>
      </w:pPr>
      <w:r>
        <w:rPr>
          <w:rFonts w:ascii="Times New Roman" w:hAnsi="Times New Roman" w:eastAsia="Times New Roman" w:cs="Times New Roman"/>
          <w:sz w:val="20"/>
          <w:szCs w:val="20"/>
          <w:lang w:val="pt-BR"/>
        </w:rPr>
      </w:r>
      <w:r>
        <w:rPr>
          <w:rFonts w:ascii="Times New Roman" w:hAnsi="Times New Roman" w:eastAsia="Times New Roman" w:cs="Times New Roman"/>
          <w:sz w:val="20"/>
          <w:szCs w:val="20"/>
          <w:lang w:val="pt-BR"/>
        </w:rPr>
      </w:r>
      <w:r>
        <w:rPr>
          <w:rFonts w:ascii="Times New Roman" w:hAnsi="Times New Roman" w:eastAsia="Times New Roman" w:cs="Times New Roman"/>
          <w:sz w:val="20"/>
          <w:szCs w:val="20"/>
          <w:lang w:val="pt-BR"/>
        </w:rPr>
      </w:r>
    </w:p>
    <w:p>
      <w:pPr>
        <w:pBdr/>
        <w:spacing/>
        <w:ind/>
        <w:rPr>
          <w:rFonts w:ascii="Times New Roman" w:hAnsi="Times New Roman" w:eastAsia="Times New Roman" w:cs="Times New Roman"/>
          <w:sz w:val="20"/>
          <w:szCs w:val="20"/>
          <w:lang w:val="pt-BR"/>
        </w:rPr>
      </w:pPr>
      <w:r>
        <w:rPr>
          <w:rFonts w:ascii="Times New Roman" w:hAnsi="Times New Roman" w:eastAsia="Times New Roman" w:cs="Times New Roman"/>
          <w:sz w:val="20"/>
          <w:szCs w:val="20"/>
          <w:lang w:val="pt-BR"/>
        </w:rPr>
      </w:r>
      <w:r>
        <w:rPr>
          <w:rFonts w:ascii="Times New Roman" w:hAnsi="Times New Roman" w:eastAsia="Times New Roman" w:cs="Times New Roman"/>
          <w:sz w:val="20"/>
          <w:szCs w:val="20"/>
          <w:lang w:val="pt-BR"/>
        </w:rPr>
      </w:r>
      <w:r>
        <w:rPr>
          <w:rFonts w:ascii="Times New Roman" w:hAnsi="Times New Roman" w:eastAsia="Times New Roman" w:cs="Times New Roman"/>
          <w:sz w:val="20"/>
          <w:szCs w:val="20"/>
          <w:lang w:val="pt-BR"/>
        </w:rPr>
      </w:r>
    </w:p>
    <w:p>
      <w:pPr>
        <w:pBdr/>
        <w:spacing/>
        <w:ind/>
        <w:jc w:val="center"/>
        <w:rPr>
          <w:rFonts w:ascii="Times New Roman" w:hAnsi="Times New Roman" w:eastAsia="Times New Roman" w:cs="Times New Roman"/>
          <w:sz w:val="20"/>
          <w:szCs w:val="20"/>
          <w:lang w:val="pt-BR"/>
        </w:rPr>
      </w:pPr>
      <w:r>
        <w:rPr>
          <w:rFonts w:ascii="Times New Roman" w:hAnsi="Times New Roman" w:eastAsia="Times New Roman" w:cs="Times New Roman"/>
          <w:sz w:val="20"/>
          <w:szCs w:val="20"/>
          <w:lang w:val="pt-BR"/>
        </w:rPr>
        <w:t xml:space="preserve">Fonte: Wikipedia, 2024</w:t>
      </w:r>
      <w:r>
        <w:rPr>
          <w:rFonts w:ascii="Times New Roman" w:hAnsi="Times New Roman" w:eastAsia="Times New Roman" w:cs="Times New Roman"/>
          <w:sz w:val="20"/>
          <w:szCs w:val="20"/>
          <w:lang w:val="pt-BR"/>
        </w:rPr>
      </w:r>
      <w:r>
        <w:rPr>
          <w:rFonts w:ascii="Times New Roman" w:hAnsi="Times New Roman" w:eastAsia="Times New Roman" w:cs="Times New Roman"/>
          <w:sz w:val="20"/>
          <w:szCs w:val="20"/>
          <w:lang w:val="pt-BR"/>
        </w:rPr>
      </w:r>
    </w:p>
    <w:p>
      <w:pPr>
        <w:pBdr/>
        <w:spacing w:line="360" w:lineRule="auto"/>
        <w:ind w:firstLine="708"/>
        <w:jc w:val="both"/>
        <w:rPr>
          <w:rFonts w:ascii="Times New Roman" w:hAnsi="Times New Roman" w:eastAsia="Times New Roman" w:cs="Times New Roman"/>
          <w:sz w:val="24"/>
          <w:szCs w:val="24"/>
          <w:lang w:val="pt-BR"/>
        </w:rPr>
      </w:pPr>
      <w:r>
        <w:rPr>
          <w:rFonts w:ascii="Times New Roman" w:hAnsi="Times New Roman" w:eastAsia="Times New Roman" w:cs="Times New Roman"/>
          <w:sz w:val="24"/>
          <w:szCs w:val="24"/>
          <w:lang w:val="pt-BR"/>
        </w:rPr>
        <w:t xml:space="preserve">Já a Máquina Analítica foi uma proposta muito mais ambiciosa que a Máquina Diferencial.</w:t>
      </w:r>
      <w:r>
        <w:rPr>
          <w:rFonts w:ascii="Times New Roman" w:hAnsi="Times New Roman" w:eastAsia="Times New Roman" w:cs="Times New Roman"/>
          <w:sz w:val="24"/>
          <w:szCs w:val="24"/>
          <w:lang w:val="pt-BR"/>
        </w:rPr>
        <w:t xml:space="preserve"> Babbage a concebeu como um dispositivo de propósito geral que poderia ser programado para realizar qualquer tipo de cálculo aritmético. Havia uma unidade aritmética para realizar cálculos e uma unidade de armazenamento para guardar os dados e resultados (</w:t>
      </w:r>
      <w:r>
        <w:rPr>
          <w:rFonts w:ascii="Times New Roman" w:hAnsi="Times New Roman" w:eastAsia="Times New Roman" w:cs="Times New Roman"/>
          <w:sz w:val="24"/>
          <w:szCs w:val="24"/>
          <w:lang w:val="pt-BR"/>
        </w:rPr>
        <w:t xml:space="preserve">Bromley</w:t>
      </w:r>
      <w:r>
        <w:rPr>
          <w:rFonts w:ascii="Times New Roman" w:hAnsi="Times New Roman" w:eastAsia="Times New Roman" w:cs="Times New Roman"/>
          <w:sz w:val="24"/>
          <w:szCs w:val="24"/>
          <w:lang w:val="pt-BR"/>
        </w:rPr>
        <w:t xml:space="preserve">, 1998). </w:t>
      </w:r>
      <w:r>
        <w:rPr>
          <w:rStyle w:val="1054"/>
          <w:rFonts w:ascii="Times New Roman" w:hAnsi="Times New Roman" w:eastAsia="Times New Roman" w:cs="Times New Roman"/>
          <w:highlight w:val="none"/>
        </w:rPr>
      </w:r>
      <w:r>
        <w:rPr>
          <w:rFonts w:ascii="Times New Roman" w:hAnsi="Times New Roman" w:eastAsia="Times New Roman" w:cs="Times New Roman"/>
          <w:sz w:val="24"/>
          <w:szCs w:val="24"/>
          <w:lang w:val="pt-BR"/>
        </w:rPr>
      </w:r>
    </w:p>
    <w:p>
      <w:pPr>
        <w:pBdr/>
        <w:spacing w:line="360" w:lineRule="auto"/>
        <w:ind w:firstLine="708"/>
        <w:jc w:val="both"/>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sz w:val="24"/>
          <w:szCs w:val="24"/>
          <w:lang w:val="pt-BR"/>
        </w:rPr>
        <w:t xml:space="preserve">Outro fator que a tornou destacável das demais, é que assim como o tear automático de </w:t>
      </w:r>
      <w:r>
        <w:rPr>
          <w:rFonts w:ascii="Times New Roman" w:hAnsi="Times New Roman" w:eastAsia="Times New Roman" w:cs="Times New Roman"/>
          <w:sz w:val="24"/>
          <w:szCs w:val="24"/>
          <w:lang w:val="pt-BR"/>
        </w:rPr>
        <w:t xml:space="preserve">Jacquard</w:t>
      </w:r>
      <w:r>
        <w:rPr>
          <w:rFonts w:ascii="Times New Roman" w:hAnsi="Times New Roman" w:eastAsia="Times New Roman" w:cs="Times New Roman"/>
          <w:sz w:val="24"/>
          <w:szCs w:val="24"/>
          <w:lang w:val="pt-BR"/>
        </w:rPr>
        <w:t xml:space="preserve">, a máquina analítica foi construída para ler instruções em cartões perfurados, o que a torna programável. </w:t>
      </w:r>
      <w:r>
        <w:rPr>
          <w:rFonts w:ascii="Times New Roman" w:hAnsi="Times New Roman" w:eastAsia="Times New Roman" w:cs="Times New Roman"/>
          <w:b w:val="0"/>
          <w:bCs w:val="0"/>
          <w:sz w:val="24"/>
          <w:szCs w:val="24"/>
          <w:highlight w:val="none"/>
        </w:rPr>
        <w:t xml:space="preserve">Quem publicou um artigo demonstrando isso </w:t>
      </w:r>
      <w:r>
        <w:rPr>
          <w:rFonts w:ascii="Times New Roman" w:hAnsi="Times New Roman" w:eastAsia="Times New Roman" w:cs="Times New Roman"/>
          <w:b w:val="0"/>
          <w:bCs w:val="0"/>
          <w:sz w:val="24"/>
          <w:szCs w:val="24"/>
          <w:highlight w:val="none"/>
        </w:rPr>
        <w:t xml:space="preserve">é Augusta Ada Byron, mais conhecida como Ada Lovelace, representada na Figura 9 abaixo </w:t>
      </w:r>
      <w:r>
        <w:rPr>
          <w:rFonts w:ascii="Times New Roman" w:hAnsi="Times New Roman" w:eastAsia="Times New Roman" w:cs="Times New Roman"/>
          <w:sz w:val="24"/>
          <w:szCs w:val="24"/>
          <w:lang w:val="pt-BR"/>
        </w:rPr>
        <w:t xml:space="preserve">(Science </w:t>
      </w:r>
      <w:r>
        <w:rPr>
          <w:rFonts w:ascii="Times New Roman" w:hAnsi="Times New Roman" w:eastAsia="Times New Roman" w:cs="Times New Roman"/>
          <w:sz w:val="24"/>
          <w:szCs w:val="24"/>
          <w:lang w:val="pt-BR"/>
        </w:rPr>
        <w:t xml:space="preserve">Museum, 2024)</w:t>
      </w:r>
      <w:r>
        <w:rPr>
          <w:rFonts w:ascii="Times New Roman" w:hAnsi="Times New Roman" w:eastAsia="Times New Roman" w:cs="Times New Roman"/>
          <w:sz w:val="24"/>
          <w:szCs w:val="24"/>
          <w:lang w:val="pt-BR"/>
        </w:rPr>
        <w:t xml:space="preserve">.</w: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895"/>
        <w:pBdr/>
        <w:spacing/>
        <w:ind/>
        <w:rPr>
          <w:rFonts w:ascii="Times New Roman" w:hAnsi="Times New Roman" w:eastAsia="Times New Roman" w:cs="Times New Roman"/>
          <w:b/>
          <w:bCs/>
          <w:sz w:val="24"/>
          <w:szCs w:val="24"/>
          <w:highlight w:val="none"/>
        </w:rPr>
      </w:pPr>
      <w:r/>
      <w:bookmarkStart w:id="3" w:name="_Toc3"/>
      <w:r>
        <w:rPr>
          <w:rFonts w:ascii="Times New Roman" w:hAnsi="Times New Roman" w:eastAsia="Times New Roman" w:cs="Times New Roman"/>
          <w:b/>
          <w:bCs/>
          <w:sz w:val="24"/>
          <w:szCs w:val="24"/>
          <w:highlight w:val="none"/>
        </w:rPr>
        <w:t xml:space="preserve">1.1.1 Ada Lovelace</w:t>
      </w:r>
      <w:bookmarkEnd w:id="3"/>
      <w:r>
        <w:rPr>
          <w:rFonts w:ascii="Times New Roman" w:hAnsi="Times New Roman" w:eastAsia="Times New Roman" w:cs="Times New Roman"/>
          <w:b/>
          <w:bCs/>
          <w:sz w:val="24"/>
          <w:szCs w:val="24"/>
          <w:highlight w:val="none"/>
        </w:rPr>
      </w:r>
      <w:r>
        <w:rPr>
          <w:rFonts w:ascii="Times New Roman" w:hAnsi="Times New Roman" w:eastAsia="Times New Roman" w:cs="Times New Roman"/>
          <w:b/>
          <w:bCs/>
          <w:sz w:val="24"/>
          <w:szCs w:val="24"/>
          <w:highlight w:val="none"/>
        </w:rPr>
      </w:r>
    </w:p>
    <w:p>
      <w:pPr>
        <w:pBdr/>
        <w:spacing w:line="360" w:lineRule="auto"/>
        <w:ind w:firstLine="708"/>
        <w:jc w:val="both"/>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t xml:space="preserve">Os “coment</w:t>
      </w:r>
      <w:r>
        <w:rPr>
          <w:rFonts w:ascii="Times New Roman" w:hAnsi="Times New Roman" w:eastAsia="Times New Roman" w:cs="Times New Roman"/>
          <w:b w:val="0"/>
          <w:bCs w:val="0"/>
          <w:sz w:val="24"/>
          <w:szCs w:val="24"/>
          <w:highlight w:val="none"/>
        </w:rPr>
        <w:t xml:space="preserve">ários”</w:t>
      </w:r>
      <w:r>
        <w:rPr>
          <w:rFonts w:ascii="Times New Roman" w:hAnsi="Times New Roman" w:eastAsia="Times New Roman" w:cs="Times New Roman"/>
          <w:b w:val="0"/>
          <w:bCs w:val="0"/>
          <w:sz w:val="24"/>
          <w:szCs w:val="24"/>
          <w:highlight w:val="none"/>
        </w:rPr>
        <w:t xml:space="preserve"> </w:t>
      </w:r>
      <w:r>
        <w:rPr>
          <w:rFonts w:ascii="Times New Roman" w:hAnsi="Times New Roman" w:eastAsia="Times New Roman" w:cs="Times New Roman"/>
          <w:b w:val="0"/>
          <w:bCs w:val="0"/>
          <w:sz w:val="24"/>
          <w:szCs w:val="24"/>
          <w:highlight w:val="none"/>
        </w:rPr>
        <w:t xml:space="preserve">da matem</w:t>
      </w:r>
      <w:r>
        <w:rPr>
          <w:rFonts w:ascii="Times New Roman" w:hAnsi="Times New Roman" w:eastAsia="Times New Roman" w:cs="Times New Roman"/>
          <w:b w:val="0"/>
          <w:bCs w:val="0"/>
          <w:sz w:val="24"/>
          <w:szCs w:val="24"/>
          <w:highlight w:val="none"/>
        </w:rPr>
        <w:t xml:space="preserve">ática sobre a m</w:t>
      </w:r>
      <w:r>
        <w:rPr>
          <w:rFonts w:ascii="Times New Roman" w:hAnsi="Times New Roman" w:eastAsia="Times New Roman" w:cs="Times New Roman"/>
          <w:b w:val="0"/>
          <w:bCs w:val="0"/>
          <w:sz w:val="24"/>
          <w:szCs w:val="24"/>
          <w:highlight w:val="none"/>
        </w:rPr>
        <w:t xml:space="preserve">áquina, al</w:t>
      </w:r>
      <w:r>
        <w:rPr>
          <w:rFonts w:ascii="Times New Roman" w:hAnsi="Times New Roman" w:eastAsia="Times New Roman" w:cs="Times New Roman"/>
          <w:b w:val="0"/>
          <w:bCs w:val="0"/>
          <w:sz w:val="24"/>
          <w:szCs w:val="24"/>
          <w:highlight w:val="none"/>
        </w:rPr>
        <w:t xml:space="preserve">ém de possuir 3 vezes o tamanho do estudo original, ultapassava os meros c</w:t>
      </w:r>
      <w:r>
        <w:rPr>
          <w:rFonts w:ascii="Times New Roman" w:hAnsi="Times New Roman" w:eastAsia="Times New Roman" w:cs="Times New Roman"/>
          <w:b w:val="0"/>
          <w:bCs w:val="0"/>
          <w:sz w:val="24"/>
          <w:szCs w:val="24"/>
          <w:highlight w:val="none"/>
        </w:rPr>
        <w:t xml:space="preserve">álculos e adentrava discuss</w:t>
      </w:r>
      <w:r>
        <w:rPr>
          <w:rFonts w:ascii="Times New Roman" w:hAnsi="Times New Roman" w:eastAsia="Times New Roman" w:cs="Times New Roman"/>
          <w:b w:val="0"/>
          <w:bCs w:val="0"/>
          <w:sz w:val="24"/>
          <w:szCs w:val="24"/>
          <w:highlight w:val="none"/>
        </w:rPr>
        <w:t xml:space="preserve">ões tais como a capacidade que a m</w:t>
      </w:r>
      <w:r>
        <w:rPr>
          <w:rFonts w:ascii="Times New Roman" w:hAnsi="Times New Roman" w:eastAsia="Times New Roman" w:cs="Times New Roman"/>
          <w:b w:val="0"/>
          <w:bCs w:val="0"/>
          <w:sz w:val="24"/>
          <w:szCs w:val="24"/>
          <w:highlight w:val="none"/>
        </w:rPr>
        <w:t xml:space="preserve">áquina de Babbage de computar qualquer forma de informaç</w:t>
      </w:r>
      <w:r>
        <w:rPr>
          <w:rFonts w:ascii="Times New Roman" w:hAnsi="Times New Roman" w:eastAsia="Times New Roman" w:cs="Times New Roman"/>
          <w:b w:val="0"/>
          <w:bCs w:val="0"/>
          <w:sz w:val="24"/>
          <w:szCs w:val="24"/>
          <w:highlight w:val="none"/>
        </w:rPr>
        <w:t xml:space="preserve">ão</w:t>
      </w:r>
      <w:r>
        <w:rPr>
          <w:rFonts w:ascii="Times New Roman" w:hAnsi="Times New Roman" w:eastAsia="Times New Roman" w:cs="Times New Roman"/>
          <w:b w:val="0"/>
          <w:bCs w:val="0"/>
          <w:sz w:val="24"/>
          <w:szCs w:val="24"/>
          <w:highlight w:val="none"/>
        </w:rPr>
        <w:t xml:space="preserve"> que pudesse ser representada com n</w:t>
      </w:r>
      <w:r>
        <w:rPr>
          <w:rFonts w:ascii="Times New Roman" w:hAnsi="Times New Roman" w:eastAsia="Times New Roman" w:cs="Times New Roman"/>
          <w:b w:val="0"/>
          <w:bCs w:val="0"/>
          <w:sz w:val="24"/>
          <w:szCs w:val="24"/>
          <w:highlight w:val="none"/>
        </w:rPr>
        <w:t xml:space="preserve">úmeros e operaç</w:t>
      </w:r>
      <w:r>
        <w:rPr>
          <w:rFonts w:ascii="Times New Roman" w:hAnsi="Times New Roman" w:eastAsia="Times New Roman" w:cs="Times New Roman"/>
          <w:b w:val="0"/>
          <w:bCs w:val="0"/>
          <w:sz w:val="24"/>
          <w:szCs w:val="24"/>
          <w:highlight w:val="none"/>
        </w:rPr>
        <w:t xml:space="preserve">ões. </w:t>
      </w:r>
      <w:r>
        <w:rPr>
          <w:rFonts w:ascii="Times New Roman" w:hAnsi="Times New Roman" w:eastAsia="Times New Roman" w:cs="Times New Roman"/>
          <w:b w:val="0"/>
          <w:bCs w:val="0"/>
          <w:sz w:val="24"/>
          <w:szCs w:val="24"/>
          <w:highlight w:val="none"/>
        </w:rPr>
        <w:t xml:space="preserve"> Ela havia traduzido um artigo de Luigi Menabrea’s</w:t>
      </w:r>
      <w:r>
        <w:rPr>
          <w:rStyle w:val="1057"/>
          <w:rFonts w:ascii="Times New Roman" w:hAnsi="Times New Roman" w:eastAsia="Times New Roman" w:cs="Times New Roman"/>
          <w:b w:val="0"/>
          <w:bCs w:val="0"/>
          <w:sz w:val="24"/>
          <w:szCs w:val="24"/>
          <w:highlight w:val="none"/>
        </w:rPr>
        <w:footnoteReference w:id="4"/>
      </w:r>
      <w:r>
        <w:rPr>
          <w:rFonts w:ascii="Times New Roman" w:hAnsi="Times New Roman" w:eastAsia="Times New Roman" w:cs="Times New Roman"/>
          <w:b w:val="0"/>
          <w:bCs w:val="0"/>
          <w:sz w:val="24"/>
          <w:szCs w:val="24"/>
          <w:highlight w:val="none"/>
        </w:rPr>
        <w:t xml:space="preserve"> discutindo o design da M</w:t>
      </w:r>
      <w:r>
        <w:rPr>
          <w:rFonts w:ascii="Times New Roman" w:hAnsi="Times New Roman" w:eastAsia="Times New Roman" w:cs="Times New Roman"/>
          <w:b w:val="0"/>
          <w:bCs w:val="0"/>
          <w:sz w:val="24"/>
          <w:szCs w:val="24"/>
          <w:highlight w:val="none"/>
        </w:rPr>
        <w:t xml:space="preserve">áquina Anal</w:t>
      </w:r>
      <w:r>
        <w:rPr>
          <w:rFonts w:ascii="Times New Roman" w:hAnsi="Times New Roman" w:eastAsia="Times New Roman" w:cs="Times New Roman"/>
          <w:b w:val="0"/>
          <w:bCs w:val="0"/>
          <w:sz w:val="24"/>
          <w:szCs w:val="24"/>
          <w:highlight w:val="none"/>
        </w:rPr>
        <w:t xml:space="preserve">ítica do Fr</w:t>
      </w:r>
      <w:r>
        <w:rPr>
          <w:rFonts w:ascii="Times New Roman" w:hAnsi="Times New Roman" w:eastAsia="Times New Roman" w:cs="Times New Roman"/>
          <w:b w:val="0"/>
          <w:bCs w:val="0"/>
          <w:sz w:val="24"/>
          <w:szCs w:val="24"/>
          <w:highlight w:val="none"/>
        </w:rPr>
        <w:t xml:space="preserve">anc</w:t>
      </w:r>
      <w:r>
        <w:rPr>
          <w:rFonts w:ascii="Times New Roman" w:hAnsi="Times New Roman" w:eastAsia="Times New Roman" w:cs="Times New Roman"/>
          <w:b w:val="0"/>
          <w:bCs w:val="0"/>
          <w:sz w:val="24"/>
          <w:szCs w:val="24"/>
          <w:highlight w:val="none"/>
        </w:rPr>
        <w:t xml:space="preserve">ês para o Ingl</w:t>
      </w:r>
      <w:r>
        <w:rPr>
          <w:rFonts w:ascii="Times New Roman" w:hAnsi="Times New Roman" w:eastAsia="Times New Roman" w:cs="Times New Roman"/>
          <w:b w:val="0"/>
          <w:bCs w:val="0"/>
          <w:sz w:val="24"/>
          <w:szCs w:val="24"/>
          <w:highlight w:val="none"/>
        </w:rPr>
        <w:t xml:space="preserve">ês, com seus adendos de como essa m</w:t>
      </w:r>
      <w:r>
        <w:rPr>
          <w:rFonts w:ascii="Times New Roman" w:hAnsi="Times New Roman" w:eastAsia="Times New Roman" w:cs="Times New Roman"/>
          <w:b w:val="0"/>
          <w:bCs w:val="0"/>
          <w:sz w:val="24"/>
          <w:szCs w:val="24"/>
          <w:highlight w:val="none"/>
        </w:rPr>
        <w:t xml:space="preserve">áquina poderia ser programada para performar v</w:t>
      </w:r>
      <w:r>
        <w:rPr>
          <w:rFonts w:ascii="Times New Roman" w:hAnsi="Times New Roman" w:eastAsia="Times New Roman" w:cs="Times New Roman"/>
          <w:b w:val="0"/>
          <w:bCs w:val="0"/>
          <w:sz w:val="24"/>
          <w:szCs w:val="24"/>
          <w:highlight w:val="none"/>
        </w:rPr>
        <w:t xml:space="preserve">árias tarefas, al</w:t>
      </w:r>
      <w:r>
        <w:rPr>
          <w:rFonts w:ascii="Times New Roman" w:hAnsi="Times New Roman" w:eastAsia="Times New Roman" w:cs="Times New Roman"/>
          <w:b w:val="0"/>
          <w:bCs w:val="0"/>
          <w:sz w:val="24"/>
          <w:szCs w:val="24"/>
          <w:highlight w:val="none"/>
        </w:rPr>
        <w:t xml:space="preserve">ém de diferenciar a M</w:t>
      </w:r>
      <w:r>
        <w:rPr>
          <w:rFonts w:ascii="Times New Roman" w:hAnsi="Times New Roman" w:eastAsia="Times New Roman" w:cs="Times New Roman"/>
          <w:b w:val="0"/>
          <w:bCs w:val="0"/>
          <w:sz w:val="24"/>
          <w:szCs w:val="24"/>
          <w:highlight w:val="none"/>
        </w:rPr>
        <w:t xml:space="preserve">áquina Anal</w:t>
      </w:r>
      <w:r>
        <w:rPr>
          <w:rFonts w:ascii="Times New Roman" w:hAnsi="Times New Roman" w:eastAsia="Times New Roman" w:cs="Times New Roman"/>
          <w:b w:val="0"/>
          <w:bCs w:val="0"/>
          <w:sz w:val="24"/>
          <w:szCs w:val="24"/>
          <w:highlight w:val="none"/>
        </w:rPr>
        <w:t xml:space="preserve">ítica da M</w:t>
      </w:r>
      <w:r>
        <w:rPr>
          <w:rFonts w:ascii="Times New Roman" w:hAnsi="Times New Roman" w:eastAsia="Times New Roman" w:cs="Times New Roman"/>
          <w:b w:val="0"/>
          <w:bCs w:val="0"/>
          <w:sz w:val="24"/>
          <w:szCs w:val="24"/>
          <w:highlight w:val="none"/>
        </w:rPr>
        <w:t xml:space="preserve">áquina Diferencial</w:t>
      </w:r>
      <w:r>
        <w:rPr>
          <w:rFonts w:ascii="Times New Roman" w:hAnsi="Times New Roman" w:eastAsia="Times New Roman" w:cs="Times New Roman"/>
          <w:b w:val="0"/>
          <w:bCs w:val="0"/>
          <w:sz w:val="24"/>
          <w:szCs w:val="24"/>
          <w:highlight w:val="none"/>
        </w:rPr>
        <w:t xml:space="preserve">. </w: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Bdr/>
        <w:spacing w:line="360" w:lineRule="auto"/>
        <w:ind w:firstLine="708"/>
        <w:jc w:val="both"/>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t xml:space="preserve">O algoritmo que ela projetou para a M</w:t>
      </w:r>
      <w:r>
        <w:rPr>
          <w:rFonts w:ascii="Times New Roman" w:hAnsi="Times New Roman" w:eastAsia="Times New Roman" w:cs="Times New Roman"/>
          <w:b w:val="0"/>
          <w:bCs w:val="0"/>
          <w:sz w:val="24"/>
          <w:szCs w:val="24"/>
          <w:highlight w:val="none"/>
        </w:rPr>
        <w:t xml:space="preserve">áquina Anal</w:t>
      </w:r>
      <w:r>
        <w:rPr>
          <w:rFonts w:ascii="Times New Roman" w:hAnsi="Times New Roman" w:eastAsia="Times New Roman" w:cs="Times New Roman"/>
          <w:b w:val="0"/>
          <w:bCs w:val="0"/>
          <w:sz w:val="24"/>
          <w:szCs w:val="24"/>
          <w:highlight w:val="none"/>
        </w:rPr>
        <w:t xml:space="preserve">ítica para calcular os n</w:t>
      </w:r>
      <w:r>
        <w:rPr>
          <w:rFonts w:ascii="Times New Roman" w:hAnsi="Times New Roman" w:eastAsia="Times New Roman" w:cs="Times New Roman"/>
          <w:b w:val="0"/>
          <w:bCs w:val="0"/>
          <w:sz w:val="24"/>
          <w:szCs w:val="24"/>
          <w:highlight w:val="none"/>
        </w:rPr>
        <w:t xml:space="preserve">úmeros de Bernoulli (Note G) usando um mecanismo recursivo </w:t>
      </w:r>
      <w:r>
        <w:rPr>
          <w:rFonts w:ascii="Times New Roman" w:hAnsi="Times New Roman" w:eastAsia="Times New Roman" w:cs="Times New Roman"/>
          <w:b w:val="0"/>
          <w:bCs w:val="0"/>
          <w:sz w:val="24"/>
          <w:szCs w:val="24"/>
          <w:highlight w:val="none"/>
        </w:rPr>
        <w:t xml:space="preserve">é o que faz ser reconhecida como a primeira pessoa programadora do mundo (</w:t>
      </w:r>
      <w:r>
        <w:rPr>
          <w:rFonts w:ascii="Times New Roman" w:hAnsi="Times New Roman" w:eastAsia="Times New Roman" w:cs="Times New Roman"/>
          <w:b w:val="0"/>
          <w:bCs w:val="0"/>
          <w:sz w:val="24"/>
          <w:szCs w:val="24"/>
          <w:highlight w:val="none"/>
        </w:rPr>
        <w:t xml:space="preserve">Nat Comput Sci 3</w:t>
      </w:r>
      <w:r>
        <w:rPr>
          <w:rFonts w:ascii="Times New Roman" w:hAnsi="Times New Roman" w:eastAsia="Times New Roman" w:cs="Times New Roman"/>
          <w:b w:val="0"/>
          <w:bCs w:val="0"/>
          <w:sz w:val="24"/>
          <w:szCs w:val="24"/>
          <w:highlight w:val="none"/>
        </w:rPr>
        <w:t xml:space="preserve">, 2023).</w: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Bdr/>
        <w:spacing w:line="360" w:lineRule="auto"/>
        <w:ind w:right="0" w:firstLine="0" w:left="0"/>
        <w:jc w:val="center"/>
        <w:rPr>
          <w:rFonts w:ascii="Times New Roman" w:hAnsi="Times New Roman" w:eastAsia="Times New Roman" w:cs="Times New Roman"/>
          <w:b w:val="0"/>
          <w:bCs w:val="0"/>
          <w:sz w:val="24"/>
          <w:szCs w:val="24"/>
          <w:highlight w:val="none"/>
        </w:rPr>
      </w:pPr>
      <w:r>
        <w:rPr>
          <w:highlight w:val="none"/>
        </w:rPr>
      </w:r>
      <w:r>
        <mc:AlternateContent>
          <mc:Choice Requires="wpg">
            <w:drawing>
              <wp:anchor xmlns:wp="http://schemas.openxmlformats.org/drawingml/2006/wordprocessingDrawing" xmlns:wp14="http://schemas.microsoft.com/office/word/2010/wordprocessingDrawing" distT="0" distB="0" distL="115200" distR="115200" simplePos="0" relativeHeight="99328" behindDoc="1" locked="0" layoutInCell="1" allowOverlap="1">
                <wp:simplePos x="0" y="0"/>
                <wp:positionH relativeFrom="margin">
                  <wp:align>center</wp:align>
                </wp:positionH>
                <wp:positionV relativeFrom="paragraph">
                  <wp:posOffset>209712</wp:posOffset>
                </wp:positionV>
                <wp:extent cx="1952222" cy="2449601"/>
                <wp:effectExtent l="0" t="0" r="0" b="0"/>
                <wp:wrapNone/>
                <wp:docPr id="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987996" name=""/>
                        <pic:cNvPicPr>
                          <a:picLocks noChangeAspect="1"/>
                        </pic:cNvPicPr>
                        <pic:nvPr/>
                      </pic:nvPicPr>
                      <pic:blipFill>
                        <a:blip r:embed="rId20"/>
                        <a:srcRect l="0" t="8711" r="0" b="0"/>
                        <a:stretch/>
                      </pic:blipFill>
                      <pic:spPr bwMode="auto">
                        <a:xfrm flipH="0" flipV="0">
                          <a:off x="0" y="0"/>
                          <a:ext cx="1952221" cy="2449601"/>
                        </a:xfrm>
                        <a:prstGeom prst="rect">
                          <a:avLst/>
                        </a:prstGeom>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 o:spid="_x0000_s8" type="#_x0000_t75" style="position:absolute;z-index:-99328;o:allowoverlap:true;o:allowincell:true;mso-position-horizontal-relative:margin;mso-position-horizontal:center;mso-position-vertical-relative:text;margin-top:16.51pt;mso-position-vertical:absolute;width:153.72pt;height:192.88pt;mso-wrap-distance-left:9.07pt;mso-wrap-distance-top:0.00pt;mso-wrap-distance-right:9.07pt;mso-wrap-distance-bottom:0.00pt;z-index:1;" stroked="false">
                <v:imagedata r:id="rId20" o:title=""/>
                <o:lock v:ext="edit" rotation="t"/>
              </v:shape>
            </w:pict>
          </mc:Fallback>
        </mc:AlternateContent>
      </w:r>
      <w:r>
        <w:rPr>
          <w:rFonts w:ascii="Times New Roman" w:hAnsi="Times New Roman" w:eastAsia="Times New Roman" w:cs="Times New Roman"/>
          <w:b/>
          <w:bCs/>
          <w:sz w:val="20"/>
          <w:szCs w:val="20"/>
          <w:lang w:val="pt-BR"/>
        </w:rPr>
        <w:t xml:space="preserve">Figura 9 – </w:t>
      </w:r>
      <w:r>
        <w:rPr>
          <w:rFonts w:ascii="Times New Roman" w:hAnsi="Times New Roman" w:eastAsia="Times New Roman" w:cs="Times New Roman"/>
          <w:sz w:val="20"/>
          <w:szCs w:val="20"/>
          <w:lang w:val="pt-BR"/>
        </w:rPr>
        <w:t xml:space="preserve">Imagem da Ada Lovelace</w: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Bdr/>
        <w:spacing w:line="360" w:lineRule="auto"/>
        <w:ind w:firstLine="708"/>
        <w:jc w:val="center"/>
        <w:rPr>
          <w:highlight w:val="none"/>
        </w:rPr>
      </w:pPr>
      <w:r>
        <w:rPr>
          <w:rFonts w:ascii="Times New Roman" w:hAnsi="Times New Roman" w:eastAsia="Times New Roman" w:cs="Times New Roman"/>
          <w:b w:val="0"/>
          <w:bCs w:val="0"/>
          <w:sz w:val="24"/>
          <w:szCs w:val="24"/>
          <w:highlight w:val="none"/>
        </w:rPr>
      </w:r>
      <w:r>
        <w:rPr>
          <w:highlight w:val="none"/>
        </w:rPr>
      </w:r>
      <w:r>
        <w:rPr>
          <w:highlight w:val="none"/>
        </w:rPr>
      </w:r>
    </w:p>
    <w:p>
      <w:pPr>
        <w:pBdr/>
        <w:spacing w:line="360" w:lineRule="auto"/>
        <w:ind w:firstLine="708"/>
        <w:jc w:val="center"/>
        <w:rPr>
          <w:rFonts w:ascii="Times New Roman" w:hAnsi="Times New Roman" w:eastAsia="Times New Roman" w:cs="Times New Roman"/>
          <w:color w:val="000000" w:themeColor="text1"/>
          <w:sz w:val="24"/>
          <w:szCs w:val="24"/>
          <w:lang w:val="pt-BR"/>
        </w:rPr>
      </w:pPr>
      <w:r>
        <w:rPr>
          <w:rFonts w:ascii="Times New Roman" w:hAnsi="Times New Roman" w:eastAsia="Times New Roman" w:cs="Times New Roman"/>
          <w:color w:val="000000" w:themeColor="text1"/>
          <w:sz w:val="24"/>
          <w:szCs w:val="24"/>
          <w:highlight w:val="none"/>
          <w:lang w:val="pt-BR"/>
        </w:rPr>
      </w:r>
      <w:r>
        <w:rPr>
          <w:rFonts w:ascii="Times New Roman" w:hAnsi="Times New Roman" w:eastAsia="Times New Roman" w:cs="Times New Roman"/>
          <w:color w:val="000000" w:themeColor="text1"/>
          <w:sz w:val="24"/>
          <w:szCs w:val="24"/>
          <w:lang w:val="pt-BR"/>
        </w:rPr>
      </w:r>
      <w:r>
        <w:rPr>
          <w:rFonts w:ascii="Times New Roman" w:hAnsi="Times New Roman" w:eastAsia="Times New Roman" w:cs="Times New Roman"/>
          <w:color w:val="000000" w:themeColor="text1"/>
          <w:sz w:val="24"/>
          <w:szCs w:val="24"/>
          <w:lang w:val="pt-BR"/>
        </w:rPr>
      </w:r>
    </w:p>
    <w:p>
      <w:pPr>
        <w:pBdr/>
        <w:spacing w:line="360" w:lineRule="auto"/>
        <w:ind w:firstLine="708"/>
        <w:jc w:val="center"/>
        <w:rPr>
          <w:rFonts w:ascii="Times New Roman" w:hAnsi="Times New Roman" w:eastAsia="Times New Roman" w:cs="Times New Roman"/>
          <w:color w:val="000000" w:themeColor="text1"/>
          <w:sz w:val="24"/>
          <w:szCs w:val="24"/>
          <w:highlight w:val="none"/>
          <w:lang w:val="pt-BR"/>
        </w:rPr>
      </w:pPr>
      <w:r>
        <w:rPr>
          <w:rFonts w:ascii="Times New Roman" w:hAnsi="Times New Roman" w:eastAsia="Times New Roman" w:cs="Times New Roman"/>
          <w:color w:val="000000" w:themeColor="text1"/>
          <w:sz w:val="24"/>
          <w:szCs w:val="24"/>
          <w:highlight w:val="none"/>
          <w:lang w:val="pt-BR"/>
        </w:rPr>
      </w:r>
      <w:r>
        <w:rPr>
          <w:rFonts w:ascii="Times New Roman" w:hAnsi="Times New Roman" w:eastAsia="Times New Roman" w:cs="Times New Roman"/>
          <w:color w:val="000000" w:themeColor="text1"/>
          <w:sz w:val="24"/>
          <w:szCs w:val="24"/>
          <w:highlight w:val="none"/>
          <w:lang w:val="pt-BR"/>
        </w:rPr>
      </w:r>
      <w:r>
        <w:rPr>
          <w:rFonts w:ascii="Times New Roman" w:hAnsi="Times New Roman" w:eastAsia="Times New Roman" w:cs="Times New Roman"/>
          <w:color w:val="000000" w:themeColor="text1"/>
          <w:sz w:val="24"/>
          <w:szCs w:val="24"/>
          <w:highlight w:val="none"/>
          <w:lang w:val="pt-BR"/>
        </w:rPr>
      </w:r>
    </w:p>
    <w:p>
      <w:pPr>
        <w:pBdr/>
        <w:spacing w:line="360" w:lineRule="auto"/>
        <w:ind w:firstLine="708"/>
        <w:jc w:val="center"/>
        <w:rPr>
          <w:rFonts w:ascii="Times New Roman" w:hAnsi="Times New Roman" w:eastAsia="Times New Roman" w:cs="Times New Roman"/>
          <w:color w:val="000000" w:themeColor="text1"/>
          <w:sz w:val="24"/>
          <w:szCs w:val="24"/>
          <w:highlight w:val="none"/>
          <w:lang w:val="pt-BR"/>
        </w:rPr>
      </w:pPr>
      <w:r>
        <w:rPr>
          <w:rFonts w:ascii="Times New Roman" w:hAnsi="Times New Roman" w:eastAsia="Times New Roman" w:cs="Times New Roman"/>
          <w:color w:val="000000" w:themeColor="text1"/>
          <w:sz w:val="24"/>
          <w:szCs w:val="24"/>
          <w:highlight w:val="none"/>
          <w:lang w:val="pt-BR"/>
        </w:rPr>
      </w:r>
      <w:r>
        <w:rPr>
          <w:rFonts w:ascii="Times New Roman" w:hAnsi="Times New Roman" w:eastAsia="Times New Roman" w:cs="Times New Roman"/>
          <w:color w:val="000000" w:themeColor="text1"/>
          <w:sz w:val="24"/>
          <w:szCs w:val="24"/>
          <w:highlight w:val="none"/>
          <w:lang w:val="pt-BR"/>
        </w:rPr>
      </w:r>
      <w:r>
        <w:rPr>
          <w:rFonts w:ascii="Times New Roman" w:hAnsi="Times New Roman" w:eastAsia="Times New Roman" w:cs="Times New Roman"/>
          <w:color w:val="000000" w:themeColor="text1"/>
          <w:sz w:val="24"/>
          <w:szCs w:val="24"/>
          <w:highlight w:val="none"/>
          <w:lang w:val="pt-BR"/>
        </w:rPr>
      </w:r>
    </w:p>
    <w:p>
      <w:pPr>
        <w:pBdr/>
        <w:spacing w:line="360" w:lineRule="auto"/>
        <w:ind w:firstLine="708"/>
        <w:jc w:val="center"/>
        <w:rPr>
          <w:rFonts w:ascii="Times New Roman" w:hAnsi="Times New Roman" w:eastAsia="Times New Roman" w:cs="Times New Roman"/>
          <w:color w:val="000000" w:themeColor="text1"/>
          <w:sz w:val="24"/>
          <w:szCs w:val="24"/>
          <w:highlight w:val="none"/>
          <w:lang w:val="pt-BR"/>
        </w:rPr>
      </w:pPr>
      <w:r>
        <w:rPr>
          <w:rFonts w:ascii="Times New Roman" w:hAnsi="Times New Roman" w:eastAsia="Times New Roman" w:cs="Times New Roman"/>
          <w:color w:val="000000" w:themeColor="text1"/>
          <w:sz w:val="24"/>
          <w:szCs w:val="24"/>
          <w:highlight w:val="none"/>
          <w:lang w:val="pt-BR"/>
        </w:rPr>
      </w:r>
      <w:r>
        <w:rPr>
          <w:rFonts w:ascii="Times New Roman" w:hAnsi="Times New Roman" w:eastAsia="Times New Roman" w:cs="Times New Roman"/>
          <w:color w:val="000000" w:themeColor="text1"/>
          <w:sz w:val="24"/>
          <w:szCs w:val="24"/>
          <w:highlight w:val="none"/>
          <w:lang w:val="pt-BR"/>
        </w:rPr>
      </w:r>
      <w:r>
        <w:rPr>
          <w:rFonts w:ascii="Times New Roman" w:hAnsi="Times New Roman" w:eastAsia="Times New Roman" w:cs="Times New Roman"/>
          <w:color w:val="000000" w:themeColor="text1"/>
          <w:sz w:val="24"/>
          <w:szCs w:val="24"/>
          <w:highlight w:val="none"/>
          <w:lang w:val="pt-BR"/>
        </w:rPr>
      </w:r>
    </w:p>
    <w:p>
      <w:pPr>
        <w:pBdr/>
        <w:spacing w:line="360" w:lineRule="auto"/>
        <w:ind w:firstLine="0"/>
        <w:jc w:val="left"/>
        <w:rPr>
          <w:rFonts w:ascii="Times New Roman" w:hAnsi="Times New Roman" w:eastAsia="Times New Roman" w:cs="Times New Roman"/>
          <w:color w:val="000000" w:themeColor="text1"/>
          <w:sz w:val="24"/>
          <w:szCs w:val="24"/>
          <w:highlight w:val="none"/>
          <w:lang w:val="pt-BR"/>
        </w:rPr>
      </w:pPr>
      <w:r>
        <w:rPr>
          <w:rFonts w:ascii="Times New Roman" w:hAnsi="Times New Roman" w:eastAsia="Times New Roman" w:cs="Times New Roman"/>
          <w:color w:val="000000" w:themeColor="text1"/>
          <w:sz w:val="24"/>
          <w:szCs w:val="24"/>
          <w:highlight w:val="none"/>
          <w:lang w:val="pt-BR"/>
        </w:rPr>
      </w:r>
      <w:r>
        <w:rPr>
          <w:rFonts w:ascii="Times New Roman" w:hAnsi="Times New Roman" w:eastAsia="Times New Roman" w:cs="Times New Roman"/>
          <w:color w:val="000000" w:themeColor="text1"/>
          <w:sz w:val="24"/>
          <w:szCs w:val="24"/>
          <w:highlight w:val="none"/>
          <w:lang w:val="pt-BR"/>
        </w:rPr>
      </w:r>
      <w:r>
        <w:rPr>
          <w:rFonts w:ascii="Times New Roman" w:hAnsi="Times New Roman" w:eastAsia="Times New Roman" w:cs="Times New Roman"/>
          <w:color w:val="000000" w:themeColor="text1"/>
          <w:sz w:val="24"/>
          <w:szCs w:val="24"/>
          <w:highlight w:val="none"/>
          <w:lang w:val="pt-BR"/>
        </w:rPr>
      </w:r>
    </w:p>
    <w:p>
      <w:pPr>
        <w:pBdr/>
        <w:spacing/>
        <w:ind/>
        <w:jc w:val="center"/>
        <w:rPr>
          <w:rFonts w:ascii="Times New Roman" w:hAnsi="Times New Roman" w:eastAsia="Times New Roman" w:cs="Times New Roman"/>
          <w:sz w:val="20"/>
          <w:szCs w:val="20"/>
          <w:lang w:val="pt-BR"/>
        </w:rPr>
      </w:pPr>
      <w:r>
        <w:rPr>
          <w:rFonts w:ascii="Times New Roman" w:hAnsi="Times New Roman" w:eastAsia="Times New Roman" w:cs="Times New Roman"/>
          <w:sz w:val="20"/>
          <w:szCs w:val="20"/>
          <w:lang w:val="pt-BR"/>
        </w:rPr>
        <w:t xml:space="preserve">Fonte: Wikipedia, 2024</w:t>
      </w:r>
      <w:r>
        <w:rPr>
          <w:rFonts w:ascii="Times New Roman" w:hAnsi="Times New Roman" w:eastAsia="Times New Roman" w:cs="Times New Roman"/>
          <w:sz w:val="20"/>
          <w:szCs w:val="20"/>
          <w:lang w:val="pt-BR"/>
        </w:rPr>
      </w:r>
      <w:r>
        <w:rPr>
          <w:rFonts w:ascii="Times New Roman" w:hAnsi="Times New Roman" w:eastAsia="Times New Roman" w:cs="Times New Roman"/>
          <w:sz w:val="20"/>
          <w:szCs w:val="20"/>
          <w:lang w:val="pt-BR"/>
        </w:rPr>
      </w:r>
    </w:p>
    <w:p>
      <w:pPr>
        <w:pBdr/>
        <w:spacing w:line="360" w:lineRule="auto"/>
        <w:ind w:firstLine="708"/>
        <w:jc w:val="both"/>
        <w:rPr>
          <w:rFonts w:ascii="Times New Roman" w:hAnsi="Times New Roman" w:eastAsia="Times New Roman" w:cs="Times New Roman"/>
          <w:color w:val="000000" w:themeColor="text1"/>
          <w:sz w:val="24"/>
          <w:szCs w:val="24"/>
          <w:highlight w:val="none"/>
          <w:lang w:val="pt-BR"/>
        </w:rPr>
      </w:pPr>
      <w:r>
        <w:rPr>
          <w:rFonts w:ascii="Times New Roman" w:hAnsi="Times New Roman" w:eastAsia="Times New Roman" w:cs="Times New Roman"/>
          <w:color w:val="000000" w:themeColor="text1"/>
          <w:sz w:val="24"/>
          <w:szCs w:val="24"/>
          <w:lang w:val="pt-BR"/>
        </w:rPr>
        <w:t xml:space="preserve">Em 1801, Joseph </w:t>
      </w:r>
      <w:r>
        <w:rPr>
          <w:rFonts w:ascii="Times New Roman" w:hAnsi="Times New Roman" w:eastAsia="Times New Roman" w:cs="Times New Roman"/>
          <w:color w:val="000000" w:themeColor="text1"/>
          <w:sz w:val="24"/>
          <w:szCs w:val="24"/>
          <w:lang w:val="pt-BR"/>
        </w:rPr>
        <w:t xml:space="preserve">Jacquard</w:t>
      </w:r>
      <w:r>
        <w:rPr>
          <w:rFonts w:ascii="Times New Roman" w:hAnsi="Times New Roman" w:eastAsia="Times New Roman" w:cs="Times New Roman"/>
          <w:color w:val="000000" w:themeColor="text1"/>
          <w:sz w:val="24"/>
          <w:szCs w:val="24"/>
          <w:lang w:val="pt-BR"/>
        </w:rPr>
        <w:t xml:space="preserve"> desenvolveu </w:t>
      </w:r>
      <w:r>
        <w:rPr>
          <w:rFonts w:ascii="Times New Roman" w:hAnsi="Times New Roman" w:eastAsia="Times New Roman" w:cs="Times New Roman"/>
          <w:color w:val="000000" w:themeColor="text1"/>
          <w:sz w:val="24"/>
          <w:szCs w:val="24"/>
          <w:lang w:val="pt-BR"/>
        </w:rPr>
        <w:t xml:space="preserve">u</w:t>
      </w:r>
      <w:r>
        <w:rPr>
          <w:rFonts w:ascii="Times New Roman" w:hAnsi="Times New Roman" w:eastAsia="Times New Roman" w:cs="Times New Roman"/>
          <w:color w:val="000000" w:themeColor="text1"/>
          <w:sz w:val="24"/>
          <w:szCs w:val="24"/>
          <w:lang w:val="pt-BR"/>
        </w:rPr>
        <w:t xml:space="preserve">m tear (Figura 10) onde os passos do processo de tecelagem eram determinados por padrões de furos em grandes cartões de madeira ou papelão. Herman </w:t>
      </w:r>
      <w:r>
        <w:rPr>
          <w:rFonts w:ascii="Times New Roman" w:hAnsi="Times New Roman" w:eastAsia="Times New Roman" w:cs="Times New Roman"/>
          <w:color w:val="000000" w:themeColor="text1"/>
          <w:sz w:val="24"/>
          <w:szCs w:val="24"/>
          <w:lang w:val="pt-BR"/>
        </w:rPr>
        <w:t xml:space="preserve">Hollerith</w:t>
      </w:r>
      <w:r>
        <w:rPr>
          <w:rFonts w:ascii="Times New Roman" w:hAnsi="Times New Roman" w:eastAsia="Times New Roman" w:cs="Times New Roman"/>
          <w:color w:val="000000" w:themeColor="text1"/>
          <w:sz w:val="24"/>
          <w:szCs w:val="24"/>
          <w:lang w:val="pt-BR"/>
        </w:rPr>
        <w:t xml:space="preserve"> também aplicou essa ideia para acelerar o processo de tabulação no censo dos EUA de 1890, o que levou à criação da </w:t>
      </w:r>
      <w:r>
        <w:rPr>
          <w:rFonts w:ascii="Times New Roman" w:hAnsi="Times New Roman" w:eastAsia="Times New Roman" w:cs="Times New Roman"/>
          <w:i/>
          <w:iCs/>
          <w:color w:val="000000" w:themeColor="text1"/>
          <w:sz w:val="24"/>
          <w:szCs w:val="24"/>
          <w:lang w:val="pt-BR"/>
        </w:rPr>
        <w:t xml:space="preserve">International</w:t>
      </w:r>
      <w:r>
        <w:rPr>
          <w:rFonts w:ascii="Times New Roman" w:hAnsi="Times New Roman" w:eastAsia="Times New Roman" w:cs="Times New Roman"/>
          <w:i/>
          <w:iCs/>
          <w:color w:val="000000" w:themeColor="text1"/>
          <w:sz w:val="24"/>
          <w:szCs w:val="24"/>
          <w:lang w:val="pt-BR"/>
        </w:rPr>
        <w:t xml:space="preserve"> Business </w:t>
      </w:r>
      <w:r>
        <w:rPr>
          <w:rFonts w:ascii="Times New Roman" w:hAnsi="Times New Roman" w:eastAsia="Times New Roman" w:cs="Times New Roman"/>
          <w:i/>
          <w:iCs/>
          <w:color w:val="000000" w:themeColor="text1"/>
          <w:sz w:val="24"/>
          <w:szCs w:val="24"/>
          <w:lang w:val="pt-BR"/>
        </w:rPr>
        <w:t xml:space="preserve">Machines</w:t>
      </w:r>
      <w:r>
        <w:t xml:space="preserve"> </w:t>
      </w:r>
      <w:r>
        <w:rPr>
          <w:rFonts w:ascii="Times New Roman" w:hAnsi="Times New Roman" w:eastAsia="Times New Roman" w:cs="Times New Roman"/>
          <w:color w:val="000000" w:themeColor="text1"/>
          <w:sz w:val="24"/>
          <w:szCs w:val="24"/>
          <w:lang w:val="pt-BR"/>
        </w:rPr>
        <w:t xml:space="preserve">(IBM). </w:t>
      </w:r>
      <w:r>
        <w:rPr>
          <w:rFonts w:ascii="Times New Roman" w:hAnsi="Times New Roman" w:eastAsia="Times New Roman" w:cs="Times New Roman"/>
          <w:color w:val="000000" w:themeColor="text1"/>
          <w:sz w:val="24"/>
          <w:szCs w:val="24"/>
          <w:lang w:val="pt-BR"/>
        </w:rPr>
        <w:t xml:space="preserve">O censo de 1880 teve sua análise manual, le</w:t>
      </w:r>
      <w:r>
        <w:rPr>
          <w:rFonts w:ascii="Times New Roman" w:hAnsi="Times New Roman" w:eastAsia="Times New Roman" w:cs="Times New Roman"/>
          <w:color w:val="000000" w:themeColor="text1"/>
          <w:sz w:val="24"/>
          <w:szCs w:val="24"/>
          <w:lang w:val="pt-BR"/>
        </w:rPr>
        <w:t xml:space="preserve">vando 8 anos para ser </w:t>
      </w:r>
      <w:r>
        <w:rPr>
          <w:rFonts w:ascii="Times New Roman" w:hAnsi="Times New Roman" w:eastAsia="Times New Roman" w:cs="Times New Roman"/>
          <w:color w:val="000000" w:themeColor="text1"/>
          <w:sz w:val="24"/>
          <w:szCs w:val="24"/>
          <w:lang w:val="pt-BR"/>
        </w:rPr>
        <w:t xml:space="preserve">finalizado</w:t>
      </w:r>
      <w:r>
        <w:rPr>
          <w:rFonts w:ascii="Times New Roman" w:hAnsi="Times New Roman" w:eastAsia="Times New Roman" w:cs="Times New Roman"/>
          <w:color w:val="000000" w:themeColor="text1"/>
          <w:sz w:val="24"/>
          <w:szCs w:val="24"/>
          <w:lang w:val="pt-BR"/>
        </w:rPr>
        <w:t xml:space="preserve">, </w:t>
      </w:r>
      <w:r>
        <w:rPr>
          <w:rFonts w:ascii="Times New Roman" w:hAnsi="Times New Roman" w:eastAsia="Times New Roman" w:cs="Times New Roman"/>
          <w:color w:val="000000" w:themeColor="text1"/>
          <w:sz w:val="24"/>
          <w:szCs w:val="24"/>
          <w:lang w:val="pt-BR"/>
        </w:rPr>
        <w:t xml:space="preserve">enquanto</w:t>
      </w:r>
      <w:r>
        <w:rPr>
          <w:rFonts w:ascii="Times New Roman" w:hAnsi="Times New Roman" w:eastAsia="Times New Roman" w:cs="Times New Roman"/>
          <w:color w:val="000000" w:themeColor="text1"/>
          <w:sz w:val="24"/>
          <w:szCs w:val="24"/>
          <w:lang w:val="pt-BR"/>
        </w:rPr>
        <w:t xml:space="preserve"> o </w:t>
      </w:r>
      <w:r>
        <w:rPr>
          <w:rFonts w:ascii="Times New Roman" w:hAnsi="Times New Roman" w:eastAsia="Times New Roman" w:cs="Times New Roman"/>
          <w:color w:val="000000" w:themeColor="text1"/>
          <w:sz w:val="24"/>
          <w:szCs w:val="24"/>
          <w:lang w:val="pt-BR"/>
        </w:rPr>
        <w:t xml:space="preserve">censo de 1890 levou apenas 2 </w:t>
      </w:r>
      <w:commentRangeStart w:id="12"/>
      <w:r>
        <w:rPr>
          <w:rFonts w:ascii="Times New Roman" w:hAnsi="Times New Roman" w:eastAsia="Times New Roman" w:cs="Times New Roman"/>
          <w:color w:val="000000" w:themeColor="text1"/>
          <w:sz w:val="24"/>
          <w:szCs w:val="24"/>
          <w:lang w:val="pt-BR"/>
        </w:rPr>
        <w:t xml:space="preserve">anos (IBM, 2024a)</w:t>
      </w:r>
      <w:commentRangeEnd w:id="12"/>
      <w:r>
        <w:commentReference w:id="12"/>
      </w:r>
      <w:r>
        <w:rPr>
          <w:rFonts w:ascii="Times New Roman" w:hAnsi="Times New Roman" w:eastAsia="Times New Roman" w:cs="Times New Roman"/>
          <w:color w:val="000000" w:themeColor="text1"/>
          <w:sz w:val="24"/>
          <w:szCs w:val="24"/>
          <w:lang w:val="pt-BR"/>
        </w:rPr>
        <w:t xml:space="preserve">. </w:t>
      </w:r>
      <w:r>
        <w:rPr>
          <w:rFonts w:ascii="Times New Roman" w:hAnsi="Times New Roman" w:eastAsia="Times New Roman" w:cs="Times New Roman"/>
          <w:color w:val="000000" w:themeColor="text1"/>
          <w:sz w:val="24"/>
          <w:szCs w:val="24"/>
          <w:lang w:val="pt-BR"/>
        </w:rPr>
        <w:t xml:space="preserve">Esses cartões perfurados permaneceram um meio popular de comunicação com computadores até a década de 1970.</w:t>
      </w:r>
      <w:r>
        <w:rPr>
          <w:rFonts w:ascii="Times New Roman" w:hAnsi="Times New Roman" w:eastAsia="Times New Roman" w:cs="Times New Roman"/>
          <w:color w:val="000000" w:themeColor="text1"/>
          <w:sz w:val="24"/>
          <w:szCs w:val="24"/>
          <w:highlight w:val="none"/>
          <w:lang w:val="pt-BR"/>
        </w:rPr>
      </w:r>
      <w:r>
        <w:rPr>
          <w:rFonts w:ascii="Times New Roman" w:hAnsi="Times New Roman" w:eastAsia="Times New Roman" w:cs="Times New Roman"/>
          <w:color w:val="000000" w:themeColor="text1"/>
          <w:sz w:val="24"/>
          <w:szCs w:val="24"/>
          <w:highlight w:val="none"/>
          <w:lang w:val="pt-BR"/>
        </w:rPr>
      </w:r>
    </w:p>
    <w:p>
      <w:pPr>
        <w:pBdr/>
        <w:spacing/>
        <w:ind/>
        <w:jc w:val="center"/>
        <w:rPr>
          <w:rFonts w:ascii="Times New Roman" w:hAnsi="Times New Roman" w:eastAsia="Times New Roman" w:cs="Times New Roman"/>
          <w:sz w:val="20"/>
          <w:szCs w:val="20"/>
          <w:lang w:val="pt-BR"/>
        </w:rPr>
      </w:pPr>
      <w:r>
        <mc:AlternateContent>
          <mc:Choice Requires="wpg">
            <w:drawing>
              <wp:anchor xmlns:wp="http://schemas.openxmlformats.org/drawingml/2006/wordprocessingDrawing" xmlns:wp14="http://schemas.microsoft.com/office/word/2010/wordprocessingDrawing" distT="0" distB="0" distL="115200" distR="115200" simplePos="0" relativeHeight="16384" behindDoc="0" locked="0" layoutInCell="1" allowOverlap="1">
                <wp:simplePos x="0" y="0"/>
                <wp:positionH relativeFrom="margin">
                  <wp:posOffset>1931143</wp:posOffset>
                </wp:positionH>
                <wp:positionV relativeFrom="paragraph">
                  <wp:posOffset>153219</wp:posOffset>
                </wp:positionV>
                <wp:extent cx="1845184" cy="2457450"/>
                <wp:effectExtent l="0" t="0" r="0" b="0"/>
                <wp:wrapSquare wrapText="bothSides"/>
                <wp:docPr id="1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530286" name=""/>
                        <pic:cNvPicPr>
                          <a:picLocks noChangeAspect="1"/>
                        </pic:cNvPicPr>
                        <pic:nvPr/>
                      </pic:nvPicPr>
                      <pic:blipFill>
                        <a:blip r:embed="rId21"/>
                        <a:stretch/>
                      </pic:blipFill>
                      <pic:spPr bwMode="auto">
                        <a:xfrm flipH="0" flipV="0">
                          <a:off x="0" y="0"/>
                          <a:ext cx="1845183" cy="2457449"/>
                        </a:xfrm>
                        <a:prstGeom prst="rect">
                          <a:avLst/>
                        </a:prstGeom>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9" o:spid="_x0000_s9" type="#_x0000_t75" style="position:absolute;z-index:16384;o:allowoverlap:true;o:allowincell:true;mso-position-horizontal-relative:margin;margin-left:152.06pt;mso-position-horizontal:absolute;mso-position-vertical-relative:text;margin-top:12.06pt;mso-position-vertical:absolute;width:145.29pt;height:193.50pt;mso-wrap-distance-left:9.07pt;mso-wrap-distance-top:0.00pt;mso-wrap-distance-right:9.07pt;mso-wrap-distance-bottom:0.00pt;z-index:1;" stroked="false">
                <w10:wrap type="square"/>
                <v:imagedata r:id="rId21" o:title=""/>
                <o:lock v:ext="edit" rotation="t"/>
              </v:shape>
            </w:pict>
          </mc:Fallback>
        </mc:AlternateContent>
      </w:r>
      <w:r>
        <w:rPr>
          <w:rFonts w:ascii="Times New Roman" w:hAnsi="Times New Roman" w:eastAsia="Times New Roman" w:cs="Times New Roman"/>
          <w:b/>
          <w:bCs/>
          <w:sz w:val="20"/>
          <w:szCs w:val="20"/>
          <w:lang w:val="pt-BR"/>
        </w:rPr>
        <w:t xml:space="preserve">Figura 10 – </w:t>
      </w:r>
      <w:r>
        <w:rPr>
          <w:rFonts w:ascii="Times New Roman" w:hAnsi="Times New Roman" w:eastAsia="Times New Roman" w:cs="Times New Roman"/>
          <w:sz w:val="20"/>
          <w:szCs w:val="20"/>
          <w:lang w:val="pt-BR"/>
        </w:rPr>
        <w:t xml:space="preserve">Tear de </w:t>
      </w:r>
      <w:r>
        <w:rPr>
          <w:rFonts w:ascii="Times New Roman" w:hAnsi="Times New Roman" w:eastAsia="Times New Roman" w:cs="Times New Roman"/>
          <w:sz w:val="20"/>
          <w:szCs w:val="20"/>
          <w:lang w:val="pt-BR"/>
        </w:rPr>
        <w:t xml:space="preserve">Jacquard</w:t>
      </w:r>
      <w:r>
        <w:rPr>
          <w:rFonts w:ascii="Times New Roman" w:hAnsi="Times New Roman" w:eastAsia="Times New Roman" w:cs="Times New Roman"/>
          <w:sz w:val="20"/>
          <w:szCs w:val="20"/>
          <w:lang w:val="pt-BR"/>
        </w:rPr>
      </w:r>
      <w:r>
        <w:rPr>
          <w:rFonts w:ascii="Times New Roman" w:hAnsi="Times New Roman" w:eastAsia="Times New Roman" w:cs="Times New Roman"/>
          <w:sz w:val="20"/>
          <w:szCs w:val="20"/>
          <w:lang w:val="pt-BR"/>
        </w:rPr>
      </w:r>
    </w:p>
    <w:p>
      <w:pPr>
        <w:pBdr/>
        <w:spacing/>
        <w:ind/>
        <w:jc w:val="center"/>
        <w:rPr>
          <w:rFonts w:ascii="Times New Roman" w:hAnsi="Times New Roman" w:eastAsia="Times New Roman" w:cs="Times New Roman"/>
          <w:b/>
          <w:sz w:val="20"/>
          <w:szCs w:val="20"/>
          <w:lang w:val="pt-BR"/>
        </w:rPr>
      </w:pPr>
      <w:r>
        <w:rPr>
          <w:rFonts w:ascii="Times New Roman" w:hAnsi="Times New Roman" w:eastAsia="Times New Roman" w:cs="Times New Roman"/>
          <w:b/>
          <w:sz w:val="20"/>
          <w:szCs w:val="20"/>
          <w:lang w:val="pt-BR"/>
        </w:rPr>
      </w:r>
      <w:r>
        <w:rPr>
          <w:rFonts w:ascii="Times New Roman" w:hAnsi="Times New Roman" w:eastAsia="Times New Roman" w:cs="Times New Roman"/>
          <w:b/>
          <w:sz w:val="20"/>
          <w:szCs w:val="20"/>
          <w:lang w:val="pt-BR"/>
        </w:rPr>
      </w:r>
      <w:r>
        <w:rPr>
          <w:rFonts w:ascii="Times New Roman" w:hAnsi="Times New Roman" w:eastAsia="Times New Roman" w:cs="Times New Roman"/>
          <w:b/>
          <w:sz w:val="20"/>
          <w:szCs w:val="20"/>
          <w:lang w:val="pt-BR"/>
        </w:rPr>
      </w:r>
    </w:p>
    <w:p>
      <w:pPr>
        <w:pBdr/>
        <w:spacing/>
        <w:ind/>
        <w:jc w:val="center"/>
        <w:rPr>
          <w:rFonts w:ascii="Times New Roman" w:hAnsi="Times New Roman" w:eastAsia="Times New Roman" w:cs="Times New Roman"/>
          <w:sz w:val="20"/>
          <w:szCs w:val="20"/>
          <w:lang w:val="pt-BR"/>
        </w:rPr>
      </w:pPr>
      <w:r>
        <w:rPr>
          <w:rFonts w:ascii="Times New Roman" w:hAnsi="Times New Roman" w:eastAsia="Times New Roman" w:cs="Times New Roman"/>
          <w:sz w:val="20"/>
          <w:szCs w:val="20"/>
          <w:lang w:val="pt-BR"/>
        </w:rPr>
      </w:r>
      <w:r>
        <w:rPr>
          <w:rFonts w:ascii="Times New Roman" w:hAnsi="Times New Roman" w:eastAsia="Times New Roman" w:cs="Times New Roman"/>
          <w:sz w:val="20"/>
          <w:szCs w:val="20"/>
          <w:lang w:val="pt-BR"/>
        </w:rPr>
      </w:r>
      <w:r>
        <w:rPr>
          <w:rFonts w:ascii="Times New Roman" w:hAnsi="Times New Roman" w:eastAsia="Times New Roman" w:cs="Times New Roman"/>
          <w:sz w:val="20"/>
          <w:szCs w:val="20"/>
          <w:lang w:val="pt-BR"/>
        </w:rPr>
      </w:r>
    </w:p>
    <w:p>
      <w:pPr>
        <w:pBdr/>
        <w:spacing/>
        <w:ind/>
        <w:jc w:val="center"/>
        <w:rPr>
          <w:rFonts w:ascii="Times New Roman" w:hAnsi="Times New Roman" w:eastAsia="Times New Roman" w:cs="Times New Roman"/>
          <w:sz w:val="20"/>
          <w:szCs w:val="20"/>
          <w:lang w:val="pt-BR"/>
        </w:rPr>
      </w:pPr>
      <w:r>
        <w:rPr>
          <w:rFonts w:ascii="Times New Roman" w:hAnsi="Times New Roman" w:eastAsia="Times New Roman" w:cs="Times New Roman"/>
          <w:sz w:val="20"/>
          <w:szCs w:val="20"/>
          <w:lang w:val="pt-BR"/>
        </w:rPr>
      </w:r>
      <w:r>
        <w:rPr>
          <w:rFonts w:ascii="Times New Roman" w:hAnsi="Times New Roman" w:eastAsia="Times New Roman" w:cs="Times New Roman"/>
          <w:sz w:val="20"/>
          <w:szCs w:val="20"/>
          <w:lang w:val="pt-BR"/>
        </w:rPr>
      </w:r>
      <w:r>
        <w:rPr>
          <w:rFonts w:ascii="Times New Roman" w:hAnsi="Times New Roman" w:eastAsia="Times New Roman" w:cs="Times New Roman"/>
          <w:sz w:val="20"/>
          <w:szCs w:val="20"/>
          <w:lang w:val="pt-BR"/>
        </w:rPr>
      </w:r>
    </w:p>
    <w:p>
      <w:pPr>
        <w:pBdr/>
        <w:spacing/>
        <w:ind/>
        <w:jc w:val="center"/>
        <w:rPr>
          <w:rFonts w:ascii="Times New Roman" w:hAnsi="Times New Roman" w:eastAsia="Times New Roman" w:cs="Times New Roman"/>
          <w:sz w:val="20"/>
          <w:szCs w:val="20"/>
          <w:lang w:val="pt-BR"/>
        </w:rPr>
      </w:pPr>
      <w:r>
        <w:rPr>
          <w:rFonts w:ascii="Times New Roman" w:hAnsi="Times New Roman" w:eastAsia="Times New Roman" w:cs="Times New Roman"/>
          <w:sz w:val="20"/>
          <w:szCs w:val="20"/>
          <w:lang w:val="pt-BR"/>
        </w:rPr>
      </w:r>
      <w:r>
        <w:rPr>
          <w:rFonts w:ascii="Times New Roman" w:hAnsi="Times New Roman" w:eastAsia="Times New Roman" w:cs="Times New Roman"/>
          <w:sz w:val="20"/>
          <w:szCs w:val="20"/>
          <w:lang w:val="pt-BR"/>
        </w:rPr>
      </w:r>
      <w:r>
        <w:rPr>
          <w:rFonts w:ascii="Times New Roman" w:hAnsi="Times New Roman" w:eastAsia="Times New Roman" w:cs="Times New Roman"/>
          <w:sz w:val="20"/>
          <w:szCs w:val="20"/>
          <w:lang w:val="pt-BR"/>
        </w:rPr>
      </w:r>
    </w:p>
    <w:p>
      <w:pPr>
        <w:pBdr/>
        <w:spacing/>
        <w:ind/>
        <w:rPr>
          <w:rFonts w:ascii="Times New Roman" w:hAnsi="Times New Roman" w:eastAsia="Times New Roman" w:cs="Times New Roman"/>
          <w:sz w:val="20"/>
          <w:szCs w:val="20"/>
          <w:lang w:val="pt-BR"/>
        </w:rPr>
      </w:pPr>
      <w:r>
        <w:rPr>
          <w:rFonts w:ascii="Times New Roman" w:hAnsi="Times New Roman" w:eastAsia="Times New Roman" w:cs="Times New Roman"/>
          <w:sz w:val="20"/>
          <w:szCs w:val="20"/>
          <w:lang w:val="pt-BR"/>
        </w:rPr>
      </w:r>
      <w:r>
        <w:rPr>
          <w:rFonts w:ascii="Times New Roman" w:hAnsi="Times New Roman" w:eastAsia="Times New Roman" w:cs="Times New Roman"/>
          <w:sz w:val="20"/>
          <w:szCs w:val="20"/>
          <w:lang w:val="pt-BR"/>
        </w:rPr>
      </w:r>
      <w:r>
        <w:rPr>
          <w:rFonts w:ascii="Times New Roman" w:hAnsi="Times New Roman" w:eastAsia="Times New Roman" w:cs="Times New Roman"/>
          <w:sz w:val="20"/>
          <w:szCs w:val="20"/>
          <w:lang w:val="pt-BR"/>
        </w:rPr>
      </w:r>
    </w:p>
    <w:p>
      <w:pPr>
        <w:pBdr/>
        <w:spacing/>
        <w:ind/>
        <w:rPr>
          <w:rFonts w:ascii="Times New Roman" w:hAnsi="Times New Roman" w:eastAsia="Times New Roman" w:cs="Times New Roman"/>
          <w:sz w:val="20"/>
          <w:szCs w:val="20"/>
          <w:lang w:val="pt-BR"/>
        </w:rPr>
      </w:pPr>
      <w:r>
        <w:rPr>
          <w:rFonts w:ascii="Times New Roman" w:hAnsi="Times New Roman" w:eastAsia="Times New Roman" w:cs="Times New Roman"/>
          <w:sz w:val="20"/>
          <w:szCs w:val="20"/>
          <w:lang w:val="pt-BR"/>
        </w:rPr>
      </w:r>
      <w:r>
        <w:rPr>
          <w:rFonts w:ascii="Times New Roman" w:hAnsi="Times New Roman" w:eastAsia="Times New Roman" w:cs="Times New Roman"/>
          <w:sz w:val="20"/>
          <w:szCs w:val="20"/>
          <w:lang w:val="pt-BR"/>
        </w:rPr>
      </w:r>
      <w:r>
        <w:rPr>
          <w:rFonts w:ascii="Times New Roman" w:hAnsi="Times New Roman" w:eastAsia="Times New Roman" w:cs="Times New Roman"/>
          <w:sz w:val="20"/>
          <w:szCs w:val="20"/>
          <w:lang w:val="pt-BR"/>
        </w:rPr>
      </w:r>
    </w:p>
    <w:p>
      <w:pPr>
        <w:pBdr/>
        <w:spacing/>
        <w:ind/>
        <w:rPr>
          <w:rFonts w:ascii="Times New Roman" w:hAnsi="Times New Roman" w:eastAsia="Times New Roman" w:cs="Times New Roman"/>
          <w:sz w:val="20"/>
          <w:szCs w:val="20"/>
          <w:lang w:val="pt-BR"/>
        </w:rPr>
      </w:pPr>
      <w:r>
        <w:rPr>
          <w:rFonts w:ascii="Times New Roman" w:hAnsi="Times New Roman" w:eastAsia="Times New Roman" w:cs="Times New Roman"/>
          <w:sz w:val="20"/>
          <w:szCs w:val="20"/>
          <w:lang w:val="pt-BR"/>
        </w:rPr>
      </w:r>
      <w:r>
        <w:rPr>
          <w:rFonts w:ascii="Times New Roman" w:hAnsi="Times New Roman" w:eastAsia="Times New Roman" w:cs="Times New Roman"/>
          <w:sz w:val="20"/>
          <w:szCs w:val="20"/>
          <w:lang w:val="pt-BR"/>
        </w:rPr>
      </w:r>
      <w:r>
        <w:rPr>
          <w:rFonts w:ascii="Times New Roman" w:hAnsi="Times New Roman" w:eastAsia="Times New Roman" w:cs="Times New Roman"/>
          <w:sz w:val="20"/>
          <w:szCs w:val="20"/>
          <w:lang w:val="pt-BR"/>
        </w:rPr>
      </w:r>
    </w:p>
    <w:p>
      <w:pPr>
        <w:pBdr/>
        <w:spacing/>
        <w:ind/>
        <w:rPr>
          <w:rFonts w:ascii="Times New Roman" w:hAnsi="Times New Roman" w:eastAsia="Times New Roman" w:cs="Times New Roman"/>
          <w:sz w:val="20"/>
          <w:szCs w:val="20"/>
          <w:lang w:val="pt-BR"/>
        </w:rPr>
      </w:pPr>
      <w:r>
        <w:rPr>
          <w:rFonts w:ascii="Times New Roman" w:hAnsi="Times New Roman" w:eastAsia="Times New Roman" w:cs="Times New Roman"/>
          <w:sz w:val="20"/>
          <w:szCs w:val="20"/>
          <w:lang w:val="pt-BR"/>
        </w:rPr>
      </w:r>
      <w:r>
        <w:rPr>
          <w:rFonts w:ascii="Times New Roman" w:hAnsi="Times New Roman" w:eastAsia="Times New Roman" w:cs="Times New Roman"/>
          <w:sz w:val="20"/>
          <w:szCs w:val="20"/>
          <w:lang w:val="pt-BR"/>
        </w:rPr>
      </w:r>
      <w:r>
        <w:rPr>
          <w:rFonts w:ascii="Times New Roman" w:hAnsi="Times New Roman" w:eastAsia="Times New Roman" w:cs="Times New Roman"/>
          <w:sz w:val="20"/>
          <w:szCs w:val="20"/>
          <w:lang w:val="pt-BR"/>
        </w:rPr>
      </w:r>
    </w:p>
    <w:p>
      <w:pPr>
        <w:pBdr/>
        <w:spacing/>
        <w:ind/>
        <w:jc w:val="center"/>
        <w:rPr>
          <w:rFonts w:ascii="Times New Roman" w:hAnsi="Times New Roman" w:eastAsia="Times New Roman" w:cs="Times New Roman"/>
          <w:sz w:val="20"/>
          <w:szCs w:val="20"/>
          <w:lang w:val="pt-BR"/>
        </w:rPr>
      </w:pPr>
      <w:r>
        <w:rPr>
          <w:rFonts w:ascii="Times New Roman" w:hAnsi="Times New Roman" w:eastAsia="Times New Roman" w:cs="Times New Roman"/>
          <w:sz w:val="20"/>
          <w:szCs w:val="20"/>
          <w:lang w:val="pt-BR"/>
        </w:rPr>
        <w:t xml:space="preserve">Fonte: Wikipedia, 2024</w:t>
      </w:r>
      <w:r>
        <w:rPr>
          <w:rFonts w:ascii="Times New Roman" w:hAnsi="Times New Roman" w:eastAsia="Times New Roman" w:cs="Times New Roman"/>
          <w:sz w:val="20"/>
          <w:szCs w:val="20"/>
          <w:lang w:val="pt-BR"/>
        </w:rPr>
      </w:r>
      <w:r>
        <w:rPr>
          <w:rFonts w:ascii="Times New Roman" w:hAnsi="Times New Roman" w:eastAsia="Times New Roman" w:cs="Times New Roman"/>
          <w:sz w:val="20"/>
          <w:szCs w:val="20"/>
          <w:lang w:val="pt-BR"/>
        </w:rPr>
      </w:r>
    </w:p>
    <w:p>
      <w:pPr>
        <w:pBdr/>
        <w:spacing w:line="360" w:lineRule="auto"/>
        <w:ind w:firstLine="708"/>
        <w:jc w:val="both"/>
        <w:rPr>
          <w:rFonts w:ascii="Times New Roman" w:hAnsi="Times New Roman" w:eastAsia="Times New Roman" w:cs="Times New Roman"/>
          <w:color w:val="000000" w:themeColor="text1"/>
          <w:sz w:val="24"/>
          <w:szCs w:val="24"/>
          <w:highlight w:val="none"/>
          <w:lang w:val="pt-BR"/>
        </w:rPr>
      </w:pPr>
      <w:r>
        <w:rPr>
          <w:rFonts w:ascii="Times New Roman" w:hAnsi="Times New Roman" w:eastAsia="Times New Roman" w:cs="Times New Roman"/>
          <w:color w:val="000000" w:themeColor="text1"/>
          <w:sz w:val="24"/>
          <w:szCs w:val="24"/>
          <w:lang w:val="pt-BR"/>
        </w:rPr>
        <w:t xml:space="preserve">A eletrônica voltou a abrir espaço para mais avanços da computação no início do</w:t>
      </w:r>
      <w:del w:id="3" w:author="Lucio Pereira Neves" w:date="2024-05-25T20:52:00Z">
        <w:r>
          <w:rPr>
            <w:rFonts w:ascii="Times New Roman" w:hAnsi="Times New Roman" w:eastAsia="Times New Roman" w:cs="Times New Roman"/>
            <w:color w:val="000000" w:themeColor="text1"/>
            <w:sz w:val="24"/>
            <w:szCs w:val="24"/>
            <w:lang w:val="pt-BR"/>
          </w:rPr>
          <w:delText xml:space="preserve">s</w:delText>
        </w:r>
      </w:del>
      <w:r>
        <w:rPr>
          <w:rFonts w:ascii="Times New Roman" w:hAnsi="Times New Roman" w:eastAsia="Times New Roman" w:cs="Times New Roman"/>
          <w:color w:val="000000" w:themeColor="text1"/>
          <w:sz w:val="24"/>
          <w:szCs w:val="24"/>
          <w:lang w:val="pt-BR"/>
        </w:rPr>
        <w:t xml:space="preserve"> século XX, com o uso de relés mecânicos na máquina eletromecânica de George </w:t>
      </w:r>
      <w:r>
        <w:rPr>
          <w:rFonts w:ascii="Times New Roman" w:hAnsi="Times New Roman" w:eastAsia="Times New Roman" w:cs="Times New Roman"/>
          <w:color w:val="000000" w:themeColor="text1"/>
          <w:sz w:val="24"/>
          <w:szCs w:val="24"/>
          <w:lang w:val="pt-BR"/>
        </w:rPr>
        <w:t xml:space="preserve">Stibitz</w:t>
      </w:r>
      <w:r>
        <w:rPr>
          <w:rFonts w:ascii="Times New Roman" w:hAnsi="Times New Roman" w:eastAsia="Times New Roman" w:cs="Times New Roman"/>
          <w:color w:val="000000" w:themeColor="text1"/>
          <w:sz w:val="24"/>
          <w:szCs w:val="24"/>
          <w:lang w:val="pt-BR"/>
        </w:rPr>
        <w:t xml:space="preserve">, concluída em 1940 no </w:t>
      </w:r>
      <w:r>
        <w:rPr>
          <w:rFonts w:ascii="Times New Roman" w:hAnsi="Times New Roman" w:eastAsia="Times New Roman" w:cs="Times New Roman"/>
          <w:i/>
          <w:iCs/>
          <w:color w:val="000000" w:themeColor="text1"/>
          <w:sz w:val="24"/>
          <w:szCs w:val="24"/>
          <w:lang w:val="pt-BR"/>
        </w:rPr>
        <w:t xml:space="preserve">Bell </w:t>
      </w:r>
      <w:r>
        <w:rPr>
          <w:rFonts w:ascii="Times New Roman" w:hAnsi="Times New Roman" w:eastAsia="Times New Roman" w:cs="Times New Roman"/>
          <w:i/>
          <w:iCs/>
          <w:color w:val="000000" w:themeColor="text1"/>
          <w:sz w:val="24"/>
          <w:szCs w:val="24"/>
          <w:lang w:val="pt-BR"/>
        </w:rPr>
        <w:t xml:space="preserve">Laboratories</w:t>
      </w:r>
      <w:r>
        <w:rPr>
          <w:rFonts w:ascii="Times New Roman" w:hAnsi="Times New Roman" w:eastAsia="Times New Roman" w:cs="Times New Roman"/>
          <w:color w:val="000000" w:themeColor="text1"/>
          <w:sz w:val="24"/>
          <w:szCs w:val="24"/>
          <w:lang w:val="pt-BR"/>
        </w:rPr>
        <w:t xml:space="preserve"> e o Harvard Mark I. Este último foi usado durante a Segunda Guerra Mundial para cálculos balísticos e outros cálculos científicos e militares</w:t>
      </w:r>
      <w:del w:id="4" w:author="me15degrees" w:date="2024-07-23T00:55:13Z" oouserid="me15degrees">
        <w:r>
          <w:rPr>
            <w:rFonts w:ascii="Times New Roman" w:hAnsi="Times New Roman" w:eastAsia="Times New Roman" w:cs="Times New Roman"/>
            <w:color w:val="000000" w:themeColor="text1"/>
            <w:sz w:val="24"/>
            <w:szCs w:val="24"/>
            <w:lang w:val="pt-BR"/>
          </w:rPr>
        </w:r>
      </w:del>
      <w:r>
        <w:rPr>
          <w:rFonts w:ascii="Times New Roman" w:hAnsi="Times New Roman" w:eastAsia="Times New Roman" w:cs="Times New Roman"/>
          <w:color w:val="000000" w:themeColor="text1"/>
          <w:sz w:val="24"/>
          <w:szCs w:val="24"/>
          <w:lang w:val="pt-BR"/>
        </w:rPr>
        <w:t xml:space="preserve">. Ele foi construído com apoio financeiro da IBM (</w:t>
      </w:r>
      <w:r>
        <w:rPr>
          <w:rFonts w:ascii="Times New Roman" w:hAnsi="Times New Roman" w:eastAsia="Times New Roman" w:cs="Times New Roman"/>
          <w:i/>
          <w:iCs/>
          <w:color w:val="000000" w:themeColor="text1"/>
          <w:sz w:val="24"/>
          <w:szCs w:val="24"/>
          <w:lang w:val="pt-BR"/>
        </w:rPr>
        <w:t xml:space="preserve">International</w:t>
      </w:r>
      <w:r>
        <w:rPr>
          <w:rFonts w:ascii="Times New Roman" w:hAnsi="Times New Roman" w:eastAsia="Times New Roman" w:cs="Times New Roman"/>
          <w:i/>
          <w:iCs/>
          <w:color w:val="000000" w:themeColor="text1"/>
          <w:sz w:val="24"/>
          <w:szCs w:val="24"/>
          <w:lang w:val="pt-BR"/>
        </w:rPr>
        <w:t xml:space="preserve"> Business </w:t>
      </w:r>
      <w:r>
        <w:rPr>
          <w:rFonts w:ascii="Times New Roman" w:hAnsi="Times New Roman" w:eastAsia="Times New Roman" w:cs="Times New Roman"/>
          <w:i/>
          <w:iCs/>
          <w:color w:val="000000" w:themeColor="text1"/>
          <w:sz w:val="24"/>
          <w:szCs w:val="24"/>
          <w:lang w:val="pt-BR"/>
        </w:rPr>
        <w:t xml:space="preserve">Machines</w:t>
      </w:r>
      <w:r>
        <w:rPr>
          <w:rFonts w:ascii="Times New Roman" w:hAnsi="Times New Roman" w:eastAsia="Times New Roman" w:cs="Times New Roman"/>
          <w:color w:val="000000" w:themeColor="text1"/>
          <w:sz w:val="24"/>
          <w:szCs w:val="24"/>
          <w:lang w:val="pt-BR"/>
        </w:rPr>
        <w:t xml:space="preserve">) </w:t>
      </w:r>
      <w:r>
        <w:rPr>
          <w:rFonts w:ascii="Times New Roman" w:hAnsi="Times New Roman" w:eastAsia="Times New Roman" w:cs="Times New Roman"/>
          <w:color w:val="000000" w:themeColor="text1"/>
          <w:sz w:val="24"/>
          <w:szCs w:val="24"/>
          <w:lang w:val="pt-BR"/>
        </w:rPr>
        <w:t xml:space="preserve">sendo </w:t>
      </w:r>
      <w:r>
        <w:rPr>
          <w:rFonts w:ascii="Times New Roman" w:hAnsi="Times New Roman" w:eastAsia="Times New Roman" w:cs="Times New Roman"/>
          <w:color w:val="000000" w:themeColor="text1"/>
          <w:sz w:val="24"/>
          <w:szCs w:val="24"/>
          <w:lang w:val="pt-BR"/>
        </w:rPr>
        <w:t xml:space="preserve">conhecido como IBM </w:t>
      </w:r>
      <w:r>
        <w:rPr>
          <w:rFonts w:ascii="Times New Roman" w:hAnsi="Times New Roman" w:eastAsia="Times New Roman" w:cs="Times New Roman"/>
          <w:i/>
          <w:iCs/>
          <w:color w:val="000000" w:themeColor="text1"/>
          <w:sz w:val="24"/>
          <w:szCs w:val="24"/>
          <w:lang w:val="pt-BR"/>
        </w:rPr>
        <w:t xml:space="preserve">Automatic</w:t>
      </w:r>
      <w:r>
        <w:rPr>
          <w:rFonts w:ascii="Times New Roman" w:hAnsi="Times New Roman" w:eastAsia="Times New Roman" w:cs="Times New Roman"/>
          <w:i/>
          <w:iCs/>
          <w:color w:val="000000" w:themeColor="text1"/>
          <w:sz w:val="24"/>
          <w:szCs w:val="24"/>
          <w:lang w:val="pt-BR"/>
        </w:rPr>
        <w:t xml:space="preserve"> </w:t>
      </w:r>
      <w:r>
        <w:rPr>
          <w:rFonts w:ascii="Times New Roman" w:hAnsi="Times New Roman" w:eastAsia="Times New Roman" w:cs="Times New Roman"/>
          <w:i/>
          <w:iCs/>
          <w:color w:val="000000" w:themeColor="text1"/>
          <w:sz w:val="24"/>
          <w:szCs w:val="24"/>
          <w:lang w:val="pt-BR"/>
        </w:rPr>
        <w:t xml:space="preserve">Sequence</w:t>
      </w:r>
      <w:r>
        <w:rPr>
          <w:rFonts w:ascii="Times New Roman" w:hAnsi="Times New Roman" w:eastAsia="Times New Roman" w:cs="Times New Roman"/>
          <w:i/>
          <w:iCs/>
          <w:color w:val="000000" w:themeColor="text1"/>
          <w:sz w:val="24"/>
          <w:szCs w:val="24"/>
          <w:lang w:val="pt-BR"/>
        </w:rPr>
        <w:t xml:space="preserve"> </w:t>
      </w:r>
      <w:r>
        <w:rPr>
          <w:rFonts w:ascii="Times New Roman" w:hAnsi="Times New Roman" w:eastAsia="Times New Roman" w:cs="Times New Roman"/>
          <w:i/>
          <w:iCs/>
          <w:color w:val="000000" w:themeColor="text1"/>
          <w:sz w:val="24"/>
          <w:szCs w:val="24"/>
          <w:lang w:val="pt-BR"/>
        </w:rPr>
        <w:t xml:space="preserve">Controlled</w:t>
      </w:r>
      <w:r>
        <w:rPr>
          <w:rFonts w:ascii="Times New Roman" w:hAnsi="Times New Roman" w:eastAsia="Times New Roman" w:cs="Times New Roman"/>
          <w:i/>
          <w:iCs/>
          <w:color w:val="000000" w:themeColor="text1"/>
          <w:sz w:val="24"/>
          <w:szCs w:val="24"/>
          <w:lang w:val="pt-BR"/>
        </w:rPr>
        <w:t xml:space="preserve"> </w:t>
      </w:r>
      <w:r>
        <w:rPr>
          <w:rFonts w:ascii="Times New Roman" w:hAnsi="Times New Roman" w:eastAsia="Times New Roman" w:cs="Times New Roman"/>
          <w:i/>
          <w:iCs/>
          <w:color w:val="000000" w:themeColor="text1"/>
          <w:sz w:val="24"/>
          <w:szCs w:val="24"/>
          <w:lang w:val="pt-BR"/>
        </w:rPr>
        <w:t xml:space="preserve">Calculator</w:t>
      </w:r>
      <w:r>
        <w:rPr>
          <w:rFonts w:ascii="Times New Roman" w:hAnsi="Times New Roman" w:eastAsia="Times New Roman" w:cs="Times New Roman"/>
          <w:color w:val="000000" w:themeColor="text1"/>
          <w:sz w:val="24"/>
          <w:szCs w:val="24"/>
          <w:lang w:val="pt-BR"/>
        </w:rPr>
        <w:t xml:space="preserve"> (ASCC) </w:t>
      </w:r>
      <w:r>
        <w:rPr>
          <w:rFonts w:ascii="Times New Roman" w:hAnsi="Times New Roman" w:eastAsia="Times New Roman" w:cs="Times New Roman"/>
          <w:color w:val="000000" w:themeColor="text1"/>
          <w:sz w:val="24"/>
          <w:szCs w:val="24"/>
          <w:lang w:val="pt-BR"/>
        </w:rPr>
        <w:t xml:space="preserve"> (</w:t>
      </w:r>
      <w:r>
        <w:rPr>
          <w:rFonts w:ascii="Times New Roman" w:hAnsi="Times New Roman" w:eastAsia="Times New Roman" w:cs="Times New Roman"/>
          <w:sz w:val="24"/>
          <w:szCs w:val="24"/>
          <w:lang w:val="pt-BR"/>
        </w:rPr>
        <w:t xml:space="preserve">Bellis</w:t>
      </w:r>
      <w:r>
        <w:rPr>
          <w:rFonts w:ascii="Times New Roman" w:hAnsi="Times New Roman" w:eastAsia="Times New Roman" w:cs="Times New Roman"/>
          <w:color w:val="000000" w:themeColor="text1"/>
          <w:sz w:val="24"/>
          <w:szCs w:val="24"/>
          <w:lang w:val="pt-BR"/>
        </w:rPr>
        <w:t xml:space="preserve">, 2020)</w:t>
      </w:r>
      <w:r/>
      <w:r>
        <w:rPr>
          <w:rFonts w:ascii="Times New Roman" w:hAnsi="Times New Roman" w:eastAsia="Times New Roman" w:cs="Times New Roman"/>
          <w:color w:val="000000" w:themeColor="text1"/>
          <w:sz w:val="24"/>
          <w:szCs w:val="24"/>
          <w:lang w:val="pt-BR"/>
        </w:rPr>
        <w:t xml:space="preserve">.</w:t>
      </w:r>
      <w:r>
        <w:rPr>
          <w:rFonts w:ascii="Times New Roman" w:hAnsi="Times New Roman" w:eastAsia="Times New Roman" w:cs="Times New Roman"/>
          <w:color w:val="000000" w:themeColor="text1"/>
          <w:sz w:val="24"/>
          <w:szCs w:val="24"/>
          <w:highlight w:val="none"/>
          <w:lang w:val="pt-BR"/>
        </w:rPr>
      </w:r>
      <w:r>
        <w:rPr>
          <w:rFonts w:ascii="Times New Roman" w:hAnsi="Times New Roman" w:eastAsia="Times New Roman" w:cs="Times New Roman"/>
          <w:color w:val="000000" w:themeColor="text1"/>
          <w:sz w:val="24"/>
          <w:szCs w:val="24"/>
          <w:highlight w:val="none"/>
          <w:lang w:val="pt-BR"/>
        </w:rPr>
      </w:r>
    </w:p>
    <w:p>
      <w:pPr>
        <w:pStyle w:val="895"/>
        <w:pBdr/>
        <w:spacing/>
        <w:ind/>
        <w:rPr>
          <w:rFonts w:ascii="Times New Roman" w:hAnsi="Times New Roman" w:eastAsia="Times New Roman" w:cs="Times New Roman"/>
          <w:b/>
          <w:bCs/>
          <w:color w:val="000000" w:themeColor="text1"/>
          <w:sz w:val="24"/>
          <w:szCs w:val="24"/>
        </w:rPr>
      </w:pPr>
      <w:r/>
      <w:bookmarkStart w:id="4" w:name="_Toc4"/>
      <w:r>
        <w:rPr>
          <w:rFonts w:ascii="Times New Roman" w:hAnsi="Times New Roman" w:eastAsia="Times New Roman" w:cs="Times New Roman"/>
          <w:b/>
          <w:bCs/>
          <w:color w:val="000000" w:themeColor="text1"/>
          <w:sz w:val="24"/>
          <w:szCs w:val="24"/>
          <w:highlight w:val="none"/>
          <w:lang w:val="pt-BR"/>
        </w:rPr>
        <w:t xml:space="preserve">1.1.2 Grace Hopper</w:t>
      </w:r>
      <w:bookmarkEnd w:id="4"/>
      <w:r>
        <w:rPr>
          <w:rFonts w:ascii="Times New Roman" w:hAnsi="Times New Roman" w:eastAsia="Times New Roman" w:cs="Times New Roman"/>
          <w:b/>
          <w:bCs/>
          <w:color w:val="000000" w:themeColor="text1"/>
          <w:sz w:val="24"/>
          <w:szCs w:val="24"/>
        </w:rPr>
      </w:r>
      <w:r>
        <w:rPr>
          <w:rFonts w:ascii="Times New Roman" w:hAnsi="Times New Roman" w:eastAsia="Times New Roman" w:cs="Times New Roman"/>
          <w:b/>
          <w:bCs/>
          <w:color w:val="000000" w:themeColor="text1"/>
          <w:sz w:val="24"/>
          <w:szCs w:val="24"/>
        </w:rPr>
      </w:r>
    </w:p>
    <w:p>
      <w:pPr>
        <w:pBdr/>
        <w:spacing w:line="360" w:lineRule="auto"/>
        <w:ind w:firstLine="708"/>
        <w:jc w:val="both"/>
        <w:rPr>
          <w:rFonts w:ascii="Times New Roman" w:hAnsi="Times New Roman" w:eastAsia="Times New Roman" w:cs="Times New Roman"/>
          <w:color w:val="000000" w:themeColor="text1"/>
          <w:sz w:val="24"/>
          <w:szCs w:val="24"/>
          <w:lang w:val="pt-BR"/>
        </w:rPr>
      </w:pPr>
      <w:r>
        <w:rPr>
          <w:rFonts w:ascii="Times New Roman" w:hAnsi="Times New Roman" w:eastAsia="Times New Roman" w:cs="Times New Roman"/>
          <w:color w:val="000000" w:themeColor="text1"/>
          <w:sz w:val="24"/>
          <w:szCs w:val="24"/>
          <w:lang w:val="pt-BR"/>
        </w:rPr>
        <w:t xml:space="preserve">Nesse cenário que entra uma das principais programadoras do Mark I e do Mark II, Grace Hopper (Figura 11), tanto na codificação quanto na </w:t>
      </w:r>
      <w:r>
        <w:rPr>
          <w:rFonts w:ascii="Times New Roman" w:hAnsi="Times New Roman" w:eastAsia="Times New Roman" w:cs="Times New Roman"/>
          <w:color w:val="000000" w:themeColor="text1"/>
          <w:sz w:val="24"/>
          <w:szCs w:val="24"/>
          <w:lang w:val="pt-BR"/>
        </w:rPr>
        <w:t xml:space="preserve">depura</w:t>
      </w:r>
      <w:r>
        <w:rPr>
          <w:rFonts w:ascii="Times New Roman" w:hAnsi="Times New Roman" w:eastAsia="Times New Roman" w:cs="Times New Roman"/>
          <w:color w:val="000000" w:themeColor="text1"/>
          <w:sz w:val="24"/>
          <w:szCs w:val="24"/>
          <w:lang w:val="pt-BR"/>
        </w:rPr>
        <w:t xml:space="preserve">ção – </w:t>
      </w:r>
      <w:r>
        <w:rPr>
          <w:rFonts w:ascii="Times New Roman" w:hAnsi="Times New Roman" w:eastAsia="Times New Roman" w:cs="Times New Roman"/>
          <w:color w:val="000000" w:themeColor="text1"/>
          <w:sz w:val="24"/>
          <w:szCs w:val="24"/>
          <w:lang w:val="pt-BR"/>
        </w:rPr>
        <w:t xml:space="preserve">processo de identificar e corrigir erros ou </w:t>
      </w:r>
      <w:r>
        <w:rPr>
          <w:rFonts w:ascii="Times New Roman" w:hAnsi="Times New Roman" w:eastAsia="Times New Roman" w:cs="Times New Roman"/>
          <w:i/>
          <w:iCs/>
          <w:color w:val="000000" w:themeColor="text1"/>
          <w:sz w:val="24"/>
          <w:szCs w:val="24"/>
          <w:lang w:val="pt-BR"/>
        </w:rPr>
        <w:t xml:space="preserve">bugs</w:t>
      </w:r>
      <w:r>
        <w:rPr>
          <w:rFonts w:ascii="Times New Roman" w:hAnsi="Times New Roman" w:eastAsia="Times New Roman" w:cs="Times New Roman"/>
          <w:color w:val="000000" w:themeColor="text1"/>
          <w:sz w:val="24"/>
          <w:szCs w:val="24"/>
          <w:lang w:val="pt-BR"/>
        </w:rPr>
        <w:t xml:space="preserve"> em um programa de computador</w:t>
      </w:r>
      <w:r>
        <w:rPr>
          <w:rFonts w:ascii="Times New Roman" w:hAnsi="Times New Roman" w:eastAsia="Times New Roman" w:cs="Times New Roman"/>
          <w:color w:val="000000" w:themeColor="text1"/>
          <w:sz w:val="24"/>
          <w:szCs w:val="24"/>
          <w:lang w:val="pt-BR"/>
        </w:rPr>
        <w:t xml:space="preserve">. Termo esse, “</w:t>
      </w:r>
      <w:r>
        <w:rPr>
          <w:rFonts w:ascii="Times New Roman" w:hAnsi="Times New Roman" w:eastAsia="Times New Roman" w:cs="Times New Roman"/>
          <w:i/>
          <w:iCs/>
          <w:color w:val="000000" w:themeColor="text1"/>
          <w:sz w:val="24"/>
          <w:szCs w:val="24"/>
          <w:lang w:val="pt-BR"/>
        </w:rPr>
        <w:t xml:space="preserve">bug</w:t>
      </w:r>
      <w:r>
        <w:rPr>
          <w:rFonts w:ascii="Times New Roman" w:hAnsi="Times New Roman" w:eastAsia="Times New Roman" w:cs="Times New Roman"/>
          <w:color w:val="000000" w:themeColor="text1"/>
          <w:sz w:val="24"/>
          <w:szCs w:val="24"/>
          <w:lang w:val="pt-BR"/>
        </w:rPr>
        <w:t xml:space="preserve">” que surgiu quando Hopper encontrou uma mariposa presa em um relé do computador, causando um </w:t>
      </w:r>
      <w:r>
        <w:rPr>
          <w:rFonts w:ascii="Times New Roman" w:hAnsi="Times New Roman" w:eastAsia="Times New Roman" w:cs="Times New Roman"/>
          <w:color w:val="000000" w:themeColor="text1"/>
          <w:sz w:val="24"/>
          <w:szCs w:val="24"/>
          <w:lang w:val="pt-BR"/>
        </w:rPr>
        <w:t xml:space="preserve">mal funcionamento</w:t>
      </w:r>
      <w:r>
        <w:rPr>
          <w:rFonts w:ascii="Times New Roman" w:hAnsi="Times New Roman" w:eastAsia="Times New Roman" w:cs="Times New Roman"/>
          <w:color w:val="000000" w:themeColor="text1"/>
          <w:sz w:val="24"/>
          <w:szCs w:val="24"/>
          <w:lang w:val="pt-BR"/>
        </w:rPr>
        <w:t xml:space="preserve"> (Figura 12) </w:t>
      </w:r>
      <w:r>
        <w:rPr>
          <w:rFonts w:ascii="Times New Roman" w:hAnsi="Times New Roman" w:eastAsia="Times New Roman" w:cs="Times New Roman"/>
          <w:color w:val="000000" w:themeColor="text1"/>
          <w:sz w:val="24"/>
          <w:szCs w:val="24"/>
          <w:highlight w:val="none"/>
          <w:lang w:val="pt-BR"/>
        </w:rPr>
        <w:t xml:space="preserve">(Computer History Museum, 2024)</w:t>
      </w:r>
      <w:r/>
      <w:r>
        <w:rPr>
          <w:rFonts w:ascii="Times New Roman" w:hAnsi="Times New Roman" w:eastAsia="Times New Roman" w:cs="Times New Roman"/>
          <w:color w:val="000000" w:themeColor="text1"/>
          <w:sz w:val="24"/>
          <w:szCs w:val="24"/>
          <w:lang w:val="pt-BR"/>
        </w:rPr>
        <w:t xml:space="preserve">. </w:t>
      </w:r>
      <w:r>
        <w:rPr>
          <w:rFonts w:ascii="Times New Roman" w:hAnsi="Times New Roman" w:eastAsia="Times New Roman" w:cs="Times New Roman"/>
          <w:color w:val="000000" w:themeColor="text1"/>
          <w:sz w:val="24"/>
          <w:szCs w:val="24"/>
          <w:lang w:val="pt-BR"/>
        </w:rPr>
      </w:r>
      <w:r>
        <w:rPr>
          <w:rFonts w:ascii="Times New Roman" w:hAnsi="Times New Roman" w:eastAsia="Times New Roman" w:cs="Times New Roman"/>
          <w:color w:val="000000" w:themeColor="text1"/>
          <w:sz w:val="24"/>
          <w:szCs w:val="24"/>
          <w:lang w:val="pt-BR"/>
        </w:rPr>
      </w:r>
    </w:p>
    <w:p>
      <w:pPr>
        <w:pBdr/>
        <w:spacing w:line="360" w:lineRule="auto"/>
        <w:ind w:right="0" w:firstLine="0" w:left="0"/>
        <w:jc w:val="center"/>
        <w:rPr>
          <w:rFonts w:ascii="Times New Roman" w:hAnsi="Times New Roman" w:eastAsia="Times New Roman" w:cs="Times New Roman"/>
          <w:color w:val="000000" w:themeColor="text1"/>
          <w:sz w:val="24"/>
          <w:szCs w:val="24"/>
          <w:highlight w:val="none"/>
          <w:lang w:val="pt-BR"/>
        </w:rPr>
      </w:pPr>
      <w:r>
        <w:rPr>
          <w:rFonts w:ascii="Times New Roman" w:hAnsi="Times New Roman" w:eastAsia="Times New Roman" w:cs="Times New Roman"/>
          <w:color w:val="000000" w:themeColor="text1"/>
          <w:sz w:val="24"/>
          <w:szCs w:val="24"/>
          <w:lang w:val="pt-BR"/>
        </w:rPr>
      </w:r>
      <w:r>
        <mc:AlternateContent>
          <mc:Choice Requires="wpg">
            <w:drawing>
              <wp:anchor xmlns:wp="http://schemas.openxmlformats.org/drawingml/2006/wordprocessingDrawing" xmlns:wp14="http://schemas.microsoft.com/office/word/2010/wordprocessingDrawing" distT="0" distB="0" distL="115200" distR="115200" simplePos="0" relativeHeight="175104" behindDoc="0" locked="0" layoutInCell="1" allowOverlap="1">
                <wp:simplePos x="0" y="0"/>
                <wp:positionH relativeFrom="margin">
                  <wp:align>center</wp:align>
                </wp:positionH>
                <wp:positionV relativeFrom="paragraph">
                  <wp:posOffset>188710</wp:posOffset>
                </wp:positionV>
                <wp:extent cx="2068866" cy="2830720"/>
                <wp:effectExtent l="0" t="0" r="0" b="0"/>
                <wp:wrapSquare wrapText="bothSides"/>
                <wp:docPr id="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77488" name=""/>
                        <pic:cNvPicPr>
                          <a:picLocks noChangeAspect="1"/>
                        </pic:cNvPicPr>
                        <pic:nvPr/>
                      </pic:nvPicPr>
                      <pic:blipFill>
                        <a:blip r:embed="rId22"/>
                        <a:srcRect l="0" t="0" r="0" b="10835"/>
                        <a:stretch/>
                      </pic:blipFill>
                      <pic:spPr bwMode="auto">
                        <a:xfrm flipH="0" flipV="0">
                          <a:off x="0" y="0"/>
                          <a:ext cx="2068866" cy="2830720"/>
                        </a:xfrm>
                        <a:prstGeom prst="rect">
                          <a:avLst/>
                        </a:prstGeom>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 o:spid="_x0000_s10" type="#_x0000_t75" style="position:absolute;z-index:175104;o:allowoverlap:true;o:allowincell:true;mso-position-horizontal-relative:margin;mso-position-horizontal:center;mso-position-vertical-relative:text;margin-top:14.86pt;mso-position-vertical:absolute;width:162.90pt;height:222.89pt;mso-wrap-distance-left:9.07pt;mso-wrap-distance-top:0.00pt;mso-wrap-distance-right:9.07pt;mso-wrap-distance-bottom:0.00pt;z-index:1;" stroked="false">
                <w10:wrap type="square"/>
                <v:imagedata r:id="rId22" o:title=""/>
                <o:lock v:ext="edit" rotation="t"/>
              </v:shape>
            </w:pict>
          </mc:Fallback>
        </mc:AlternateContent>
      </w:r>
      <w:r>
        <w:rPr>
          <w:rFonts w:ascii="Times New Roman" w:hAnsi="Times New Roman" w:eastAsia="Times New Roman" w:cs="Times New Roman"/>
          <w:b/>
          <w:bCs/>
          <w:sz w:val="20"/>
          <w:szCs w:val="20"/>
          <w:lang w:val="pt-BR"/>
        </w:rPr>
        <w:t xml:space="preserve">Figura 11 – </w:t>
      </w:r>
      <w:r>
        <w:rPr>
          <w:rFonts w:ascii="Times New Roman" w:hAnsi="Times New Roman" w:eastAsia="Times New Roman" w:cs="Times New Roman"/>
          <w:sz w:val="20"/>
          <w:szCs w:val="20"/>
          <w:lang w:val="pt-BR"/>
        </w:rPr>
        <w:t xml:space="preserve">Grace Hopper em um quarto de computador, fotografada por Lynn Gilbert, em 1978</w:t>
      </w:r>
      <w:r>
        <w:rPr>
          <w:rFonts w:ascii="Times New Roman" w:hAnsi="Times New Roman" w:eastAsia="Times New Roman" w:cs="Times New Roman"/>
          <w:color w:val="000000" w:themeColor="text1"/>
          <w:sz w:val="24"/>
          <w:szCs w:val="24"/>
          <w:highlight w:val="none"/>
          <w:lang w:val="pt-BR"/>
        </w:rPr>
      </w:r>
      <w:r>
        <w:rPr>
          <w:rFonts w:ascii="Times New Roman" w:hAnsi="Times New Roman" w:eastAsia="Times New Roman" w:cs="Times New Roman"/>
          <w:color w:val="000000" w:themeColor="text1"/>
          <w:sz w:val="24"/>
          <w:szCs w:val="24"/>
          <w:highlight w:val="none"/>
          <w:lang w:val="pt-BR"/>
        </w:rPr>
      </w:r>
    </w:p>
    <w:p>
      <w:pPr>
        <w:pBdr/>
        <w:spacing w:line="360" w:lineRule="auto"/>
        <w:ind w:firstLine="708"/>
        <w:jc w:val="center"/>
        <w:rPr>
          <w:rFonts w:ascii="Times New Roman" w:hAnsi="Times New Roman" w:eastAsia="Times New Roman" w:cs="Times New Roman"/>
          <w:color w:val="000000" w:themeColor="text1"/>
          <w:sz w:val="24"/>
          <w:szCs w:val="24"/>
          <w:lang w:val="pt-BR"/>
        </w:rPr>
      </w:pPr>
      <w:r>
        <w:rPr>
          <w:rFonts w:ascii="Times New Roman" w:hAnsi="Times New Roman" w:eastAsia="Times New Roman" w:cs="Times New Roman"/>
          <w:color w:val="000000" w:themeColor="text1"/>
          <w:sz w:val="24"/>
          <w:szCs w:val="24"/>
          <w:highlight w:val="none"/>
          <w:lang w:val="pt-BR"/>
        </w:rPr>
      </w:r>
      <w:r>
        <w:rPr>
          <w:rFonts w:ascii="Times New Roman" w:hAnsi="Times New Roman" w:eastAsia="Times New Roman" w:cs="Times New Roman"/>
          <w:color w:val="000000" w:themeColor="text1"/>
          <w:sz w:val="24"/>
          <w:szCs w:val="24"/>
          <w:lang w:val="pt-BR"/>
        </w:rPr>
      </w:r>
      <w:r>
        <w:rPr>
          <w:rFonts w:ascii="Times New Roman" w:hAnsi="Times New Roman" w:eastAsia="Times New Roman" w:cs="Times New Roman"/>
          <w:color w:val="000000" w:themeColor="text1"/>
          <w:sz w:val="24"/>
          <w:szCs w:val="24"/>
          <w:lang w:val="pt-BR"/>
        </w:rPr>
      </w:r>
    </w:p>
    <w:p>
      <w:pPr>
        <w:pBdr/>
        <w:spacing w:line="360" w:lineRule="auto"/>
        <w:ind w:firstLine="708"/>
        <w:jc w:val="center"/>
        <w:rPr>
          <w:rFonts w:ascii="Times New Roman" w:hAnsi="Times New Roman" w:eastAsia="Times New Roman" w:cs="Times New Roman"/>
          <w:color w:val="000000" w:themeColor="text1"/>
          <w:sz w:val="24"/>
          <w:szCs w:val="24"/>
          <w:lang w:val="pt-BR"/>
        </w:rPr>
      </w:pPr>
      <w:r>
        <w:rPr>
          <w:rFonts w:ascii="Times New Roman" w:hAnsi="Times New Roman" w:eastAsia="Times New Roman" w:cs="Times New Roman"/>
          <w:color w:val="000000" w:themeColor="text1"/>
          <w:sz w:val="24"/>
          <w:szCs w:val="24"/>
          <w:highlight w:val="none"/>
          <w:lang w:val="pt-BR"/>
        </w:rPr>
      </w:r>
      <w:r>
        <w:rPr>
          <w:rFonts w:ascii="Times New Roman" w:hAnsi="Times New Roman" w:eastAsia="Times New Roman" w:cs="Times New Roman"/>
          <w:color w:val="000000" w:themeColor="text1"/>
          <w:sz w:val="24"/>
          <w:szCs w:val="24"/>
          <w:lang w:val="pt-BR"/>
        </w:rPr>
      </w:r>
      <w:r>
        <w:rPr>
          <w:rFonts w:ascii="Times New Roman" w:hAnsi="Times New Roman" w:eastAsia="Times New Roman" w:cs="Times New Roman"/>
          <w:color w:val="000000" w:themeColor="text1"/>
          <w:sz w:val="24"/>
          <w:szCs w:val="24"/>
          <w:lang w:val="pt-BR"/>
        </w:rPr>
      </w:r>
    </w:p>
    <w:p>
      <w:pPr>
        <w:pBdr/>
        <w:spacing w:line="360" w:lineRule="auto"/>
        <w:ind w:firstLine="708"/>
        <w:jc w:val="center"/>
        <w:rPr>
          <w:rFonts w:ascii="Times New Roman" w:hAnsi="Times New Roman" w:eastAsia="Times New Roman" w:cs="Times New Roman"/>
          <w:color w:val="000000" w:themeColor="text1"/>
          <w:sz w:val="24"/>
          <w:szCs w:val="24"/>
          <w:highlight w:val="none"/>
          <w:lang w:val="pt-BR"/>
        </w:rPr>
      </w:pPr>
      <w:r>
        <w:rPr>
          <w:rFonts w:ascii="Times New Roman" w:hAnsi="Times New Roman" w:eastAsia="Times New Roman" w:cs="Times New Roman"/>
          <w:color w:val="000000" w:themeColor="text1"/>
          <w:sz w:val="24"/>
          <w:szCs w:val="24"/>
          <w:highlight w:val="none"/>
          <w:lang w:val="pt-BR"/>
        </w:rPr>
      </w:r>
      <w:r>
        <w:rPr>
          <w:rFonts w:ascii="Times New Roman" w:hAnsi="Times New Roman" w:eastAsia="Times New Roman" w:cs="Times New Roman"/>
          <w:color w:val="000000" w:themeColor="text1"/>
          <w:sz w:val="24"/>
          <w:szCs w:val="24"/>
          <w:highlight w:val="none"/>
          <w:lang w:val="pt-BR"/>
        </w:rPr>
      </w:r>
      <w:r>
        <w:rPr>
          <w:rFonts w:ascii="Times New Roman" w:hAnsi="Times New Roman" w:eastAsia="Times New Roman" w:cs="Times New Roman"/>
          <w:color w:val="000000" w:themeColor="text1"/>
          <w:sz w:val="24"/>
          <w:szCs w:val="24"/>
          <w:highlight w:val="none"/>
          <w:lang w:val="pt-BR"/>
        </w:rPr>
      </w:r>
    </w:p>
    <w:p>
      <w:pPr>
        <w:pBdr/>
        <w:spacing w:line="360" w:lineRule="auto"/>
        <w:ind w:firstLine="708"/>
        <w:jc w:val="center"/>
        <w:rPr>
          <w:rFonts w:ascii="Times New Roman" w:hAnsi="Times New Roman" w:eastAsia="Times New Roman" w:cs="Times New Roman"/>
          <w:color w:val="000000" w:themeColor="text1"/>
          <w:sz w:val="24"/>
          <w:szCs w:val="24"/>
          <w:highlight w:val="none"/>
          <w:lang w:val="pt-BR"/>
        </w:rPr>
      </w:pPr>
      <w:r>
        <w:rPr>
          <w:rFonts w:ascii="Times New Roman" w:hAnsi="Times New Roman" w:eastAsia="Times New Roman" w:cs="Times New Roman"/>
          <w:color w:val="000000" w:themeColor="text1"/>
          <w:sz w:val="24"/>
          <w:szCs w:val="24"/>
          <w:highlight w:val="none"/>
          <w:lang w:val="pt-BR"/>
        </w:rPr>
      </w:r>
      <w:r>
        <w:rPr>
          <w:rFonts w:ascii="Times New Roman" w:hAnsi="Times New Roman" w:eastAsia="Times New Roman" w:cs="Times New Roman"/>
          <w:color w:val="000000" w:themeColor="text1"/>
          <w:sz w:val="24"/>
          <w:szCs w:val="24"/>
          <w:highlight w:val="none"/>
          <w:lang w:val="pt-BR"/>
        </w:rPr>
      </w:r>
      <w:r>
        <w:rPr>
          <w:rFonts w:ascii="Times New Roman" w:hAnsi="Times New Roman" w:eastAsia="Times New Roman" w:cs="Times New Roman"/>
          <w:color w:val="000000" w:themeColor="text1"/>
          <w:sz w:val="24"/>
          <w:szCs w:val="24"/>
          <w:highlight w:val="none"/>
          <w:lang w:val="pt-BR"/>
        </w:rPr>
      </w:r>
    </w:p>
    <w:p>
      <w:pPr>
        <w:pBdr/>
        <w:spacing w:line="360" w:lineRule="auto"/>
        <w:ind w:firstLine="708"/>
        <w:jc w:val="center"/>
        <w:rPr>
          <w:rFonts w:ascii="Times New Roman" w:hAnsi="Times New Roman" w:eastAsia="Times New Roman" w:cs="Times New Roman"/>
          <w:color w:val="000000" w:themeColor="text1"/>
          <w:sz w:val="24"/>
          <w:szCs w:val="24"/>
          <w:highlight w:val="none"/>
          <w:lang w:val="pt-BR"/>
        </w:rPr>
      </w:pPr>
      <w:r>
        <w:rPr>
          <w:rFonts w:ascii="Times New Roman" w:hAnsi="Times New Roman" w:eastAsia="Times New Roman" w:cs="Times New Roman"/>
          <w:color w:val="000000" w:themeColor="text1"/>
          <w:sz w:val="24"/>
          <w:szCs w:val="24"/>
          <w:highlight w:val="none"/>
          <w:lang w:val="pt-BR"/>
        </w:rPr>
      </w:r>
      <w:r>
        <w:rPr>
          <w:rFonts w:ascii="Times New Roman" w:hAnsi="Times New Roman" w:eastAsia="Times New Roman" w:cs="Times New Roman"/>
          <w:color w:val="000000" w:themeColor="text1"/>
          <w:sz w:val="24"/>
          <w:szCs w:val="24"/>
          <w:highlight w:val="none"/>
          <w:lang w:val="pt-BR"/>
        </w:rPr>
      </w:r>
      <w:r>
        <w:rPr>
          <w:rFonts w:ascii="Times New Roman" w:hAnsi="Times New Roman" w:eastAsia="Times New Roman" w:cs="Times New Roman"/>
          <w:color w:val="000000" w:themeColor="text1"/>
          <w:sz w:val="24"/>
          <w:szCs w:val="24"/>
          <w:highlight w:val="none"/>
          <w:lang w:val="pt-BR"/>
        </w:rPr>
      </w:r>
    </w:p>
    <w:p>
      <w:pPr>
        <w:pBdr/>
        <w:spacing w:line="360" w:lineRule="auto"/>
        <w:ind w:firstLine="0"/>
        <w:jc w:val="left"/>
        <w:rPr>
          <w:rFonts w:ascii="Times New Roman" w:hAnsi="Times New Roman" w:eastAsia="Times New Roman" w:cs="Times New Roman"/>
          <w:color w:val="000000" w:themeColor="text1"/>
          <w:sz w:val="24"/>
          <w:szCs w:val="24"/>
          <w:highlight w:val="none"/>
          <w:lang w:val="pt-BR"/>
        </w:rPr>
      </w:pPr>
      <w:r>
        <w:rPr>
          <w:rFonts w:ascii="Times New Roman" w:hAnsi="Times New Roman" w:eastAsia="Times New Roman" w:cs="Times New Roman"/>
          <w:color w:val="000000" w:themeColor="text1"/>
          <w:sz w:val="24"/>
          <w:szCs w:val="24"/>
          <w:highlight w:val="none"/>
          <w:lang w:val="pt-BR"/>
        </w:rPr>
      </w:r>
      <w:r>
        <w:rPr>
          <w:rFonts w:ascii="Times New Roman" w:hAnsi="Times New Roman" w:eastAsia="Times New Roman" w:cs="Times New Roman"/>
          <w:color w:val="000000" w:themeColor="text1"/>
          <w:sz w:val="24"/>
          <w:szCs w:val="24"/>
          <w:highlight w:val="none"/>
          <w:lang w:val="pt-BR"/>
        </w:rPr>
      </w:r>
      <w:r>
        <w:rPr>
          <w:rFonts w:ascii="Times New Roman" w:hAnsi="Times New Roman" w:eastAsia="Times New Roman" w:cs="Times New Roman"/>
          <w:color w:val="000000" w:themeColor="text1"/>
          <w:sz w:val="24"/>
          <w:szCs w:val="24"/>
          <w:highlight w:val="none"/>
          <w:lang w:val="pt-BR"/>
        </w:rPr>
      </w:r>
    </w:p>
    <w:p>
      <w:pPr>
        <w:pBdr/>
        <w:spacing w:line="360" w:lineRule="auto"/>
        <w:ind w:firstLine="0"/>
        <w:jc w:val="left"/>
        <w:rPr>
          <w:rFonts w:ascii="Times New Roman" w:hAnsi="Times New Roman" w:eastAsia="Times New Roman" w:cs="Times New Roman"/>
          <w:color w:val="000000" w:themeColor="text1"/>
          <w:sz w:val="24"/>
          <w:szCs w:val="24"/>
          <w:highlight w:val="none"/>
          <w:lang w:val="pt-BR"/>
        </w:rPr>
      </w:pPr>
      <w:r>
        <w:rPr>
          <w:rFonts w:ascii="Times New Roman" w:hAnsi="Times New Roman" w:eastAsia="Times New Roman" w:cs="Times New Roman"/>
          <w:color w:val="000000" w:themeColor="text1"/>
          <w:sz w:val="24"/>
          <w:szCs w:val="24"/>
          <w:highlight w:val="none"/>
          <w:lang w:val="pt-BR"/>
        </w:rPr>
      </w:r>
      <w:r>
        <w:rPr>
          <w:rFonts w:ascii="Times New Roman" w:hAnsi="Times New Roman" w:eastAsia="Times New Roman" w:cs="Times New Roman"/>
          <w:color w:val="000000" w:themeColor="text1"/>
          <w:sz w:val="24"/>
          <w:szCs w:val="24"/>
          <w:highlight w:val="none"/>
          <w:lang w:val="pt-BR"/>
        </w:rPr>
      </w:r>
      <w:r>
        <w:rPr>
          <w:rFonts w:ascii="Times New Roman" w:hAnsi="Times New Roman" w:eastAsia="Times New Roman" w:cs="Times New Roman"/>
          <w:color w:val="000000" w:themeColor="text1"/>
          <w:sz w:val="24"/>
          <w:szCs w:val="24"/>
          <w:highlight w:val="none"/>
          <w:lang w:val="pt-BR"/>
        </w:rPr>
      </w:r>
    </w:p>
    <w:p>
      <w:pPr>
        <w:pBdr/>
        <w:spacing/>
        <w:ind/>
        <w:jc w:val="center"/>
        <w:rPr>
          <w:rFonts w:ascii="Times New Roman" w:hAnsi="Times New Roman" w:eastAsia="Times New Roman" w:cs="Times New Roman"/>
          <w:sz w:val="20"/>
          <w:szCs w:val="20"/>
          <w:lang w:val="pt-BR"/>
        </w:rPr>
      </w:pPr>
      <w:r>
        <w:rPr>
          <w:rFonts w:ascii="Times New Roman" w:hAnsi="Times New Roman" w:eastAsia="Times New Roman" w:cs="Times New Roman"/>
          <w:sz w:val="20"/>
          <w:szCs w:val="20"/>
          <w:lang w:val="pt-BR"/>
        </w:rPr>
        <w:t xml:space="preserve">Fonte: Wikipedia, 2024</w:t>
      </w:r>
      <w:r>
        <w:rPr>
          <w:rFonts w:ascii="Times New Roman" w:hAnsi="Times New Roman" w:eastAsia="Times New Roman" w:cs="Times New Roman"/>
          <w:sz w:val="20"/>
          <w:szCs w:val="20"/>
          <w:lang w:val="pt-BR"/>
        </w:rPr>
      </w:r>
      <w:r>
        <w:rPr>
          <w:rFonts w:ascii="Times New Roman" w:hAnsi="Times New Roman" w:eastAsia="Times New Roman" w:cs="Times New Roman"/>
          <w:sz w:val="20"/>
          <w:szCs w:val="20"/>
          <w:lang w:val="pt-BR"/>
        </w:rPr>
      </w:r>
    </w:p>
    <w:p>
      <w:pPr>
        <w:pBdr/>
        <w:spacing w:line="360" w:lineRule="auto"/>
        <w:ind w:firstLine="708"/>
        <w:jc w:val="both"/>
        <w:rPr>
          <w:rFonts w:ascii="Times New Roman" w:hAnsi="Times New Roman" w:eastAsia="Times New Roman" w:cs="Times New Roman"/>
          <w:color w:val="000000" w:themeColor="text1"/>
          <w:sz w:val="24"/>
          <w:szCs w:val="24"/>
          <w:lang w:val="pt-BR"/>
        </w:rPr>
      </w:pPr>
      <w:r>
        <w:rPr>
          <w:rFonts w:ascii="Times New Roman" w:hAnsi="Times New Roman" w:eastAsia="Times New Roman" w:cs="Times New Roman"/>
          <w:color w:val="000000" w:themeColor="text1"/>
          <w:sz w:val="24"/>
          <w:szCs w:val="24"/>
          <w:lang w:val="pt-BR"/>
        </w:rPr>
      </w:r>
      <w:r>
        <w:rPr>
          <w:rFonts w:ascii="Times New Roman" w:hAnsi="Times New Roman" w:eastAsia="Times New Roman" w:cs="Times New Roman"/>
          <w:color w:val="000000" w:themeColor="text1"/>
          <w:sz w:val="24"/>
          <w:szCs w:val="24"/>
          <w:lang w:val="pt-BR"/>
        </w:rPr>
        <w:t xml:space="preserve">Grace, tamb</w:t>
      </w:r>
      <w:r>
        <w:rPr>
          <w:rFonts w:ascii="Times New Roman" w:hAnsi="Times New Roman" w:eastAsia="Times New Roman" w:cs="Times New Roman"/>
          <w:color w:val="000000" w:themeColor="text1"/>
          <w:sz w:val="24"/>
          <w:szCs w:val="24"/>
          <w:lang w:val="pt-BR"/>
        </w:rPr>
        <w:t xml:space="preserve">ém almirante da marinha norte-americana, </w:t>
      </w:r>
      <w:r>
        <w:rPr>
          <w:rFonts w:ascii="Times New Roman" w:hAnsi="Times New Roman" w:eastAsia="Times New Roman" w:cs="Times New Roman"/>
          <w:color w:val="000000" w:themeColor="text1"/>
          <w:sz w:val="24"/>
          <w:szCs w:val="24"/>
          <w:lang w:val="pt-BR"/>
        </w:rPr>
        <w:t xml:space="preserve">começou seus trabalhos na computaç</w:t>
      </w:r>
      <w:r>
        <w:rPr>
          <w:rFonts w:ascii="Times New Roman" w:hAnsi="Times New Roman" w:eastAsia="Times New Roman" w:cs="Times New Roman"/>
          <w:color w:val="000000" w:themeColor="text1"/>
          <w:sz w:val="24"/>
          <w:szCs w:val="24"/>
          <w:lang w:val="pt-BR"/>
        </w:rPr>
        <w:t xml:space="preserve">ão ao participar no desenvolvimento do Mark I (Harvard) – conhecido como a Calculadora Autom</w:t>
      </w:r>
      <w:r>
        <w:rPr>
          <w:rFonts w:ascii="Times New Roman" w:hAnsi="Times New Roman" w:eastAsia="Times New Roman" w:cs="Times New Roman"/>
          <w:color w:val="000000" w:themeColor="text1"/>
          <w:sz w:val="24"/>
          <w:szCs w:val="24"/>
          <w:lang w:val="pt-BR"/>
        </w:rPr>
        <w:t xml:space="preserve">ática Controlada por Sequ</w:t>
      </w:r>
      <w:r>
        <w:rPr>
          <w:rFonts w:ascii="Times New Roman" w:hAnsi="Times New Roman" w:eastAsia="Times New Roman" w:cs="Times New Roman"/>
          <w:color w:val="000000" w:themeColor="text1"/>
          <w:sz w:val="24"/>
          <w:szCs w:val="24"/>
          <w:lang w:val="pt-BR"/>
        </w:rPr>
        <w:t xml:space="preserve">ência</w:t>
      </w:r>
      <w:r>
        <w:rPr>
          <w:rFonts w:ascii="Times New Roman" w:hAnsi="Times New Roman" w:eastAsia="Times New Roman" w:cs="Times New Roman"/>
          <w:color w:val="000000" w:themeColor="text1"/>
          <w:sz w:val="24"/>
          <w:szCs w:val="24"/>
          <w:lang w:val="pt-BR"/>
        </w:rPr>
        <w:t xml:space="preserve">, por executar longos c</w:t>
      </w:r>
      <w:r>
        <w:rPr>
          <w:rFonts w:ascii="Times New Roman" w:hAnsi="Times New Roman" w:eastAsia="Times New Roman" w:cs="Times New Roman"/>
          <w:color w:val="000000" w:themeColor="text1"/>
          <w:sz w:val="24"/>
          <w:szCs w:val="24"/>
          <w:lang w:val="pt-BR"/>
        </w:rPr>
        <w:t xml:space="preserve">álculos de forma autom</w:t>
      </w:r>
      <w:r>
        <w:rPr>
          <w:rFonts w:ascii="Times New Roman" w:hAnsi="Times New Roman" w:eastAsia="Times New Roman" w:cs="Times New Roman"/>
          <w:color w:val="000000" w:themeColor="text1"/>
          <w:sz w:val="24"/>
          <w:szCs w:val="24"/>
          <w:lang w:val="pt-BR"/>
        </w:rPr>
        <w:t xml:space="preserve">ática – </w:t>
      </w:r>
      <w:r>
        <w:rPr>
          <w:rFonts w:ascii="Times New Roman" w:hAnsi="Times New Roman" w:eastAsia="Times New Roman" w:cs="Times New Roman"/>
          <w:color w:val="000000" w:themeColor="text1"/>
          <w:sz w:val="24"/>
          <w:szCs w:val="24"/>
          <w:lang w:val="pt-BR"/>
        </w:rPr>
        <w:t xml:space="preserve"> per</w:t>
      </w:r>
      <w:r>
        <w:rPr>
          <w:rFonts w:ascii="Times New Roman" w:hAnsi="Times New Roman" w:eastAsia="Times New Roman" w:cs="Times New Roman"/>
          <w:color w:val="000000" w:themeColor="text1"/>
          <w:sz w:val="24"/>
          <w:szCs w:val="24"/>
          <w:lang w:val="pt-BR"/>
        </w:rPr>
        <w:t xml:space="preserve">íodo este em que p</w:t>
      </w:r>
      <w:r>
        <w:rPr>
          <w:rFonts w:ascii="Times New Roman" w:hAnsi="Times New Roman" w:eastAsia="Times New Roman" w:cs="Times New Roman"/>
          <w:color w:val="000000" w:themeColor="text1"/>
          <w:sz w:val="24"/>
          <w:szCs w:val="24"/>
          <w:lang w:val="pt-BR"/>
        </w:rPr>
        <w:t xml:space="preserve">ôde contribuir com diversas pesquisas acad</w:t>
      </w:r>
      <w:r>
        <w:rPr>
          <w:rFonts w:ascii="Times New Roman" w:hAnsi="Times New Roman" w:eastAsia="Times New Roman" w:cs="Times New Roman"/>
          <w:color w:val="000000" w:themeColor="text1"/>
          <w:sz w:val="24"/>
          <w:szCs w:val="24"/>
          <w:lang w:val="pt-BR"/>
        </w:rPr>
        <w:t xml:space="preserve">êmicas (YALE, 2024). </w:t>
      </w:r>
      <w:r>
        <w:rPr>
          <w:rFonts w:ascii="Times New Roman" w:hAnsi="Times New Roman" w:eastAsia="Times New Roman" w:cs="Times New Roman"/>
          <w:color w:val="000000" w:themeColor="text1"/>
          <w:sz w:val="24"/>
          <w:szCs w:val="24"/>
          <w:highlight w:val="none"/>
          <w:lang w:val="pt-BR"/>
        </w:rPr>
      </w:r>
      <w:r>
        <w:rPr>
          <w:rFonts w:ascii="Times New Roman" w:hAnsi="Times New Roman" w:eastAsia="Times New Roman" w:cs="Times New Roman"/>
          <w:color w:val="000000" w:themeColor="text1"/>
          <w:sz w:val="24"/>
          <w:szCs w:val="24"/>
          <w:lang w:val="pt-BR"/>
        </w:rPr>
      </w:r>
    </w:p>
    <w:p>
      <w:pPr>
        <w:pBdr/>
        <w:spacing w:line="360" w:lineRule="auto"/>
        <w:ind w:firstLine="708"/>
        <w:jc w:val="both"/>
        <w:rPr>
          <w:rFonts w:ascii="Times New Roman" w:hAnsi="Times New Roman" w:eastAsia="Times New Roman" w:cs="Times New Roman"/>
          <w:color w:val="000000" w:themeColor="text1"/>
          <w:sz w:val="24"/>
          <w:szCs w:val="24"/>
          <w:highlight w:val="none"/>
          <w:lang w:val="pt-BR"/>
        </w:rPr>
      </w:pPr>
      <w:r>
        <w:rPr>
          <w:rFonts w:ascii="Times New Roman" w:hAnsi="Times New Roman" w:eastAsia="Times New Roman" w:cs="Times New Roman"/>
          <w:color w:val="000000" w:themeColor="text1"/>
          <w:sz w:val="24"/>
          <w:szCs w:val="24"/>
          <w:lang w:val="pt-BR"/>
        </w:rPr>
      </w:r>
      <w:r>
        <w:rPr>
          <w:rFonts w:ascii="Times New Roman" w:hAnsi="Times New Roman" w:eastAsia="Times New Roman" w:cs="Times New Roman"/>
          <w:color w:val="000000" w:themeColor="text1"/>
          <w:sz w:val="24"/>
          <w:szCs w:val="24"/>
          <w:lang w:val="pt-BR"/>
        </w:rPr>
        <w:t xml:space="preserve">J</w:t>
      </w:r>
      <w:r>
        <w:rPr>
          <w:rFonts w:ascii="Times New Roman" w:hAnsi="Times New Roman" w:eastAsia="Times New Roman" w:cs="Times New Roman"/>
          <w:color w:val="000000" w:themeColor="text1"/>
          <w:sz w:val="24"/>
          <w:szCs w:val="24"/>
          <w:lang w:val="pt-BR"/>
        </w:rPr>
        <w:t xml:space="preserve">á no ano de 1949, </w:t>
      </w:r>
      <w:r>
        <w:rPr>
          <w:rFonts w:ascii="Times New Roman" w:hAnsi="Times New Roman" w:eastAsia="Times New Roman" w:cs="Times New Roman"/>
          <w:color w:val="000000" w:themeColor="text1"/>
          <w:sz w:val="24"/>
          <w:szCs w:val="24"/>
          <w:lang w:val="pt-BR"/>
        </w:rPr>
        <w:t xml:space="preserve">começou a pesquisar para a </w:t>
      </w:r>
      <w:r>
        <w:rPr>
          <w:rFonts w:ascii="Times New Roman" w:hAnsi="Times New Roman" w:eastAsia="Times New Roman" w:cs="Times New Roman"/>
          <w:i/>
          <w:iCs/>
          <w:color w:val="000000" w:themeColor="text1"/>
          <w:sz w:val="24"/>
          <w:szCs w:val="24"/>
          <w:lang w:val="pt-BR"/>
        </w:rPr>
        <w:t xml:space="preserve">Eckert-</w:t>
      </w:r>
      <w:r>
        <w:rPr>
          <w:rFonts w:ascii="Times New Roman" w:hAnsi="Times New Roman" w:eastAsia="Times New Roman" w:cs="Times New Roman"/>
          <w:i/>
          <w:iCs/>
          <w:color w:val="000000" w:themeColor="text1"/>
          <w:sz w:val="24"/>
          <w:szCs w:val="24"/>
          <w:lang w:val="pt-BR"/>
        </w:rPr>
        <w:t xml:space="preserve">Mauchly</w:t>
      </w:r>
      <w:r>
        <w:rPr>
          <w:rFonts w:ascii="Times New Roman" w:hAnsi="Times New Roman" w:eastAsia="Times New Roman" w:cs="Times New Roman"/>
          <w:i/>
          <w:iCs/>
          <w:color w:val="000000" w:themeColor="text1"/>
          <w:sz w:val="24"/>
          <w:szCs w:val="24"/>
          <w:lang w:val="pt-BR"/>
        </w:rPr>
        <w:t xml:space="preserve"> Computer Corporation</w:t>
      </w:r>
      <w:r>
        <w:rPr>
          <w:rFonts w:ascii="Times New Roman" w:hAnsi="Times New Roman" w:eastAsia="Times New Roman" w:cs="Times New Roman"/>
          <w:color w:val="000000" w:themeColor="text1"/>
          <w:sz w:val="24"/>
          <w:szCs w:val="24"/>
          <w:lang w:val="pt-BR"/>
        </w:rPr>
        <w:t xml:space="preserve"> em 1949, onde projetou um</w:t>
      </w:r>
      <w:r>
        <w:rPr>
          <w:rFonts w:ascii="Times New Roman" w:hAnsi="Times New Roman" w:eastAsia="Times New Roman" w:cs="Times New Roman"/>
          <w:color w:val="000000" w:themeColor="text1"/>
          <w:sz w:val="24"/>
          <w:szCs w:val="24"/>
          <w:lang w:val="pt-BR"/>
        </w:rPr>
        <w:t xml:space="preserve"> ligador/compilador </w:t>
      </w:r>
      <w:r>
        <w:rPr>
          <w:rFonts w:ascii="Times New Roman" w:hAnsi="Times New Roman" w:eastAsia="Times New Roman" w:cs="Times New Roman"/>
          <w:color w:val="000000" w:themeColor="text1"/>
          <w:sz w:val="24"/>
          <w:szCs w:val="24"/>
          <w:lang w:val="pt-BR"/>
        </w:rPr>
        <w:t xml:space="preserve">para o sistema A-0, ainda que se distancie um pouco da noç</w:t>
      </w:r>
      <w:r>
        <w:rPr>
          <w:rFonts w:ascii="Times New Roman" w:hAnsi="Times New Roman" w:eastAsia="Times New Roman" w:cs="Times New Roman"/>
          <w:color w:val="000000" w:themeColor="text1"/>
          <w:sz w:val="24"/>
          <w:szCs w:val="24"/>
          <w:lang w:val="pt-BR"/>
        </w:rPr>
        <w:t xml:space="preserve">ão dos compiladores modernos, pois seu programa convertia termos em ingl</w:t>
      </w:r>
      <w:r>
        <w:rPr>
          <w:rFonts w:ascii="Times New Roman" w:hAnsi="Times New Roman" w:eastAsia="Times New Roman" w:cs="Times New Roman"/>
          <w:color w:val="000000" w:themeColor="text1"/>
          <w:sz w:val="24"/>
          <w:szCs w:val="24"/>
          <w:lang w:val="pt-BR"/>
        </w:rPr>
        <w:t xml:space="preserve">ês para o c</w:t>
      </w:r>
      <w:r>
        <w:rPr>
          <w:rFonts w:ascii="Times New Roman" w:hAnsi="Times New Roman" w:eastAsia="Times New Roman" w:cs="Times New Roman"/>
          <w:color w:val="000000" w:themeColor="text1"/>
          <w:sz w:val="24"/>
          <w:szCs w:val="24"/>
          <w:lang w:val="pt-BR"/>
        </w:rPr>
        <w:t xml:space="preserve">ódigo de baixo n</w:t>
      </w:r>
      <w:r>
        <w:rPr>
          <w:rFonts w:ascii="Times New Roman" w:hAnsi="Times New Roman" w:eastAsia="Times New Roman" w:cs="Times New Roman"/>
          <w:color w:val="000000" w:themeColor="text1"/>
          <w:sz w:val="24"/>
          <w:szCs w:val="24"/>
          <w:lang w:val="pt-BR"/>
        </w:rPr>
        <w:t xml:space="preserve">ível (YALE, 2024).</w:t>
      </w:r>
      <w:r>
        <w:rPr>
          <w:rFonts w:ascii="Times New Roman" w:hAnsi="Times New Roman" w:eastAsia="Times New Roman" w:cs="Times New Roman"/>
          <w:color w:val="000000" w:themeColor="text1"/>
          <w:sz w:val="24"/>
          <w:szCs w:val="24"/>
          <w:highlight w:val="none"/>
          <w:lang w:val="pt-BR"/>
        </w:rPr>
      </w:r>
      <w:r>
        <w:rPr>
          <w:rFonts w:ascii="Times New Roman" w:hAnsi="Times New Roman" w:eastAsia="Times New Roman" w:cs="Times New Roman"/>
          <w:color w:val="000000" w:themeColor="text1"/>
          <w:sz w:val="24"/>
          <w:szCs w:val="24"/>
          <w:highlight w:val="none"/>
          <w:lang w:val="pt-BR"/>
        </w:rPr>
      </w:r>
    </w:p>
    <w:p>
      <w:pPr>
        <w:pBdr/>
        <w:spacing w:line="360" w:lineRule="auto"/>
        <w:ind w:firstLine="708"/>
        <w:jc w:val="both"/>
        <w:rPr>
          <w:rFonts w:ascii="Times New Roman" w:hAnsi="Times New Roman" w:eastAsia="Times New Roman" w:cs="Times New Roman"/>
          <w:color w:val="000000" w:themeColor="text1"/>
          <w:sz w:val="24"/>
          <w:szCs w:val="24"/>
          <w:lang w:val="pt-BR"/>
        </w:rPr>
      </w:pPr>
      <w:r>
        <w:rPr>
          <w:rFonts w:ascii="Times New Roman" w:hAnsi="Times New Roman" w:eastAsia="Times New Roman" w:cs="Times New Roman"/>
          <w:color w:val="000000" w:themeColor="text1"/>
          <w:sz w:val="24"/>
          <w:szCs w:val="24"/>
          <w:lang w:val="pt-BR"/>
        </w:rPr>
      </w:r>
      <w:r>
        <w:rPr>
          <w:rFonts w:ascii="Times New Roman" w:hAnsi="Times New Roman" w:eastAsia="Times New Roman" w:cs="Times New Roman"/>
          <w:color w:val="000000" w:themeColor="text1"/>
          <w:sz w:val="24"/>
          <w:szCs w:val="24"/>
          <w:lang w:val="pt-BR"/>
        </w:rPr>
        <w:t xml:space="preserve">A partir disso, ela foi nomeada a primeira diretora de programaç</w:t>
      </w:r>
      <w:r>
        <w:rPr>
          <w:rFonts w:ascii="Times New Roman" w:hAnsi="Times New Roman" w:eastAsia="Times New Roman" w:cs="Times New Roman"/>
          <w:color w:val="000000" w:themeColor="text1"/>
          <w:sz w:val="24"/>
          <w:szCs w:val="24"/>
          <w:lang w:val="pt-BR"/>
        </w:rPr>
        <w:t xml:space="preserve">ão autom</w:t>
      </w:r>
      <w:r>
        <w:rPr>
          <w:rFonts w:ascii="Times New Roman" w:hAnsi="Times New Roman" w:eastAsia="Times New Roman" w:cs="Times New Roman"/>
          <w:color w:val="000000" w:themeColor="text1"/>
          <w:sz w:val="24"/>
          <w:szCs w:val="24"/>
          <w:lang w:val="pt-BR"/>
        </w:rPr>
        <w:t xml:space="preserve">ática</w:t>
      </w:r>
      <w:r>
        <w:rPr>
          <w:rFonts w:ascii="Times New Roman" w:hAnsi="Times New Roman" w:eastAsia="Times New Roman" w:cs="Times New Roman"/>
          <w:color w:val="000000" w:themeColor="text1"/>
          <w:sz w:val="24"/>
          <w:szCs w:val="24"/>
          <w:lang w:val="pt-BR"/>
        </w:rPr>
        <w:t xml:space="preserve">, para que conseguisse desenvolver linguagens de programaç</w:t>
      </w:r>
      <w:r>
        <w:rPr>
          <w:rFonts w:ascii="Times New Roman" w:hAnsi="Times New Roman" w:eastAsia="Times New Roman" w:cs="Times New Roman"/>
          <w:color w:val="000000" w:themeColor="text1"/>
          <w:sz w:val="24"/>
          <w:szCs w:val="24"/>
          <w:lang w:val="pt-BR"/>
        </w:rPr>
        <w:t xml:space="preserve">ão baseadas na ideia de ter um compilador rodando. Nisso surgiram o Arith-matic, Math-matic e o Flow-matic.</w:t>
      </w:r>
      <w:r>
        <w:rPr>
          <w:rFonts w:ascii="Times New Roman" w:hAnsi="Times New Roman" w:eastAsia="Times New Roman" w:cs="Times New Roman"/>
          <w:color w:val="000000" w:themeColor="text1"/>
          <w:sz w:val="24"/>
          <w:szCs w:val="24"/>
          <w:lang w:val="pt-BR"/>
        </w:rPr>
        <w:t xml:space="preserve"> </w:t>
      </w:r>
      <w:r>
        <w:rPr>
          <w:rFonts w:ascii="Times New Roman" w:hAnsi="Times New Roman" w:eastAsia="Times New Roman" w:cs="Times New Roman"/>
          <w:color w:val="000000" w:themeColor="text1"/>
          <w:sz w:val="24"/>
          <w:szCs w:val="24"/>
          <w:highlight w:val="none"/>
          <w:lang w:val="pt-BR"/>
        </w:rPr>
        <w:t xml:space="preserve">Em 1952, </w:t>
      </w:r>
      <w:r>
        <w:rPr>
          <w:rFonts w:ascii="Times New Roman" w:hAnsi="Times New Roman" w:eastAsia="Times New Roman" w:cs="Times New Roman"/>
          <w:color w:val="000000" w:themeColor="text1"/>
          <w:sz w:val="24"/>
          <w:szCs w:val="24"/>
          <w:lang w:val="pt-BR"/>
        </w:rPr>
        <w:t xml:space="preserve">Hopper tamb</w:t>
      </w:r>
      <w:r>
        <w:rPr>
          <w:rFonts w:ascii="Times New Roman" w:hAnsi="Times New Roman" w:eastAsia="Times New Roman" w:cs="Times New Roman"/>
          <w:color w:val="000000" w:themeColor="text1"/>
          <w:sz w:val="24"/>
          <w:szCs w:val="24"/>
          <w:lang w:val="pt-BR"/>
        </w:rPr>
        <w:t xml:space="preserve">ém p</w:t>
      </w:r>
      <w:r>
        <w:rPr>
          <w:rFonts w:ascii="Times New Roman" w:hAnsi="Times New Roman" w:eastAsia="Times New Roman" w:cs="Times New Roman"/>
          <w:color w:val="000000" w:themeColor="text1"/>
          <w:sz w:val="24"/>
          <w:szCs w:val="24"/>
          <w:lang w:val="pt-BR"/>
        </w:rPr>
        <w:t xml:space="preserve">ôde</w:t>
      </w:r>
      <w:r>
        <w:rPr>
          <w:rFonts w:ascii="Times New Roman" w:hAnsi="Times New Roman" w:eastAsia="Times New Roman" w:cs="Times New Roman"/>
          <w:color w:val="000000" w:themeColor="text1"/>
          <w:sz w:val="24"/>
          <w:szCs w:val="24"/>
          <w:lang w:val="pt-BR"/>
        </w:rPr>
        <w:t xml:space="preserve">  participar do time que desenvolveu o UNIVAC I</w:t>
      </w:r>
      <w:r>
        <w:rPr>
          <w:rFonts w:ascii="Times New Roman" w:hAnsi="Times New Roman" w:eastAsia="Times New Roman" w:cs="Times New Roman"/>
          <w:color w:val="000000" w:themeColor="text1"/>
          <w:sz w:val="24"/>
          <w:szCs w:val="24"/>
          <w:lang w:val="pt-BR"/>
        </w:rPr>
        <w:t xml:space="preserve">. Esse foi um computador mais competitivo em termos de processamento do que o Mark I </w:t>
      </w:r>
      <w:r>
        <w:rPr>
          <w:rFonts w:ascii="Times New Roman" w:hAnsi="Times New Roman" w:eastAsia="Times New Roman" w:cs="Times New Roman"/>
          <w:color w:val="000000" w:themeColor="text1"/>
          <w:sz w:val="24"/>
          <w:szCs w:val="24"/>
          <w:lang w:val="pt-BR"/>
        </w:rPr>
        <w:t xml:space="preserve">(YALE, 2024)</w:t>
      </w:r>
      <w:r>
        <w:rPr>
          <w:rFonts w:ascii="Times New Roman" w:hAnsi="Times New Roman" w:eastAsia="Times New Roman" w:cs="Times New Roman"/>
          <w:color w:val="000000" w:themeColor="text1"/>
          <w:sz w:val="24"/>
          <w:szCs w:val="24"/>
          <w:lang w:val="pt-BR"/>
        </w:rPr>
        <w:t xml:space="preserve">.</w:t>
      </w:r>
      <w:r>
        <w:rPr>
          <w:rFonts w:ascii="Times New Roman" w:hAnsi="Times New Roman" w:eastAsia="Times New Roman" w:cs="Times New Roman"/>
          <w:color w:val="000000" w:themeColor="text1"/>
          <w:sz w:val="24"/>
          <w:szCs w:val="24"/>
          <w:lang w:val="pt-BR"/>
        </w:rPr>
      </w:r>
      <w:r>
        <w:rPr>
          <w:rFonts w:ascii="Times New Roman" w:hAnsi="Times New Roman" w:eastAsia="Times New Roman" w:cs="Times New Roman"/>
          <w:color w:val="000000" w:themeColor="text1"/>
          <w:sz w:val="24"/>
          <w:szCs w:val="24"/>
          <w:lang w:val="pt-BR"/>
        </w:rPr>
      </w:r>
    </w:p>
    <w:p>
      <w:pPr>
        <w:pBdr/>
        <w:spacing w:line="360" w:lineRule="auto"/>
        <w:ind w:firstLine="708"/>
        <w:jc w:val="both"/>
        <w:rPr>
          <w:rFonts w:ascii="Times New Roman" w:hAnsi="Times New Roman" w:eastAsia="Times New Roman" w:cs="Times New Roman"/>
          <w:color w:val="000000" w:themeColor="text1"/>
          <w:sz w:val="24"/>
          <w:szCs w:val="24"/>
          <w:highlight w:val="none"/>
          <w:lang w:val="pt-BR"/>
        </w:rPr>
      </w:pPr>
      <w:r>
        <w:rPr>
          <w:rFonts w:ascii="Times New Roman" w:hAnsi="Times New Roman" w:eastAsia="Times New Roman" w:cs="Times New Roman"/>
          <w:color w:val="000000" w:themeColor="text1"/>
          <w:sz w:val="24"/>
          <w:szCs w:val="24"/>
          <w:highlight w:val="none"/>
          <w:lang w:val="pt-BR"/>
        </w:rPr>
        <w:t xml:space="preserve">Vale ressaltar que quando exp</w:t>
      </w:r>
      <w:r>
        <w:rPr>
          <w:rFonts w:ascii="Times New Roman" w:hAnsi="Times New Roman" w:eastAsia="Times New Roman" w:cs="Times New Roman"/>
          <w:color w:val="000000" w:themeColor="text1"/>
          <w:sz w:val="24"/>
          <w:szCs w:val="24"/>
          <w:highlight w:val="none"/>
          <w:lang w:val="pt-BR"/>
        </w:rPr>
        <w:t xml:space="preserve">ôs suas intenç</w:t>
      </w:r>
      <w:r>
        <w:rPr>
          <w:rFonts w:ascii="Times New Roman" w:hAnsi="Times New Roman" w:eastAsia="Times New Roman" w:cs="Times New Roman"/>
          <w:color w:val="000000" w:themeColor="text1"/>
          <w:sz w:val="24"/>
          <w:szCs w:val="24"/>
          <w:highlight w:val="none"/>
          <w:lang w:val="pt-BR"/>
        </w:rPr>
        <w:t xml:space="preserve">ões de criar uma linguagem de programaç</w:t>
      </w:r>
      <w:r>
        <w:rPr>
          <w:rFonts w:ascii="Times New Roman" w:hAnsi="Times New Roman" w:eastAsia="Times New Roman" w:cs="Times New Roman"/>
          <w:color w:val="000000" w:themeColor="text1"/>
          <w:sz w:val="24"/>
          <w:szCs w:val="24"/>
          <w:highlight w:val="none"/>
          <w:lang w:val="pt-BR"/>
        </w:rPr>
        <w:t xml:space="preserve">ão que usaria palavras inteiramente em ingl</w:t>
      </w:r>
      <w:r>
        <w:rPr>
          <w:rFonts w:ascii="Times New Roman" w:hAnsi="Times New Roman" w:eastAsia="Times New Roman" w:cs="Times New Roman"/>
          <w:color w:val="000000" w:themeColor="text1"/>
          <w:sz w:val="24"/>
          <w:szCs w:val="24"/>
          <w:highlight w:val="none"/>
          <w:lang w:val="pt-BR"/>
        </w:rPr>
        <w:t xml:space="preserve">ês, houve in</w:t>
      </w:r>
      <w:r>
        <w:rPr>
          <w:rFonts w:ascii="Times New Roman" w:hAnsi="Times New Roman" w:eastAsia="Times New Roman" w:cs="Times New Roman"/>
          <w:color w:val="000000" w:themeColor="text1"/>
          <w:sz w:val="24"/>
          <w:szCs w:val="24"/>
          <w:highlight w:val="none"/>
          <w:lang w:val="pt-BR"/>
        </w:rPr>
        <w:t xml:space="preserve">úmeras tentativas para dissuad</w:t>
      </w:r>
      <w:r>
        <w:rPr>
          <w:rFonts w:ascii="Times New Roman" w:hAnsi="Times New Roman" w:eastAsia="Times New Roman" w:cs="Times New Roman"/>
          <w:color w:val="000000" w:themeColor="text1"/>
          <w:sz w:val="24"/>
          <w:szCs w:val="24"/>
          <w:highlight w:val="none"/>
          <w:lang w:val="pt-BR"/>
        </w:rPr>
        <w:t xml:space="preserve">í-la</w:t>
      </w:r>
      <w:r>
        <w:rPr>
          <w:rFonts w:ascii="Times New Roman" w:hAnsi="Times New Roman" w:eastAsia="Times New Roman" w:cs="Times New Roman"/>
          <w:color w:val="000000" w:themeColor="text1"/>
          <w:sz w:val="24"/>
          <w:szCs w:val="24"/>
          <w:highlight w:val="none"/>
          <w:lang w:val="pt-BR"/>
        </w:rPr>
        <w:t xml:space="preserve">, por ser algo impens</w:t>
      </w:r>
      <w:r>
        <w:rPr>
          <w:rFonts w:ascii="Times New Roman" w:hAnsi="Times New Roman" w:eastAsia="Times New Roman" w:cs="Times New Roman"/>
          <w:color w:val="000000" w:themeColor="text1"/>
          <w:sz w:val="24"/>
          <w:szCs w:val="24"/>
          <w:highlight w:val="none"/>
          <w:lang w:val="pt-BR"/>
        </w:rPr>
        <w:t xml:space="preserve">ável, uma vez que computadores n</w:t>
      </w:r>
      <w:r>
        <w:rPr>
          <w:rFonts w:ascii="Times New Roman" w:hAnsi="Times New Roman" w:eastAsia="Times New Roman" w:cs="Times New Roman"/>
          <w:color w:val="000000" w:themeColor="text1"/>
          <w:sz w:val="24"/>
          <w:szCs w:val="24"/>
          <w:highlight w:val="none"/>
          <w:lang w:val="pt-BR"/>
        </w:rPr>
        <w:t xml:space="preserve">ão entenderiam ingl</w:t>
      </w:r>
      <w:r>
        <w:rPr>
          <w:rFonts w:ascii="Times New Roman" w:hAnsi="Times New Roman" w:eastAsia="Times New Roman" w:cs="Times New Roman"/>
          <w:color w:val="000000" w:themeColor="text1"/>
          <w:sz w:val="24"/>
          <w:szCs w:val="24"/>
          <w:highlight w:val="none"/>
          <w:lang w:val="pt-BR"/>
        </w:rPr>
        <w:t xml:space="preserve">ês. Apesar disso, ela persistiu e desenvolveu sua ideia, uma vez que pessoas programadoras de linguagem de baixo n</w:t>
      </w:r>
      <w:r>
        <w:rPr>
          <w:rFonts w:ascii="Times New Roman" w:hAnsi="Times New Roman" w:eastAsia="Times New Roman" w:cs="Times New Roman"/>
          <w:color w:val="000000" w:themeColor="text1"/>
          <w:sz w:val="24"/>
          <w:szCs w:val="24"/>
          <w:highlight w:val="none"/>
          <w:lang w:val="pt-BR"/>
        </w:rPr>
        <w:t xml:space="preserve">ível eram escassas e programas em ingl</w:t>
      </w:r>
      <w:r>
        <w:rPr>
          <w:rFonts w:ascii="Times New Roman" w:hAnsi="Times New Roman" w:eastAsia="Times New Roman" w:cs="Times New Roman"/>
          <w:color w:val="000000" w:themeColor="text1"/>
          <w:sz w:val="24"/>
          <w:szCs w:val="24"/>
          <w:highlight w:val="none"/>
          <w:lang w:val="pt-BR"/>
        </w:rPr>
        <w:t xml:space="preserve">ês deveriam se tornar poss</w:t>
      </w:r>
      <w:r>
        <w:rPr>
          <w:rFonts w:ascii="Times New Roman" w:hAnsi="Times New Roman" w:eastAsia="Times New Roman" w:cs="Times New Roman"/>
          <w:color w:val="000000" w:themeColor="text1"/>
          <w:sz w:val="24"/>
          <w:szCs w:val="24"/>
          <w:highlight w:val="none"/>
          <w:lang w:val="pt-BR"/>
        </w:rPr>
        <w:t xml:space="preserve">íveis de acontecer (Computer History Museum, 2024).</w:t>
      </w:r>
      <w:r>
        <w:rPr>
          <w:rFonts w:ascii="Times New Roman" w:hAnsi="Times New Roman" w:eastAsia="Times New Roman" w:cs="Times New Roman"/>
          <w:color w:val="000000" w:themeColor="text1"/>
          <w:sz w:val="24"/>
          <w:szCs w:val="24"/>
          <w:highlight w:val="none"/>
          <w:lang w:val="pt-BR"/>
        </w:rPr>
      </w:r>
      <w:r>
        <w:rPr>
          <w:rFonts w:ascii="Times New Roman" w:hAnsi="Times New Roman" w:eastAsia="Times New Roman" w:cs="Times New Roman"/>
          <w:color w:val="000000" w:themeColor="text1"/>
          <w:sz w:val="24"/>
          <w:szCs w:val="24"/>
          <w:highlight w:val="none"/>
          <w:lang w:val="pt-BR"/>
        </w:rPr>
      </w:r>
    </w:p>
    <w:p>
      <w:pPr>
        <w:pBdr/>
        <w:spacing w:line="360" w:lineRule="auto"/>
        <w:ind w:firstLine="708"/>
        <w:jc w:val="both"/>
        <w:rPr>
          <w:rFonts w:ascii="Times New Roman" w:hAnsi="Times New Roman" w:eastAsia="Times New Roman" w:cs="Times New Roman"/>
          <w:color w:val="000000" w:themeColor="text1"/>
          <w:sz w:val="24"/>
          <w:szCs w:val="24"/>
          <w:highlight w:val="none"/>
          <w:lang w:val="pt-BR"/>
        </w:rPr>
      </w:pPr>
      <w:r>
        <w:rPr>
          <w:rFonts w:ascii="Times New Roman" w:hAnsi="Times New Roman" w:eastAsia="Times New Roman" w:cs="Times New Roman"/>
          <w:color w:val="000000" w:themeColor="text1"/>
          <w:sz w:val="24"/>
          <w:szCs w:val="24"/>
          <w:lang w:val="pt-BR"/>
        </w:rPr>
        <w:t xml:space="preserve">J</w:t>
      </w:r>
      <w:r>
        <w:rPr>
          <w:rFonts w:ascii="Times New Roman" w:hAnsi="Times New Roman" w:eastAsia="Times New Roman" w:cs="Times New Roman"/>
          <w:color w:val="000000" w:themeColor="text1"/>
          <w:sz w:val="24"/>
          <w:szCs w:val="24"/>
          <w:lang w:val="pt-BR"/>
        </w:rPr>
        <w:t xml:space="preserve">á em meados dos anos 60,</w:t>
      </w:r>
      <w:r>
        <w:rPr>
          <w:rFonts w:ascii="Times New Roman" w:hAnsi="Times New Roman" w:eastAsia="Times New Roman" w:cs="Times New Roman"/>
          <w:color w:val="000000" w:themeColor="text1"/>
          <w:sz w:val="24"/>
          <w:szCs w:val="24"/>
          <w:lang w:val="pt-BR"/>
        </w:rPr>
        <w:t xml:space="preserve">  participou em um comit</w:t>
      </w:r>
      <w:r>
        <w:rPr>
          <w:rFonts w:ascii="Times New Roman" w:hAnsi="Times New Roman" w:eastAsia="Times New Roman" w:cs="Times New Roman"/>
          <w:color w:val="000000" w:themeColor="text1"/>
          <w:sz w:val="24"/>
          <w:szCs w:val="24"/>
          <w:lang w:val="pt-BR"/>
        </w:rPr>
        <w:t xml:space="preserve">ê no Pent</w:t>
      </w:r>
      <w:r>
        <w:rPr>
          <w:rFonts w:ascii="Times New Roman" w:hAnsi="Times New Roman" w:eastAsia="Times New Roman" w:cs="Times New Roman"/>
          <w:color w:val="000000" w:themeColor="text1"/>
          <w:sz w:val="24"/>
          <w:szCs w:val="24"/>
          <w:lang w:val="pt-BR"/>
        </w:rPr>
        <w:t xml:space="preserve">ágono durante a confer</w:t>
      </w:r>
      <w:r>
        <w:rPr>
          <w:rFonts w:ascii="Times New Roman" w:hAnsi="Times New Roman" w:eastAsia="Times New Roman" w:cs="Times New Roman"/>
          <w:color w:val="000000" w:themeColor="text1"/>
          <w:sz w:val="24"/>
          <w:szCs w:val="24"/>
          <w:lang w:val="pt-BR"/>
        </w:rPr>
        <w:t xml:space="preserve">ência chamada </w:t>
      </w:r>
      <w:r>
        <w:rPr>
          <w:rFonts w:ascii="Times New Roman" w:hAnsi="Times New Roman" w:eastAsia="Times New Roman" w:cs="Times New Roman"/>
          <w:i/>
          <w:iCs/>
          <w:color w:val="000000" w:themeColor="text1"/>
          <w:sz w:val="24"/>
          <w:szCs w:val="24"/>
          <w:lang w:val="pt-BR"/>
        </w:rPr>
        <w:t xml:space="preserve">Conference on Data Systems Languages </w:t>
      </w:r>
      <w:r>
        <w:rPr>
          <w:rFonts w:ascii="Times New Roman" w:hAnsi="Times New Roman" w:eastAsia="Times New Roman" w:cs="Times New Roman"/>
          <w:i w:val="0"/>
          <w:iCs w:val="0"/>
          <w:color w:val="000000" w:themeColor="text1"/>
          <w:sz w:val="24"/>
          <w:szCs w:val="24"/>
          <w:lang w:val="pt-BR"/>
        </w:rPr>
        <w:t xml:space="preserve">(</w:t>
      </w:r>
      <w:r>
        <w:rPr>
          <w:rFonts w:ascii="Times New Roman" w:hAnsi="Times New Roman" w:eastAsia="Times New Roman" w:cs="Times New Roman"/>
          <w:color w:val="000000" w:themeColor="text1"/>
          <w:sz w:val="24"/>
          <w:szCs w:val="24"/>
          <w:lang w:val="pt-BR"/>
        </w:rPr>
        <w:t xml:space="preserve">CODASYL</w:t>
      </w:r>
      <w:r>
        <w:rPr>
          <w:rFonts w:ascii="Times New Roman" w:hAnsi="Times New Roman" w:eastAsia="Times New Roman" w:cs="Times New Roman"/>
          <w:i w:val="0"/>
          <w:iCs w:val="0"/>
          <w:color w:val="000000" w:themeColor="text1"/>
          <w:sz w:val="24"/>
          <w:szCs w:val="24"/>
          <w:lang w:val="pt-BR"/>
        </w:rPr>
        <w:t xml:space="preserve">)</w:t>
      </w:r>
      <w:r>
        <w:rPr>
          <w:rFonts w:ascii="Times New Roman" w:hAnsi="Times New Roman" w:eastAsia="Times New Roman" w:cs="Times New Roman"/>
          <w:color w:val="000000" w:themeColor="text1"/>
          <w:sz w:val="24"/>
          <w:szCs w:val="24"/>
          <w:lang w:val="pt-BR"/>
        </w:rPr>
        <w:t xml:space="preserve">,  junto de outros 6 nomes como Vernon Reeves e Jean E. Sammet (</w:t>
      </w:r>
      <w:r>
        <w:rPr>
          <w:rFonts w:ascii="Times New Roman" w:hAnsi="Times New Roman" w:eastAsia="Times New Roman" w:cs="Times New Roman"/>
          <w:i/>
          <w:iCs/>
          <w:color w:val="000000" w:themeColor="text1"/>
          <w:sz w:val="24"/>
          <w:szCs w:val="24"/>
          <w:lang w:val="pt-BR"/>
        </w:rPr>
        <w:t xml:space="preserve">Sylvania Eletric Products</w:t>
      </w:r>
      <w:r>
        <w:rPr>
          <w:rFonts w:ascii="Times New Roman" w:hAnsi="Times New Roman" w:eastAsia="Times New Roman" w:cs="Times New Roman"/>
          <w:color w:val="000000" w:themeColor="text1"/>
          <w:sz w:val="24"/>
          <w:szCs w:val="24"/>
          <w:lang w:val="pt-BR"/>
        </w:rPr>
        <w:t xml:space="preserve">), William Selden, Gertrude Tierney (IBM), Howard Bromberg e Howard Discount (RCA) </w:t>
      </w:r>
      <w:r>
        <w:rPr>
          <w:rFonts w:ascii="Times New Roman" w:hAnsi="Times New Roman" w:eastAsia="Times New Roman" w:cs="Times New Roman"/>
          <w:color w:val="000000" w:themeColor="text1"/>
          <w:sz w:val="24"/>
          <w:szCs w:val="24"/>
          <w:lang w:val="pt-BR"/>
        </w:rPr>
        <w:t xml:space="preserve">(</w:t>
      </w:r>
      <w:r>
        <w:rPr>
          <w:rFonts w:ascii="Times New Roman" w:hAnsi="Times New Roman" w:eastAsia="Times New Roman" w:cs="Times New Roman"/>
          <w:sz w:val="24"/>
          <w:szCs w:val="24"/>
          <w:lang w:val="pt-BR"/>
        </w:rPr>
        <w:t xml:space="preserve">Bellis</w:t>
      </w:r>
      <w:r>
        <w:rPr>
          <w:rFonts w:ascii="Times New Roman" w:hAnsi="Times New Roman" w:eastAsia="Times New Roman" w:cs="Times New Roman"/>
          <w:color w:val="000000" w:themeColor="text1"/>
          <w:sz w:val="24"/>
          <w:szCs w:val="24"/>
          <w:lang w:val="pt-BR"/>
        </w:rPr>
        <w:t xml:space="preserve">, 2020). O intuito era mesclar o que havia no mercado para que os dados pudessem ser processados e favorecer os neg</w:t>
      </w:r>
      <w:r>
        <w:rPr>
          <w:rFonts w:ascii="Times New Roman" w:hAnsi="Times New Roman" w:eastAsia="Times New Roman" w:cs="Times New Roman"/>
          <w:color w:val="000000" w:themeColor="text1"/>
          <w:sz w:val="24"/>
          <w:szCs w:val="24"/>
          <w:lang w:val="pt-BR"/>
        </w:rPr>
        <w:t xml:space="preserve">ócios, e ser mais pr</w:t>
      </w:r>
      <w:r>
        <w:rPr>
          <w:rFonts w:ascii="Times New Roman" w:hAnsi="Times New Roman" w:eastAsia="Times New Roman" w:cs="Times New Roman"/>
          <w:color w:val="000000" w:themeColor="text1"/>
          <w:sz w:val="24"/>
          <w:szCs w:val="24"/>
          <w:lang w:val="pt-BR"/>
        </w:rPr>
        <w:t xml:space="preserve">óximo o poss</w:t>
      </w:r>
      <w:r>
        <w:rPr>
          <w:rFonts w:ascii="Times New Roman" w:hAnsi="Times New Roman" w:eastAsia="Times New Roman" w:cs="Times New Roman"/>
          <w:color w:val="000000" w:themeColor="text1"/>
          <w:sz w:val="24"/>
          <w:szCs w:val="24"/>
          <w:lang w:val="pt-BR"/>
        </w:rPr>
        <w:t xml:space="preserve">ível do ingl</w:t>
      </w:r>
      <w:r>
        <w:rPr>
          <w:rFonts w:ascii="Times New Roman" w:hAnsi="Times New Roman" w:eastAsia="Times New Roman" w:cs="Times New Roman"/>
          <w:color w:val="000000" w:themeColor="text1"/>
          <w:sz w:val="24"/>
          <w:szCs w:val="24"/>
          <w:lang w:val="pt-BR"/>
        </w:rPr>
        <w:t xml:space="preserve">ês para atrair mais desenvolvedores. Com a extens</w:t>
      </w:r>
      <w:r>
        <w:rPr>
          <w:rFonts w:ascii="Times New Roman" w:hAnsi="Times New Roman" w:eastAsia="Times New Roman" w:cs="Times New Roman"/>
          <w:color w:val="000000" w:themeColor="text1"/>
          <w:sz w:val="24"/>
          <w:szCs w:val="24"/>
          <w:lang w:val="pt-BR"/>
        </w:rPr>
        <w:t xml:space="preserve">ão do Flow-mathic e do COMTRAN, da IBM, surgiu o COBOL (</w:t>
      </w:r>
      <w:r>
        <w:rPr>
          <w:rFonts w:ascii="Times New Roman" w:hAnsi="Times New Roman" w:eastAsia="Times New Roman" w:cs="Times New Roman"/>
          <w:i/>
          <w:iCs/>
          <w:color w:val="000000" w:themeColor="text1"/>
          <w:sz w:val="24"/>
          <w:szCs w:val="24"/>
          <w:lang w:val="pt-BR"/>
        </w:rPr>
        <w:t xml:space="preserve">Common Business Oriented Language</w:t>
      </w:r>
      <w:r>
        <w:rPr>
          <w:rFonts w:ascii="Times New Roman" w:hAnsi="Times New Roman" w:eastAsia="Times New Roman" w:cs="Times New Roman"/>
          <w:color w:val="000000" w:themeColor="text1"/>
          <w:sz w:val="24"/>
          <w:szCs w:val="24"/>
          <w:lang w:val="pt-BR"/>
        </w:rPr>
        <w:t xml:space="preserve">) (YALE, 2024).</w:t>
      </w:r>
      <w:r>
        <w:rPr>
          <w:rFonts w:ascii="Times New Roman" w:hAnsi="Times New Roman" w:eastAsia="Times New Roman" w:cs="Times New Roman"/>
          <w:color w:val="000000" w:themeColor="text1"/>
          <w:sz w:val="24"/>
          <w:szCs w:val="24"/>
          <w:highlight w:val="none"/>
          <w:lang w:val="pt-BR"/>
        </w:rPr>
      </w:r>
      <w:r>
        <w:rPr>
          <w:rFonts w:ascii="Times New Roman" w:hAnsi="Times New Roman" w:eastAsia="Times New Roman" w:cs="Times New Roman"/>
          <w:color w:val="000000" w:themeColor="text1"/>
          <w:sz w:val="24"/>
          <w:szCs w:val="24"/>
          <w:highlight w:val="none"/>
          <w:lang w:val="pt-BR"/>
        </w:rPr>
      </w:r>
    </w:p>
    <w:p>
      <w:pPr>
        <w:pBdr/>
        <w:spacing w:line="360" w:lineRule="auto"/>
        <w:ind w:firstLine="708"/>
        <w:jc w:val="both"/>
        <w:rPr>
          <w:rFonts w:ascii="Times New Roman" w:hAnsi="Times New Roman" w:eastAsia="Times New Roman" w:cs="Times New Roman"/>
          <w:color w:val="000000" w:themeColor="text1"/>
          <w:sz w:val="24"/>
          <w:szCs w:val="24"/>
          <w:lang w:val="pt-BR"/>
        </w:rPr>
      </w:pPr>
      <w:r>
        <w:rPr>
          <w:rFonts w:ascii="Times New Roman" w:hAnsi="Times New Roman" w:eastAsia="Times New Roman" w:cs="Times New Roman"/>
          <w:color w:val="000000" w:themeColor="text1"/>
          <w:sz w:val="24"/>
          <w:szCs w:val="24"/>
          <w:highlight w:val="none"/>
          <w:lang w:val="pt-BR"/>
        </w:rPr>
        <w:t xml:space="preserve">Na d</w:t>
      </w:r>
      <w:r>
        <w:rPr>
          <w:rFonts w:ascii="Times New Roman" w:hAnsi="Times New Roman" w:eastAsia="Times New Roman" w:cs="Times New Roman"/>
          <w:color w:val="000000" w:themeColor="text1"/>
          <w:sz w:val="24"/>
          <w:szCs w:val="24"/>
          <w:highlight w:val="none"/>
          <w:lang w:val="pt-BR"/>
        </w:rPr>
        <w:t xml:space="preserve">écada seguinte, ela participou ativamente na defesa de redes de pequenos computadores distribu</w:t>
      </w:r>
      <w:r>
        <w:rPr>
          <w:rFonts w:ascii="Times New Roman" w:hAnsi="Times New Roman" w:eastAsia="Times New Roman" w:cs="Times New Roman"/>
          <w:color w:val="000000" w:themeColor="text1"/>
          <w:sz w:val="24"/>
          <w:szCs w:val="24"/>
          <w:highlight w:val="none"/>
          <w:lang w:val="pt-BR"/>
        </w:rPr>
        <w:t xml:space="preserve">ídos frente aos grandes computadores centralizados que at</w:t>
      </w:r>
      <w:r>
        <w:rPr>
          <w:rFonts w:ascii="Times New Roman" w:hAnsi="Times New Roman" w:eastAsia="Times New Roman" w:cs="Times New Roman"/>
          <w:color w:val="000000" w:themeColor="text1"/>
          <w:sz w:val="24"/>
          <w:szCs w:val="24"/>
          <w:highlight w:val="none"/>
          <w:lang w:val="pt-BR"/>
        </w:rPr>
        <w:t xml:space="preserve">é ent</w:t>
      </w:r>
      <w:r>
        <w:rPr>
          <w:rFonts w:ascii="Times New Roman" w:hAnsi="Times New Roman" w:eastAsia="Times New Roman" w:cs="Times New Roman"/>
          <w:color w:val="000000" w:themeColor="text1"/>
          <w:sz w:val="24"/>
          <w:szCs w:val="24"/>
          <w:highlight w:val="none"/>
          <w:lang w:val="pt-BR"/>
        </w:rPr>
        <w:t xml:space="preserve">ão haviam no Departamento de Defesa dos Estados Unidos. Al</w:t>
      </w:r>
      <w:r>
        <w:rPr>
          <w:rFonts w:ascii="Times New Roman" w:hAnsi="Times New Roman" w:eastAsia="Times New Roman" w:cs="Times New Roman"/>
          <w:color w:val="000000" w:themeColor="text1"/>
          <w:sz w:val="24"/>
          <w:szCs w:val="24"/>
          <w:highlight w:val="none"/>
          <w:lang w:val="pt-BR"/>
        </w:rPr>
        <w:t xml:space="preserve">ém disso, a sua padronizaç</w:t>
      </w:r>
      <w:r>
        <w:rPr>
          <w:rFonts w:ascii="Times New Roman" w:hAnsi="Times New Roman" w:eastAsia="Times New Roman" w:cs="Times New Roman"/>
          <w:color w:val="000000" w:themeColor="text1"/>
          <w:sz w:val="24"/>
          <w:szCs w:val="24"/>
          <w:highlight w:val="none"/>
          <w:lang w:val="pt-BR"/>
        </w:rPr>
        <w:t xml:space="preserve">ão no teste de sistemas de computadores fez com que houvesse uma converg</w:t>
      </w:r>
      <w:r>
        <w:rPr>
          <w:rFonts w:ascii="Times New Roman" w:hAnsi="Times New Roman" w:eastAsia="Times New Roman" w:cs="Times New Roman"/>
          <w:color w:val="000000" w:themeColor="text1"/>
          <w:sz w:val="24"/>
          <w:szCs w:val="24"/>
          <w:highlight w:val="none"/>
          <w:lang w:val="pt-BR"/>
        </w:rPr>
        <w:t xml:space="preserve">ência do uso do FORTRAN e COBOL a partir da sua padronizaç</w:t>
      </w:r>
      <w:r>
        <w:rPr>
          <w:rFonts w:ascii="Times New Roman" w:hAnsi="Times New Roman" w:eastAsia="Times New Roman" w:cs="Times New Roman"/>
          <w:color w:val="000000" w:themeColor="text1"/>
          <w:sz w:val="24"/>
          <w:szCs w:val="24"/>
          <w:highlight w:val="none"/>
          <w:lang w:val="pt-BR"/>
        </w:rPr>
        <w:t xml:space="preserve">ão, que mais tarde foi admitido pelo Instituto Nacional de Padr</w:t>
      </w:r>
      <w:r>
        <w:rPr>
          <w:rFonts w:ascii="Times New Roman" w:hAnsi="Times New Roman" w:eastAsia="Times New Roman" w:cs="Times New Roman"/>
          <w:color w:val="000000" w:themeColor="text1"/>
          <w:sz w:val="24"/>
          <w:szCs w:val="24"/>
          <w:highlight w:val="none"/>
          <w:lang w:val="pt-BR"/>
        </w:rPr>
        <w:t xml:space="preserve">ões e Tecnologia (NIST) (YALE, 2024).</w:t>
      </w:r>
      <w:r>
        <w:rPr>
          <w:rFonts w:ascii="Times New Roman" w:hAnsi="Times New Roman" w:eastAsia="Times New Roman" w:cs="Times New Roman"/>
          <w:color w:val="000000" w:themeColor="text1"/>
          <w:sz w:val="24"/>
          <w:szCs w:val="24"/>
          <w:highlight w:val="none"/>
          <w:lang w:val="pt-BR"/>
        </w:rPr>
      </w:r>
      <w:r>
        <w:rPr>
          <w:rFonts w:ascii="Times New Roman" w:hAnsi="Times New Roman" w:eastAsia="Times New Roman" w:cs="Times New Roman"/>
          <w:color w:val="000000" w:themeColor="text1"/>
          <w:sz w:val="24"/>
          <w:szCs w:val="24"/>
          <w:lang w:val="pt-BR"/>
        </w:rPr>
      </w:r>
    </w:p>
    <w:p>
      <w:pPr>
        <w:pBdr/>
        <w:spacing w:line="360" w:lineRule="auto"/>
        <w:ind w:firstLine="708"/>
        <w:jc w:val="both"/>
        <w:rPr>
          <w:rFonts w:ascii="Times New Roman" w:hAnsi="Times New Roman" w:eastAsia="Times New Roman" w:cs="Times New Roman"/>
          <w:color w:val="000000" w:themeColor="text1"/>
          <w:sz w:val="24"/>
          <w:szCs w:val="24"/>
          <w:highlight w:val="none"/>
          <w:lang w:val="pt-BR"/>
        </w:rPr>
      </w:pPr>
      <w:r>
        <w:rPr>
          <w:rFonts w:ascii="Times New Roman" w:hAnsi="Times New Roman" w:eastAsia="Times New Roman" w:cs="Times New Roman"/>
          <w:color w:val="000000" w:themeColor="text1"/>
          <w:sz w:val="24"/>
          <w:szCs w:val="24"/>
          <w:lang w:val="pt-BR"/>
        </w:rPr>
        <w:t xml:space="preserve">E</w:t>
      </w:r>
      <w:r>
        <w:rPr>
          <w:rFonts w:ascii="Times New Roman" w:hAnsi="Times New Roman" w:eastAsia="Times New Roman" w:cs="Times New Roman"/>
          <w:color w:val="000000" w:themeColor="text1"/>
          <w:sz w:val="24"/>
          <w:szCs w:val="24"/>
          <w:lang w:val="pt-BR"/>
        </w:rPr>
        <w:t xml:space="preserve">m 1991, com a Medalha Nacional de Tecnologia, e postumamente em 2016 pelo ex-presidente Barack Obama, pelos seus feitos tecnol</w:t>
      </w:r>
      <w:r>
        <w:rPr>
          <w:rFonts w:ascii="Times New Roman" w:hAnsi="Times New Roman" w:eastAsia="Times New Roman" w:cs="Times New Roman"/>
          <w:color w:val="000000" w:themeColor="text1"/>
          <w:sz w:val="24"/>
          <w:szCs w:val="24"/>
          <w:lang w:val="pt-BR"/>
        </w:rPr>
        <w:t xml:space="preserve">ógicos</w:t>
      </w:r>
      <w:r>
        <w:rPr>
          <w:rFonts w:ascii="Times New Roman" w:hAnsi="Times New Roman" w:eastAsia="Times New Roman" w:cs="Times New Roman"/>
          <w:color w:val="000000" w:themeColor="text1"/>
          <w:sz w:val="24"/>
          <w:szCs w:val="24"/>
          <w:lang w:val="pt-BR"/>
        </w:rPr>
        <w:t xml:space="preserve">, com a Medalha Presidencial da Liberdade (CBS News, 2024).</w:t>
      </w:r>
      <w:r>
        <w:rPr>
          <w:rFonts w:ascii="Times New Roman" w:hAnsi="Times New Roman" w:eastAsia="Times New Roman" w:cs="Times New Roman"/>
          <w:color w:val="000000" w:themeColor="text1"/>
          <w:sz w:val="24"/>
          <w:szCs w:val="24"/>
          <w:highlight w:val="none"/>
          <w:lang w:val="pt-BR"/>
        </w:rPr>
      </w:r>
      <w:r>
        <w:rPr>
          <w:rFonts w:ascii="Times New Roman" w:hAnsi="Times New Roman" w:eastAsia="Times New Roman" w:cs="Times New Roman"/>
          <w:color w:val="000000" w:themeColor="text1"/>
          <w:sz w:val="24"/>
          <w:szCs w:val="24"/>
          <w:highlight w:val="none"/>
          <w:lang w:val="pt-BR"/>
        </w:rPr>
      </w:r>
    </w:p>
    <w:p>
      <w:pPr>
        <w:pBdr/>
        <w:spacing w:line="360" w:lineRule="auto"/>
        <w:ind/>
        <w:jc w:val="center"/>
        <w:rPr>
          <w:rFonts w:ascii="Times New Roman" w:hAnsi="Times New Roman" w:eastAsia="Times New Roman" w:cs="Times New Roman"/>
          <w:bCs w:val="0"/>
          <w:i w:val="0"/>
          <w:sz w:val="20"/>
          <w:szCs w:val="20"/>
          <w:highlight w:val="none"/>
        </w:rPr>
      </w:pPr>
      <w:r>
        <mc:AlternateContent>
          <mc:Choice Requires="wpg">
            <w:drawing>
              <wp:anchor xmlns:wp="http://schemas.openxmlformats.org/drawingml/2006/wordprocessingDrawing" xmlns:wp14="http://schemas.microsoft.com/office/word/2010/wordprocessingDrawing" distT="0" distB="0" distL="115200" distR="115200" simplePos="0" relativeHeight="25600" behindDoc="0" locked="0" layoutInCell="1" allowOverlap="1">
                <wp:simplePos x="0" y="0"/>
                <wp:positionH relativeFrom="margin">
                  <wp:posOffset>1032846</wp:posOffset>
                </wp:positionH>
                <wp:positionV relativeFrom="paragraph">
                  <wp:posOffset>153765</wp:posOffset>
                </wp:positionV>
                <wp:extent cx="3334348" cy="2133600"/>
                <wp:effectExtent l="0" t="0" r="0" b="0"/>
                <wp:wrapSquare wrapText="bothSides"/>
                <wp:docPr id="1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902540" name=""/>
                        <pic:cNvPicPr>
                          <a:picLocks noChangeAspect="1"/>
                        </pic:cNvPicPr>
                        <pic:nvPr/>
                      </pic:nvPicPr>
                      <pic:blipFill>
                        <a:blip r:embed="rId23"/>
                        <a:srcRect l="0" t="5266" r="0" b="13801"/>
                        <a:stretch/>
                      </pic:blipFill>
                      <pic:spPr bwMode="auto">
                        <a:xfrm flipH="0" flipV="0">
                          <a:off x="0" y="0"/>
                          <a:ext cx="3334348" cy="2133599"/>
                        </a:xfrm>
                        <a:prstGeom prst="rect">
                          <a:avLst/>
                        </a:prstGeom>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 o:spid="_x0000_s11" type="#_x0000_t75" style="position:absolute;z-index:25600;o:allowoverlap:true;o:allowincell:true;mso-position-horizontal-relative:margin;margin-left:81.33pt;mso-position-horizontal:absolute;mso-position-vertical-relative:text;margin-top:12.11pt;mso-position-vertical:absolute;width:262.55pt;height:168.00pt;mso-wrap-distance-left:9.07pt;mso-wrap-distance-top:0.00pt;mso-wrap-distance-right:9.07pt;mso-wrap-distance-bottom:0.00pt;z-index:1;" stroked="false">
                <w10:wrap type="square"/>
                <v:imagedata r:id="rId23" o:title=""/>
                <o:lock v:ext="edit" rotation="t"/>
              </v:shape>
            </w:pict>
          </mc:Fallback>
        </mc:AlternateContent>
      </w:r>
      <w:r>
        <w:rPr>
          <w:rFonts w:ascii="Times New Roman" w:hAnsi="Times New Roman" w:eastAsia="Times New Roman" w:cs="Times New Roman"/>
          <w:b/>
          <w:bCs/>
          <w:sz w:val="20"/>
          <w:szCs w:val="20"/>
          <w:lang w:val="pt-BR"/>
        </w:rPr>
        <w:t xml:space="preserve">Figura 12 – </w:t>
      </w:r>
      <w:r>
        <w:rPr>
          <w:rFonts w:ascii="Times New Roman" w:hAnsi="Times New Roman" w:eastAsia="Times New Roman" w:cs="Times New Roman"/>
          <w:sz w:val="20"/>
          <w:szCs w:val="20"/>
          <w:lang w:val="pt-BR"/>
        </w:rPr>
        <w:t xml:space="preserve">Uma mariposa colada a um registro do computador Mark II relatando o 1º b</w:t>
      </w:r>
      <w:r>
        <w:rPr>
          <w:rFonts w:ascii="Times New Roman" w:hAnsi="Times New Roman" w:eastAsia="Times New Roman" w:cs="Times New Roman"/>
          <w:i/>
          <w:iCs/>
          <w:sz w:val="20"/>
          <w:szCs w:val="20"/>
          <w:lang w:val="pt-BR"/>
        </w:rPr>
        <w:t xml:space="preserve">ug</w:t>
      </w:r>
      <w:r>
        <w:rPr>
          <w:rFonts w:ascii="Times New Roman" w:hAnsi="Times New Roman" w:eastAsia="Times New Roman" w:cs="Times New Roman"/>
          <w:i w:val="0"/>
          <w:iCs w:val="0"/>
          <w:sz w:val="20"/>
          <w:szCs w:val="20"/>
          <w:lang w:val="pt-BR"/>
        </w:rPr>
        <w:t xml:space="preserve">.</w:t>
      </w:r>
      <w:r>
        <w:rPr>
          <w:rFonts w:ascii="Times New Roman" w:hAnsi="Times New Roman" w:eastAsia="Times New Roman" w:cs="Times New Roman"/>
          <w:bCs w:val="0"/>
          <w:i w:val="0"/>
          <w:sz w:val="20"/>
          <w:szCs w:val="20"/>
          <w:highlight w:val="none"/>
        </w:rPr>
      </w:r>
      <w:r>
        <w:rPr>
          <w:rFonts w:ascii="Times New Roman" w:hAnsi="Times New Roman" w:eastAsia="Times New Roman" w:cs="Times New Roman"/>
          <w:bCs w:val="0"/>
          <w:i w:val="0"/>
          <w:sz w:val="20"/>
          <w:szCs w:val="20"/>
          <w:highlight w:val="none"/>
        </w:rPr>
      </w:r>
    </w:p>
    <w:p>
      <w:pPr>
        <w:pBdr/>
        <w:spacing w:line="360" w:lineRule="auto"/>
        <w:ind w:firstLine="709"/>
        <w:jc w:val="center"/>
        <w:rPr>
          <w:rFonts w:ascii="Times New Roman" w:hAnsi="Times New Roman" w:eastAsia="Times New Roman" w:cs="Times New Roman"/>
          <w:sz w:val="32"/>
          <w:szCs w:val="32"/>
          <w:lang w:val="pt-BR"/>
        </w:rPr>
      </w:pPr>
      <w:r>
        <w:rPr>
          <w:rFonts w:ascii="Times New Roman" w:hAnsi="Times New Roman" w:eastAsia="Times New Roman" w:cs="Times New Roman"/>
          <w:sz w:val="32"/>
          <w:szCs w:val="32"/>
          <w:lang w:val="pt-BR"/>
        </w:rPr>
      </w:r>
      <w:r>
        <w:rPr>
          <w:rFonts w:ascii="Times New Roman" w:hAnsi="Times New Roman" w:eastAsia="Times New Roman" w:cs="Times New Roman"/>
          <w:sz w:val="32"/>
          <w:szCs w:val="32"/>
          <w:lang w:val="pt-BR"/>
        </w:rPr>
      </w:r>
      <w:r>
        <w:rPr>
          <w:rFonts w:ascii="Times New Roman" w:hAnsi="Times New Roman" w:eastAsia="Times New Roman" w:cs="Times New Roman"/>
          <w:sz w:val="32"/>
          <w:szCs w:val="32"/>
          <w:lang w:val="pt-BR"/>
        </w:rPr>
      </w:r>
    </w:p>
    <w:p>
      <w:pPr>
        <w:pBdr/>
        <w:spacing w:line="360" w:lineRule="auto"/>
        <w:ind w:firstLine="709"/>
        <w:jc w:val="center"/>
        <w:rPr>
          <w:rFonts w:ascii="Times New Roman" w:hAnsi="Times New Roman" w:eastAsia="Times New Roman" w:cs="Times New Roman"/>
          <w:sz w:val="32"/>
          <w:szCs w:val="32"/>
          <w:lang w:val="pt-BR"/>
        </w:rPr>
      </w:pPr>
      <w:r>
        <w:rPr>
          <w:rFonts w:ascii="Times New Roman" w:hAnsi="Times New Roman" w:eastAsia="Times New Roman" w:cs="Times New Roman"/>
          <w:sz w:val="32"/>
          <w:szCs w:val="32"/>
          <w:lang w:val="pt-BR"/>
        </w:rPr>
      </w:r>
      <w:r>
        <w:rPr>
          <w:rFonts w:ascii="Times New Roman" w:hAnsi="Times New Roman" w:eastAsia="Times New Roman" w:cs="Times New Roman"/>
          <w:sz w:val="32"/>
          <w:szCs w:val="32"/>
          <w:lang w:val="pt-BR"/>
        </w:rPr>
      </w:r>
      <w:r>
        <w:rPr>
          <w:rFonts w:ascii="Times New Roman" w:hAnsi="Times New Roman" w:eastAsia="Times New Roman" w:cs="Times New Roman"/>
          <w:sz w:val="32"/>
          <w:szCs w:val="32"/>
          <w:lang w:val="pt-BR"/>
        </w:rPr>
      </w:r>
    </w:p>
    <w:p>
      <w:pPr>
        <w:pBdr/>
        <w:spacing w:line="360" w:lineRule="auto"/>
        <w:ind w:firstLine="0"/>
        <w:jc w:val="center"/>
        <w:rPr>
          <w:rFonts w:ascii="Times New Roman" w:hAnsi="Times New Roman" w:eastAsia="Times New Roman" w:cs="Times New Roman"/>
          <w:sz w:val="20"/>
          <w:szCs w:val="20"/>
          <w:lang w:val="pt-BR"/>
        </w:rPr>
      </w:pPr>
      <w:r>
        <w:rPr>
          <w:rFonts w:ascii="Times New Roman" w:hAnsi="Times New Roman" w:eastAsia="Times New Roman" w:cs="Times New Roman"/>
          <w:sz w:val="20"/>
          <w:szCs w:val="20"/>
          <w:lang w:val="pt-BR"/>
        </w:rPr>
      </w:r>
      <w:r>
        <w:rPr>
          <w:rFonts w:ascii="Times New Roman" w:hAnsi="Times New Roman" w:eastAsia="Times New Roman" w:cs="Times New Roman"/>
          <w:sz w:val="20"/>
          <w:szCs w:val="20"/>
          <w:lang w:val="pt-BR"/>
        </w:rPr>
      </w:r>
      <w:r>
        <w:rPr>
          <w:rFonts w:ascii="Times New Roman" w:hAnsi="Times New Roman" w:eastAsia="Times New Roman" w:cs="Times New Roman"/>
          <w:sz w:val="20"/>
          <w:szCs w:val="20"/>
          <w:lang w:val="pt-BR"/>
        </w:rPr>
      </w:r>
    </w:p>
    <w:p>
      <w:pPr>
        <w:pBdr/>
        <w:spacing w:line="360" w:lineRule="auto"/>
        <w:ind w:firstLine="0"/>
        <w:jc w:val="center"/>
        <w:rPr>
          <w:rFonts w:ascii="Times New Roman" w:hAnsi="Times New Roman" w:eastAsia="Times New Roman" w:cs="Times New Roman"/>
          <w:sz w:val="20"/>
          <w:szCs w:val="20"/>
          <w:lang w:val="pt-BR"/>
        </w:rPr>
      </w:pPr>
      <w:r>
        <w:rPr>
          <w:rFonts w:ascii="Times New Roman" w:hAnsi="Times New Roman" w:eastAsia="Times New Roman" w:cs="Times New Roman"/>
          <w:sz w:val="20"/>
          <w:szCs w:val="20"/>
          <w:highlight w:val="none"/>
          <w:lang w:val="pt-BR"/>
        </w:rPr>
      </w:r>
      <w:r>
        <w:rPr>
          <w:rFonts w:ascii="Times New Roman" w:hAnsi="Times New Roman" w:eastAsia="Times New Roman" w:cs="Times New Roman"/>
          <w:sz w:val="20"/>
          <w:szCs w:val="20"/>
          <w:lang w:val="pt-BR"/>
        </w:rPr>
      </w:r>
      <w:r>
        <w:rPr>
          <w:rFonts w:ascii="Times New Roman" w:hAnsi="Times New Roman" w:eastAsia="Times New Roman" w:cs="Times New Roman"/>
          <w:sz w:val="20"/>
          <w:szCs w:val="20"/>
          <w:lang w:val="pt-BR"/>
        </w:rPr>
      </w:r>
    </w:p>
    <w:p>
      <w:pPr>
        <w:pBdr/>
        <w:spacing w:line="360" w:lineRule="auto"/>
        <w:ind w:firstLine="0"/>
        <w:jc w:val="center"/>
        <w:rPr>
          <w:rFonts w:ascii="Times New Roman" w:hAnsi="Times New Roman" w:eastAsia="Times New Roman" w:cs="Times New Roman"/>
          <w:sz w:val="20"/>
          <w:szCs w:val="20"/>
          <w:highlight w:val="none"/>
          <w:lang w:val="pt-BR"/>
        </w:rPr>
      </w:pPr>
      <w:r>
        <w:rPr>
          <w:rFonts w:ascii="Times New Roman" w:hAnsi="Times New Roman" w:eastAsia="Times New Roman" w:cs="Times New Roman"/>
          <w:sz w:val="20"/>
          <w:szCs w:val="20"/>
          <w:highlight w:val="none"/>
          <w:lang w:val="pt-BR"/>
        </w:rPr>
      </w:r>
      <w:r>
        <w:rPr>
          <w:rFonts w:ascii="Times New Roman" w:hAnsi="Times New Roman" w:eastAsia="Times New Roman" w:cs="Times New Roman"/>
          <w:sz w:val="20"/>
          <w:szCs w:val="20"/>
          <w:highlight w:val="none"/>
          <w:lang w:val="pt-BR"/>
        </w:rPr>
      </w:r>
      <w:r>
        <w:rPr>
          <w:rFonts w:ascii="Times New Roman" w:hAnsi="Times New Roman" w:eastAsia="Times New Roman" w:cs="Times New Roman"/>
          <w:sz w:val="20"/>
          <w:szCs w:val="20"/>
          <w:highlight w:val="none"/>
          <w:lang w:val="pt-BR"/>
        </w:rPr>
      </w:r>
    </w:p>
    <w:p>
      <w:pPr>
        <w:pBdr/>
        <w:spacing w:line="360" w:lineRule="auto"/>
        <w:ind w:firstLine="0"/>
        <w:jc w:val="center"/>
        <w:rPr>
          <w:rFonts w:ascii="Times New Roman" w:hAnsi="Times New Roman" w:eastAsia="Times New Roman" w:cs="Times New Roman"/>
          <w:sz w:val="20"/>
          <w:szCs w:val="20"/>
          <w:highlight w:val="none"/>
          <w:lang w:val="pt-BR"/>
        </w:rPr>
      </w:pPr>
      <w:r>
        <w:rPr>
          <w:rFonts w:ascii="Times New Roman" w:hAnsi="Times New Roman" w:eastAsia="Times New Roman" w:cs="Times New Roman"/>
          <w:sz w:val="20"/>
          <w:szCs w:val="20"/>
          <w:lang w:val="pt-BR"/>
        </w:rPr>
        <w:t xml:space="preserve">Fonte: Comando de História e Patrimônio Naval dos EUA / domínio público.</w:t>
      </w:r>
      <w:r>
        <w:rPr>
          <w:rFonts w:ascii="Times New Roman" w:hAnsi="Times New Roman" w:eastAsia="Times New Roman" w:cs="Times New Roman"/>
          <w:sz w:val="20"/>
          <w:szCs w:val="20"/>
          <w:highlight w:val="none"/>
          <w:lang w:val="pt-BR"/>
        </w:rPr>
      </w:r>
      <w:r>
        <w:rPr>
          <w:rFonts w:ascii="Times New Roman" w:hAnsi="Times New Roman" w:eastAsia="Times New Roman" w:cs="Times New Roman"/>
          <w:sz w:val="20"/>
          <w:szCs w:val="20"/>
          <w:highlight w:val="none"/>
          <w:lang w:val="pt-BR"/>
        </w:rPr>
      </w:r>
    </w:p>
    <w:p>
      <w:pPr>
        <w:pBdr/>
        <w:spacing w:line="360" w:lineRule="auto"/>
        <w:ind w:firstLine="709"/>
        <w:jc w:val="both"/>
        <w:rPr>
          <w:rFonts w:ascii="Times New Roman" w:hAnsi="Times New Roman" w:eastAsia="Times New Roman" w:cs="Times New Roman"/>
          <w:sz w:val="24"/>
          <w:szCs w:val="24"/>
          <w:lang w:val="pt-BR"/>
        </w:rPr>
      </w:pPr>
      <w:r/>
      <w:commentRangeStart w:id="13"/>
      <w:r>
        <w:rPr>
          <w:rFonts w:ascii="Times New Roman" w:hAnsi="Times New Roman" w:eastAsia="Times New Roman" w:cs="Times New Roman"/>
          <w:sz w:val="24"/>
          <w:szCs w:val="24"/>
          <w:lang w:val="pt-BR"/>
        </w:rPr>
        <w:t xml:space="preserve">A evoluç</w:t>
      </w:r>
      <w:r>
        <w:rPr>
          <w:rFonts w:ascii="Times New Roman" w:hAnsi="Times New Roman" w:eastAsia="Times New Roman" w:cs="Times New Roman"/>
          <w:sz w:val="24"/>
          <w:szCs w:val="24"/>
          <w:lang w:val="pt-BR"/>
        </w:rPr>
        <w:t xml:space="preserve">ão dos computadores seguiu com o</w:t>
      </w:r>
      <w:r>
        <w:rPr>
          <w:rFonts w:ascii="Times New Roman" w:hAnsi="Times New Roman" w:eastAsia="Times New Roman" w:cs="Times New Roman"/>
          <w:sz w:val="24"/>
          <w:szCs w:val="24"/>
          <w:lang w:val="pt-BR"/>
        </w:rPr>
        <w:t xml:space="preserve">s relés que foram substituídos por máquinas que usavam válvulas à vácuo para construir computadores completamente eletrônicos. </w:t>
      </w:r>
      <w:commentRangeEnd w:id="13"/>
      <w:r>
        <w:commentReference w:id="13"/>
      </w:r>
      <w:r>
        <w:rPr>
          <w:rFonts w:ascii="Times New Roman" w:hAnsi="Times New Roman" w:eastAsia="Times New Roman" w:cs="Times New Roman"/>
          <w:sz w:val="24"/>
          <w:szCs w:val="24"/>
          <w:lang w:val="pt-BR"/>
        </w:rPr>
        <w:t xml:space="preserve">Elas funcionavam como interruptores e amplificadores de sinais eletrônicos e desempenharam um papel crucial na transição dos relés eletromecânicos para os computadores completamente eletrônicos. Suas partes eram divididas em c</w:t>
      </w:r>
      <w:r>
        <w:rPr>
          <w:rFonts w:ascii="Times New Roman" w:hAnsi="Times New Roman" w:eastAsia="Times New Roman" w:cs="Times New Roman"/>
          <w:sz w:val="24"/>
          <w:szCs w:val="24"/>
          <w:lang w:val="pt-BR"/>
        </w:rPr>
        <w:t xml:space="preserve">átodo, </w:t>
      </w:r>
      <w:r>
        <w:rPr>
          <w:rFonts w:ascii="Times New Roman" w:hAnsi="Times New Roman" w:eastAsia="Times New Roman" w:cs="Times New Roman"/>
          <w:sz w:val="24"/>
          <w:szCs w:val="24"/>
          <w:lang w:val="pt-BR"/>
        </w:rPr>
        <w:t xml:space="preserve">ânodo e grade de controle, variando apenas em n</w:t>
      </w:r>
      <w:r>
        <w:rPr>
          <w:rFonts w:ascii="Times New Roman" w:hAnsi="Times New Roman" w:eastAsia="Times New Roman" w:cs="Times New Roman"/>
          <w:sz w:val="24"/>
          <w:szCs w:val="24"/>
          <w:lang w:val="pt-BR"/>
        </w:rPr>
        <w:t xml:space="preserve">úmero de eletrodos presentes. Elas trouxeram como benef</w:t>
      </w:r>
      <w:r>
        <w:rPr>
          <w:rFonts w:ascii="Times New Roman" w:hAnsi="Times New Roman" w:eastAsia="Times New Roman" w:cs="Times New Roman"/>
          <w:sz w:val="24"/>
          <w:szCs w:val="24"/>
          <w:lang w:val="pt-BR"/>
        </w:rPr>
        <w:t xml:space="preserve">ícios o processamento mais r</w:t>
      </w:r>
      <w:r>
        <w:rPr>
          <w:rFonts w:ascii="Times New Roman" w:hAnsi="Times New Roman" w:eastAsia="Times New Roman" w:cs="Times New Roman"/>
          <w:sz w:val="24"/>
          <w:szCs w:val="24"/>
          <w:lang w:val="pt-BR"/>
        </w:rPr>
        <w:t xml:space="preserve">ápido de dados, por operarem em frequ</w:t>
      </w:r>
      <w:r>
        <w:rPr>
          <w:rFonts w:ascii="Times New Roman" w:hAnsi="Times New Roman" w:eastAsia="Times New Roman" w:cs="Times New Roman"/>
          <w:sz w:val="24"/>
          <w:szCs w:val="24"/>
          <w:lang w:val="pt-BR"/>
        </w:rPr>
        <w:t xml:space="preserve">ências mais altas, contudo geravam muito calor e necessitavam de manutenç</w:t>
      </w:r>
      <w:r>
        <w:rPr>
          <w:rFonts w:ascii="Times New Roman" w:hAnsi="Times New Roman" w:eastAsia="Times New Roman" w:cs="Times New Roman"/>
          <w:sz w:val="24"/>
          <w:szCs w:val="24"/>
          <w:lang w:val="pt-BR"/>
        </w:rPr>
        <w:t xml:space="preserve">ão constante (Zalta, 2017).</w:t>
      </w:r>
      <w:r>
        <w:rPr>
          <w:rFonts w:ascii="Times New Roman" w:hAnsi="Times New Roman" w:eastAsia="Times New Roman" w:cs="Times New Roman"/>
          <w:sz w:val="24"/>
          <w:szCs w:val="24"/>
          <w:lang w:val="pt-BR"/>
        </w:rPr>
      </w:r>
      <w:r>
        <w:rPr>
          <w:rFonts w:ascii="Times New Roman" w:hAnsi="Times New Roman" w:eastAsia="Times New Roman" w:cs="Times New Roman"/>
          <w:sz w:val="24"/>
          <w:szCs w:val="24"/>
          <w:lang w:val="pt-BR"/>
        </w:rPr>
      </w:r>
    </w:p>
    <w:p>
      <w:pPr>
        <w:pBdr/>
        <w:spacing w:line="360" w:lineRule="auto"/>
        <w:ind w:firstLine="709"/>
        <w:jc w:val="both"/>
        <w:rPr>
          <w:rFonts w:ascii="Times New Roman" w:hAnsi="Times New Roman" w:eastAsia="Times New Roman" w:cs="Times New Roman"/>
          <w:sz w:val="24"/>
          <w:szCs w:val="24"/>
          <w:highlight w:val="none"/>
          <w:lang w:val="pt-BR"/>
        </w:rPr>
      </w:pPr>
      <w:r>
        <w:rPr>
          <w:rFonts w:ascii="Times New Roman" w:hAnsi="Times New Roman" w:eastAsia="Times New Roman" w:cs="Times New Roman"/>
          <w:sz w:val="24"/>
          <w:szCs w:val="24"/>
          <w:lang w:val="pt-BR"/>
        </w:rPr>
      </w:r>
      <w:r>
        <w:rPr>
          <w:rFonts w:ascii="Times New Roman" w:hAnsi="Times New Roman" w:eastAsia="Times New Roman" w:cs="Times New Roman"/>
          <w:sz w:val="24"/>
          <w:szCs w:val="24"/>
          <w:lang w:val="pt-BR"/>
        </w:rPr>
        <w:t xml:space="preserve">A primeira dessas máquinas foi a </w:t>
      </w:r>
      <w:r>
        <w:rPr>
          <w:rFonts w:ascii="Times New Roman" w:hAnsi="Times New Roman" w:eastAsia="Times New Roman" w:cs="Times New Roman"/>
          <w:sz w:val="24"/>
          <w:szCs w:val="24"/>
          <w:lang w:val="pt-BR"/>
        </w:rPr>
        <w:t xml:space="preserve">Atanasoff</w:t>
      </w:r>
      <w:r>
        <w:rPr>
          <w:rFonts w:ascii="Times New Roman" w:hAnsi="Times New Roman" w:eastAsia="Times New Roman" w:cs="Times New Roman"/>
          <w:sz w:val="24"/>
          <w:szCs w:val="24"/>
          <w:lang w:val="pt-BR"/>
        </w:rPr>
        <w:t xml:space="preserve">-Berry (Figura 13), construída entre 1937 e 1941 na </w:t>
      </w:r>
      <w:r>
        <w:rPr>
          <w:rFonts w:ascii="Times New Roman" w:hAnsi="Times New Roman" w:eastAsia="Times New Roman" w:cs="Times New Roman"/>
          <w:i/>
          <w:iCs/>
          <w:sz w:val="24"/>
          <w:szCs w:val="24"/>
          <w:lang w:val="pt-BR"/>
        </w:rPr>
        <w:t xml:space="preserve">Iowa </w:t>
      </w:r>
      <w:r>
        <w:rPr>
          <w:rFonts w:ascii="Times New Roman" w:hAnsi="Times New Roman" w:eastAsia="Times New Roman" w:cs="Times New Roman"/>
          <w:i/>
          <w:iCs/>
          <w:sz w:val="24"/>
          <w:szCs w:val="24"/>
          <w:lang w:val="pt-BR"/>
        </w:rPr>
        <w:t xml:space="preserve">State</w:t>
      </w:r>
      <w:r>
        <w:rPr>
          <w:rFonts w:ascii="Times New Roman" w:hAnsi="Times New Roman" w:eastAsia="Times New Roman" w:cs="Times New Roman"/>
          <w:i/>
          <w:iCs/>
          <w:sz w:val="24"/>
          <w:szCs w:val="24"/>
          <w:lang w:val="pt-BR"/>
        </w:rPr>
        <w:t xml:space="preserve"> </w:t>
      </w:r>
      <w:r>
        <w:rPr>
          <w:rFonts w:ascii="Times New Roman" w:hAnsi="Times New Roman" w:eastAsia="Times New Roman" w:cs="Times New Roman"/>
          <w:i/>
          <w:iCs/>
          <w:sz w:val="24"/>
          <w:szCs w:val="24"/>
          <w:lang w:val="pt-BR"/>
        </w:rPr>
        <w:t xml:space="preserve">College</w:t>
      </w:r>
      <w:r>
        <w:rPr>
          <w:rFonts w:ascii="Times New Roman" w:hAnsi="Times New Roman" w:eastAsia="Times New Roman" w:cs="Times New Roman"/>
          <w:sz w:val="24"/>
          <w:szCs w:val="24"/>
          <w:lang w:val="pt-BR"/>
        </w:rPr>
        <w:t xml:space="preserve"> por John </w:t>
      </w:r>
      <w:r>
        <w:rPr>
          <w:rFonts w:ascii="Times New Roman" w:hAnsi="Times New Roman" w:eastAsia="Times New Roman" w:cs="Times New Roman"/>
          <w:sz w:val="24"/>
          <w:szCs w:val="24"/>
          <w:lang w:val="pt-BR"/>
        </w:rPr>
        <w:t xml:space="preserve">Atanasoff</w:t>
      </w:r>
      <w:r>
        <w:rPr>
          <w:rFonts w:ascii="Times New Roman" w:hAnsi="Times New Roman" w:eastAsia="Times New Roman" w:cs="Times New Roman"/>
          <w:sz w:val="24"/>
          <w:szCs w:val="24"/>
          <w:lang w:val="pt-BR"/>
        </w:rPr>
        <w:t xml:space="preserve"> e Clifford Berry. Outro exemplo é o </w:t>
      </w:r>
      <w:r>
        <w:rPr>
          <w:rFonts w:ascii="Times New Roman" w:hAnsi="Times New Roman" w:eastAsia="Times New Roman" w:cs="Times New Roman"/>
          <w:sz w:val="24"/>
          <w:szCs w:val="24"/>
          <w:lang w:val="pt-BR"/>
        </w:rPr>
        <w:t xml:space="preserve">Colossus</w:t>
      </w:r>
      <w:r>
        <w:rPr>
          <w:rFonts w:ascii="Times New Roman" w:hAnsi="Times New Roman" w:eastAsia="Times New Roman" w:cs="Times New Roman"/>
          <w:sz w:val="24"/>
          <w:szCs w:val="24"/>
          <w:lang w:val="pt-BR"/>
        </w:rPr>
        <w:t xml:space="preserve">, construído sob a direção de Tommy Flowers na Inglaterra para decodificar mensagens alemãs durante a Segunda Guerra Mundial (</w:t>
      </w:r>
      <w:r>
        <w:rPr>
          <w:rFonts w:ascii="Times New Roman" w:hAnsi="Times New Roman" w:eastAsia="Times New Roman" w:cs="Times New Roman"/>
          <w:sz w:val="24"/>
          <w:szCs w:val="24"/>
          <w:lang w:val="pt-BR"/>
        </w:rPr>
        <w:t xml:space="preserve">Brookshear</w:t>
      </w:r>
      <w:r>
        <w:rPr>
          <w:rFonts w:ascii="Times New Roman" w:hAnsi="Times New Roman" w:eastAsia="Times New Roman" w:cs="Times New Roman"/>
          <w:sz w:val="24"/>
          <w:szCs w:val="24"/>
          <w:lang w:val="pt-BR"/>
        </w:rPr>
        <w:t xml:space="preserve">, </w:t>
      </w:r>
      <w:r>
        <w:rPr>
          <w:rFonts w:ascii="Times New Roman" w:hAnsi="Times New Roman" w:eastAsia="Times New Roman" w:cs="Times New Roman"/>
          <w:sz w:val="24"/>
          <w:szCs w:val="24"/>
          <w:lang w:val="pt-BR"/>
        </w:rPr>
        <w:t xml:space="preserve">Brylow</w:t>
      </w:r>
      <w:r>
        <w:rPr>
          <w:rFonts w:ascii="Times New Roman" w:hAnsi="Times New Roman" w:eastAsia="Times New Roman" w:cs="Times New Roman"/>
          <w:sz w:val="24"/>
          <w:szCs w:val="24"/>
          <w:lang w:val="pt-BR"/>
        </w:rPr>
        <w:t xml:space="preserve">, 2014).</w:t>
      </w:r>
      <w:r>
        <w:rPr>
          <w:rFonts w:ascii="Times New Roman" w:hAnsi="Times New Roman" w:eastAsia="Times New Roman" w:cs="Times New Roman"/>
          <w:sz w:val="24"/>
          <w:szCs w:val="24"/>
          <w:highlight w:val="none"/>
          <w:lang w:val="pt-BR"/>
        </w:rPr>
      </w:r>
      <w:r>
        <w:rPr>
          <w:rFonts w:ascii="Times New Roman" w:hAnsi="Times New Roman" w:eastAsia="Times New Roman" w:cs="Times New Roman"/>
          <w:sz w:val="24"/>
          <w:szCs w:val="24"/>
          <w:highlight w:val="none"/>
          <w:lang w:val="pt-BR"/>
        </w:rPr>
      </w:r>
    </w:p>
    <w:p>
      <w:pPr>
        <w:pBdr/>
        <w:spacing w:line="360" w:lineRule="auto"/>
        <w:ind w:right="0" w:firstLine="0" w:left="0"/>
        <w:jc w:val="center"/>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sz w:val="24"/>
          <w:szCs w:val="24"/>
          <w:highlight w:val="none"/>
          <w:lang w:val="pt-BR"/>
        </w:rPr>
      </w:r>
      <w:r>
        <mc:AlternateContent>
          <mc:Choice Requires="wpg">
            <w:drawing>
              <wp:anchor xmlns:wp="http://schemas.openxmlformats.org/drawingml/2006/wordprocessingDrawing" xmlns:wp14="http://schemas.microsoft.com/office/word/2010/wordprocessingDrawing" distT="0" distB="0" distL="115200" distR="115200" simplePos="0" relativeHeight="56320" behindDoc="0" locked="0" layoutInCell="1" allowOverlap="1">
                <wp:simplePos x="0" y="0"/>
                <wp:positionH relativeFrom="margin">
                  <wp:posOffset>1578315</wp:posOffset>
                </wp:positionH>
                <wp:positionV relativeFrom="paragraph">
                  <wp:posOffset>213259</wp:posOffset>
                </wp:positionV>
                <wp:extent cx="2414735" cy="2053811"/>
                <wp:effectExtent l="0" t="0" r="0" b="0"/>
                <wp:wrapSquare wrapText="bothSides"/>
                <wp:docPr id="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662183" name=""/>
                        <pic:cNvPicPr>
                          <a:picLocks noChangeAspect="1"/>
                        </pic:cNvPicPr>
                        <pic:nvPr/>
                      </pic:nvPicPr>
                      <pic:blipFill>
                        <a:blip r:embed="rId24"/>
                        <a:srcRect l="0" t="23188" r="0" b="0"/>
                        <a:stretch/>
                      </pic:blipFill>
                      <pic:spPr bwMode="auto">
                        <a:xfrm flipH="0" flipV="0">
                          <a:off x="0" y="0"/>
                          <a:ext cx="2414735" cy="2053811"/>
                        </a:xfrm>
                        <a:prstGeom prst="rect">
                          <a:avLst/>
                        </a:prstGeom>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 o:spid="_x0000_s12" type="#_x0000_t75" style="position:absolute;z-index:56320;o:allowoverlap:true;o:allowincell:true;mso-position-horizontal-relative:margin;margin-left:124.28pt;mso-position-horizontal:absolute;mso-position-vertical-relative:text;margin-top:16.79pt;mso-position-vertical:absolute;width:190.14pt;height:161.72pt;mso-wrap-distance-left:9.07pt;mso-wrap-distance-top:0.00pt;mso-wrap-distance-right:9.07pt;mso-wrap-distance-bottom:0.00pt;z-index:1;" stroked="false">
                <w10:wrap type="square"/>
                <v:imagedata r:id="rId24" o:title=""/>
                <o:lock v:ext="edit" rotation="t"/>
              </v:shape>
            </w:pict>
          </mc:Fallback>
        </mc:AlternateContent>
      </w:r>
      <w:r>
        <w:rPr>
          <w:rFonts w:ascii="Times New Roman" w:hAnsi="Times New Roman" w:eastAsia="Times New Roman" w:cs="Times New Roman"/>
          <w:b/>
          <w:bCs/>
          <w:sz w:val="20"/>
          <w:szCs w:val="20"/>
          <w:lang w:val="pt-BR"/>
        </w:rPr>
        <w:t xml:space="preserve">Figura 13 – </w:t>
      </w:r>
      <w:r>
        <w:rPr>
          <w:rFonts w:ascii="Times New Roman" w:hAnsi="Times New Roman" w:eastAsia="Times New Roman" w:cs="Times New Roman"/>
          <w:b w:val="0"/>
          <w:bCs w:val="0"/>
          <w:sz w:val="20"/>
          <w:szCs w:val="20"/>
          <w:lang w:val="pt-BR"/>
        </w:rPr>
        <w:t xml:space="preserve">Replica do computador Atanasoff–Berry na Universidade do estado de Iowa </w: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Bdr/>
        <w:spacing w:line="360" w:lineRule="auto"/>
        <w:ind w:firstLine="709"/>
        <w:jc w:val="center"/>
        <w:rPr>
          <w:rFonts w:ascii="Times New Roman" w:hAnsi="Times New Roman" w:eastAsia="Times New Roman" w:cs="Times New Roman"/>
          <w:sz w:val="24"/>
          <w:szCs w:val="24"/>
          <w:highlight w:val="none"/>
          <w:lang w:val="pt-BR"/>
        </w:rPr>
      </w:pPr>
      <w:r>
        <w:rPr>
          <w:rFonts w:ascii="Times New Roman" w:hAnsi="Times New Roman" w:eastAsia="Times New Roman" w:cs="Times New Roman"/>
          <w:sz w:val="24"/>
          <w:szCs w:val="24"/>
          <w:highlight w:val="none"/>
          <w:lang w:val="pt-BR"/>
        </w:rPr>
      </w:r>
      <w:r>
        <w:rPr>
          <w:rFonts w:ascii="Times New Roman" w:hAnsi="Times New Roman" w:eastAsia="Times New Roman" w:cs="Times New Roman"/>
          <w:sz w:val="24"/>
          <w:szCs w:val="24"/>
          <w:highlight w:val="none"/>
          <w:lang w:val="pt-BR"/>
        </w:rPr>
      </w:r>
      <w:r>
        <w:rPr>
          <w:rFonts w:ascii="Times New Roman" w:hAnsi="Times New Roman" w:eastAsia="Times New Roman" w:cs="Times New Roman"/>
          <w:sz w:val="24"/>
          <w:szCs w:val="24"/>
          <w:highlight w:val="none"/>
          <w:lang w:val="pt-BR"/>
        </w:rPr>
      </w:r>
    </w:p>
    <w:p>
      <w:pPr>
        <w:pBdr/>
        <w:spacing w:line="360" w:lineRule="auto"/>
        <w:ind w:firstLine="709"/>
        <w:jc w:val="center"/>
        <w:rPr>
          <w:rFonts w:ascii="Times New Roman" w:hAnsi="Times New Roman" w:eastAsia="Times New Roman" w:cs="Times New Roman"/>
          <w:sz w:val="24"/>
          <w:szCs w:val="24"/>
          <w:highlight w:val="none"/>
          <w:lang w:val="pt-BR"/>
        </w:rPr>
      </w:pPr>
      <w:r>
        <w:rPr>
          <w:rFonts w:ascii="Times New Roman" w:hAnsi="Times New Roman" w:eastAsia="Times New Roman" w:cs="Times New Roman"/>
          <w:sz w:val="24"/>
          <w:szCs w:val="24"/>
          <w:highlight w:val="none"/>
          <w:lang w:val="pt-BR"/>
        </w:rPr>
      </w:r>
      <w:r>
        <w:rPr>
          <w:rFonts w:ascii="Times New Roman" w:hAnsi="Times New Roman" w:eastAsia="Times New Roman" w:cs="Times New Roman"/>
          <w:sz w:val="24"/>
          <w:szCs w:val="24"/>
          <w:highlight w:val="none"/>
          <w:lang w:val="pt-BR"/>
        </w:rPr>
      </w:r>
      <w:r>
        <w:rPr>
          <w:rFonts w:ascii="Times New Roman" w:hAnsi="Times New Roman" w:eastAsia="Times New Roman" w:cs="Times New Roman"/>
          <w:sz w:val="24"/>
          <w:szCs w:val="24"/>
          <w:highlight w:val="none"/>
          <w:lang w:val="pt-BR"/>
        </w:rPr>
      </w:r>
    </w:p>
    <w:p>
      <w:pPr>
        <w:pBdr/>
        <w:spacing w:line="360" w:lineRule="auto"/>
        <w:ind w:firstLine="709"/>
        <w:jc w:val="center"/>
        <w:rPr>
          <w:rFonts w:ascii="Times New Roman" w:hAnsi="Times New Roman" w:eastAsia="Times New Roman" w:cs="Times New Roman"/>
          <w:sz w:val="24"/>
          <w:szCs w:val="24"/>
          <w:highlight w:val="none"/>
          <w:lang w:val="pt-BR"/>
        </w:rPr>
      </w:pPr>
      <w:r>
        <w:rPr>
          <w:rFonts w:ascii="Times New Roman" w:hAnsi="Times New Roman" w:eastAsia="Times New Roman" w:cs="Times New Roman"/>
          <w:sz w:val="24"/>
          <w:szCs w:val="24"/>
          <w:highlight w:val="none"/>
          <w:lang w:val="pt-BR"/>
        </w:rPr>
      </w:r>
      <w:r>
        <w:rPr>
          <w:rFonts w:ascii="Times New Roman" w:hAnsi="Times New Roman" w:eastAsia="Times New Roman" w:cs="Times New Roman"/>
          <w:sz w:val="24"/>
          <w:szCs w:val="24"/>
          <w:highlight w:val="none"/>
          <w:lang w:val="pt-BR"/>
        </w:rPr>
      </w:r>
      <w:r>
        <w:rPr>
          <w:rFonts w:ascii="Times New Roman" w:hAnsi="Times New Roman" w:eastAsia="Times New Roman" w:cs="Times New Roman"/>
          <w:sz w:val="24"/>
          <w:szCs w:val="24"/>
          <w:highlight w:val="none"/>
          <w:lang w:val="pt-BR"/>
        </w:rPr>
      </w:r>
    </w:p>
    <w:p>
      <w:pPr>
        <w:pBdr/>
        <w:spacing w:line="360" w:lineRule="auto"/>
        <w:ind w:firstLine="709"/>
        <w:jc w:val="center"/>
        <w:rPr>
          <w:rFonts w:ascii="Times New Roman" w:hAnsi="Times New Roman" w:eastAsia="Times New Roman" w:cs="Times New Roman"/>
          <w:sz w:val="24"/>
          <w:szCs w:val="24"/>
          <w:highlight w:val="none"/>
          <w:lang w:val="pt-BR"/>
        </w:rPr>
      </w:pPr>
      <w:r>
        <w:rPr>
          <w:rFonts w:ascii="Times New Roman" w:hAnsi="Times New Roman" w:eastAsia="Times New Roman" w:cs="Times New Roman"/>
          <w:sz w:val="24"/>
          <w:szCs w:val="24"/>
          <w:highlight w:val="none"/>
          <w:lang w:val="pt-BR"/>
        </w:rPr>
      </w:r>
      <w:r>
        <w:rPr>
          <w:rFonts w:ascii="Times New Roman" w:hAnsi="Times New Roman" w:eastAsia="Times New Roman" w:cs="Times New Roman"/>
          <w:sz w:val="24"/>
          <w:szCs w:val="24"/>
          <w:highlight w:val="none"/>
          <w:lang w:val="pt-BR"/>
        </w:rPr>
      </w:r>
      <w:r>
        <w:rPr>
          <w:rFonts w:ascii="Times New Roman" w:hAnsi="Times New Roman" w:eastAsia="Times New Roman" w:cs="Times New Roman"/>
          <w:sz w:val="24"/>
          <w:szCs w:val="24"/>
          <w:highlight w:val="none"/>
          <w:lang w:val="pt-BR"/>
        </w:rPr>
      </w:r>
    </w:p>
    <w:p>
      <w:pPr>
        <w:pBdr/>
        <w:spacing w:line="360" w:lineRule="auto"/>
        <w:ind w:firstLine="0"/>
        <w:jc w:val="center"/>
        <w:rPr>
          <w:rFonts w:ascii="Times New Roman" w:hAnsi="Times New Roman" w:eastAsia="Times New Roman" w:cs="Times New Roman"/>
          <w:sz w:val="24"/>
          <w:szCs w:val="24"/>
          <w:lang w:val="pt-BR"/>
        </w:rPr>
      </w:pPr>
      <w:r>
        <w:rPr>
          <w:rFonts w:ascii="Times New Roman" w:hAnsi="Times New Roman" w:eastAsia="Times New Roman" w:cs="Times New Roman"/>
          <w:sz w:val="24"/>
          <w:szCs w:val="24"/>
          <w:highlight w:val="none"/>
          <w:lang w:val="pt-BR"/>
        </w:rPr>
      </w:r>
      <w:r>
        <w:rPr>
          <w:rFonts w:ascii="Times New Roman" w:hAnsi="Times New Roman" w:eastAsia="Times New Roman" w:cs="Times New Roman"/>
          <w:sz w:val="24"/>
          <w:szCs w:val="24"/>
          <w:lang w:val="pt-BR"/>
        </w:rPr>
      </w:r>
      <w:r>
        <w:rPr>
          <w:rFonts w:ascii="Times New Roman" w:hAnsi="Times New Roman" w:eastAsia="Times New Roman" w:cs="Times New Roman"/>
          <w:sz w:val="24"/>
          <w:szCs w:val="24"/>
          <w:lang w:val="pt-BR"/>
        </w:rPr>
      </w:r>
    </w:p>
    <w:p>
      <w:pPr>
        <w:pBdr/>
        <w:spacing w:line="360" w:lineRule="auto"/>
        <w:ind w:right="0" w:firstLine="0" w:left="0"/>
        <w:jc w:val="center"/>
        <w:rPr>
          <w:rFonts w:ascii="Times New Roman" w:hAnsi="Times New Roman" w:eastAsia="Times New Roman" w:cs="Times New Roman"/>
          <w:sz w:val="20"/>
          <w:szCs w:val="20"/>
          <w:highlight w:val="none"/>
          <w:lang w:val="pt-BR"/>
        </w:rPr>
      </w:pPr>
      <w:r>
        <w:rPr>
          <w:rFonts w:ascii="Times New Roman" w:hAnsi="Times New Roman" w:eastAsia="Times New Roman" w:cs="Times New Roman"/>
          <w:sz w:val="20"/>
          <w:szCs w:val="20"/>
          <w:highlight w:val="none"/>
          <w:lang w:val="pt-BR"/>
        </w:rPr>
        <w:t xml:space="preserve">Fonte: Wikipedia, 2024</w:t>
      </w:r>
      <w:r>
        <w:rPr>
          <w:rFonts w:ascii="Times New Roman" w:hAnsi="Times New Roman" w:eastAsia="Times New Roman" w:cs="Times New Roman"/>
          <w:sz w:val="20"/>
          <w:szCs w:val="20"/>
          <w:highlight w:val="none"/>
          <w:lang w:val="pt-BR"/>
        </w:rPr>
      </w:r>
      <w:r>
        <w:rPr>
          <w:rFonts w:ascii="Times New Roman" w:hAnsi="Times New Roman" w:eastAsia="Times New Roman" w:cs="Times New Roman"/>
          <w:sz w:val="20"/>
          <w:szCs w:val="20"/>
          <w:highlight w:val="none"/>
          <w:lang w:val="pt-BR"/>
        </w:rPr>
      </w:r>
    </w:p>
    <w:p>
      <w:pPr>
        <w:pStyle w:val="895"/>
        <w:pBdr/>
        <w:spacing/>
        <w:ind/>
        <w:rPr>
          <w:rFonts w:ascii="Times New Roman" w:hAnsi="Times New Roman" w:eastAsia="Times New Roman" w:cs="Times New Roman"/>
          <w:b/>
          <w:bCs/>
          <w:sz w:val="24"/>
          <w:szCs w:val="24"/>
          <w:highlight w:val="none"/>
        </w:rPr>
      </w:pPr>
      <w:r/>
      <w:bookmarkStart w:id="5" w:name="_Toc5"/>
      <w:r>
        <w:rPr>
          <w:rFonts w:ascii="Times New Roman" w:hAnsi="Times New Roman" w:eastAsia="Times New Roman" w:cs="Times New Roman"/>
          <w:b/>
          <w:bCs/>
          <w:sz w:val="24"/>
          <w:szCs w:val="24"/>
          <w:highlight w:val="none"/>
          <w:lang w:val="pt-BR"/>
        </w:rPr>
        <w:t xml:space="preserve">1.1.3 Frances Holberton, Kathleen McNulty, Marlyn Wescoff, Ruth Litcherman, Frances Bilas e Jean Jenningsz</w:t>
      </w:r>
      <w:bookmarkEnd w:id="5"/>
      <w:r>
        <w:rPr>
          <w:rFonts w:ascii="Times New Roman" w:hAnsi="Times New Roman" w:eastAsia="Times New Roman" w:cs="Times New Roman"/>
          <w:b/>
          <w:bCs/>
          <w:sz w:val="24"/>
          <w:szCs w:val="24"/>
          <w:highlight w:val="none"/>
        </w:rPr>
      </w:r>
      <w:r>
        <w:rPr>
          <w:rFonts w:ascii="Times New Roman" w:hAnsi="Times New Roman" w:eastAsia="Times New Roman" w:cs="Times New Roman"/>
          <w:b/>
          <w:bCs/>
          <w:sz w:val="24"/>
          <w:szCs w:val="24"/>
          <w:highlight w:val="none"/>
        </w:rPr>
      </w:r>
    </w:p>
    <w:p>
      <w:pPr>
        <w:pBdr/>
        <w:spacing w:line="360" w:lineRule="auto"/>
        <w:ind w:firstLine="709"/>
        <w:jc w:val="both"/>
        <w:rPr>
          <w:rFonts w:ascii="Times New Roman" w:hAnsi="Times New Roman" w:eastAsia="Times New Roman" w:cs="Times New Roman"/>
          <w:sz w:val="24"/>
          <w:szCs w:val="24"/>
          <w:highlight w:val="none"/>
          <w:lang w:val="pt-BR"/>
        </w:rPr>
      </w:pPr>
      <w:r>
        <w:rPr>
          <w:rFonts w:ascii="Times New Roman" w:hAnsi="Times New Roman" w:eastAsia="Times New Roman" w:cs="Times New Roman"/>
          <w:sz w:val="24"/>
          <w:szCs w:val="24"/>
          <w:lang w:val="pt-BR"/>
        </w:rPr>
        <w:t xml:space="preserve">Posterior</w:t>
      </w:r>
      <w:r>
        <w:rPr>
          <w:rFonts w:ascii="Times New Roman" w:hAnsi="Times New Roman" w:eastAsia="Times New Roman" w:cs="Times New Roman"/>
          <w:sz w:val="24"/>
          <w:szCs w:val="24"/>
          <w:lang w:val="pt-BR"/>
        </w:rPr>
        <w:t xml:space="preserve">mente, surgiu o ENIAC, já citado anteriormente. Cabe re</w:t>
      </w:r>
      <w:r>
        <w:rPr>
          <w:rFonts w:ascii="Times New Roman" w:hAnsi="Times New Roman" w:eastAsia="Times New Roman" w:cs="Times New Roman"/>
          <w:sz w:val="24"/>
          <w:szCs w:val="24"/>
          <w:lang w:val="pt-BR"/>
        </w:rPr>
        <w:t xml:space="preserve">ssaltar que ele foi criado no contexto da Segunda Guerra Mundial pelos Estados Unidos, mas apenas foi ligado em julho de 1947. Dentre as principais pessoas programadores do ENIAC estavam 6 matemáticas Frances "Betty" </w:t>
      </w:r>
      <w:r>
        <w:rPr>
          <w:rFonts w:ascii="Times New Roman" w:hAnsi="Times New Roman" w:eastAsia="Times New Roman" w:cs="Times New Roman"/>
          <w:sz w:val="24"/>
          <w:szCs w:val="24"/>
          <w:lang w:val="pt-BR"/>
        </w:rPr>
        <w:t xml:space="preserve">Holberton</w:t>
      </w:r>
      <w:r>
        <w:rPr>
          <w:rFonts w:ascii="Times New Roman" w:hAnsi="Times New Roman" w:eastAsia="Times New Roman" w:cs="Times New Roman"/>
          <w:sz w:val="24"/>
          <w:szCs w:val="24"/>
          <w:lang w:val="pt-BR"/>
        </w:rPr>
        <w:t xml:space="preserve">, Kathleen "Kay" </w:t>
      </w:r>
      <w:r>
        <w:rPr>
          <w:rFonts w:ascii="Times New Roman" w:hAnsi="Times New Roman" w:eastAsia="Times New Roman" w:cs="Times New Roman"/>
          <w:sz w:val="24"/>
          <w:szCs w:val="24"/>
          <w:lang w:val="pt-BR"/>
        </w:rPr>
        <w:t xml:space="preserve">McNulty</w:t>
      </w:r>
      <w:r>
        <w:rPr>
          <w:rFonts w:ascii="Times New Roman" w:hAnsi="Times New Roman" w:eastAsia="Times New Roman" w:cs="Times New Roman"/>
          <w:sz w:val="24"/>
          <w:szCs w:val="24"/>
          <w:lang w:val="pt-BR"/>
        </w:rPr>
        <w:t xml:space="preserve">, </w:t>
      </w:r>
      <w:r>
        <w:rPr>
          <w:rFonts w:ascii="Times New Roman" w:hAnsi="Times New Roman" w:eastAsia="Times New Roman" w:cs="Times New Roman"/>
          <w:sz w:val="24"/>
          <w:szCs w:val="24"/>
          <w:lang w:val="pt-BR"/>
        </w:rPr>
        <w:t xml:space="preserve">Marlyn</w:t>
      </w:r>
      <w:r>
        <w:rPr>
          <w:rFonts w:ascii="Times New Roman" w:hAnsi="Times New Roman" w:eastAsia="Times New Roman" w:cs="Times New Roman"/>
          <w:sz w:val="24"/>
          <w:szCs w:val="24"/>
          <w:lang w:val="pt-BR"/>
        </w:rPr>
        <w:t xml:space="preserve"> </w:t>
      </w:r>
      <w:r>
        <w:rPr>
          <w:rFonts w:ascii="Times New Roman" w:hAnsi="Times New Roman" w:eastAsia="Times New Roman" w:cs="Times New Roman"/>
          <w:sz w:val="24"/>
          <w:szCs w:val="24"/>
          <w:lang w:val="pt-BR"/>
        </w:rPr>
        <w:t xml:space="preserve">Wescoff</w:t>
      </w:r>
      <w:r>
        <w:rPr>
          <w:rFonts w:ascii="Times New Roman" w:hAnsi="Times New Roman" w:eastAsia="Times New Roman" w:cs="Times New Roman"/>
          <w:sz w:val="24"/>
          <w:szCs w:val="24"/>
          <w:lang w:val="pt-BR"/>
        </w:rPr>
        <w:t xml:space="preserve">, Ruth </w:t>
      </w:r>
      <w:r>
        <w:rPr>
          <w:rFonts w:ascii="Times New Roman" w:hAnsi="Times New Roman" w:eastAsia="Times New Roman" w:cs="Times New Roman"/>
          <w:sz w:val="24"/>
          <w:szCs w:val="24"/>
          <w:lang w:val="pt-BR"/>
        </w:rPr>
        <w:t xml:space="preserve">Lichterman</w:t>
      </w:r>
      <w:r>
        <w:rPr>
          <w:rFonts w:ascii="Times New Roman" w:hAnsi="Times New Roman" w:eastAsia="Times New Roman" w:cs="Times New Roman"/>
          <w:sz w:val="24"/>
          <w:szCs w:val="24"/>
          <w:lang w:val="pt-BR"/>
        </w:rPr>
        <w:t xml:space="preserve">, Frances "Fran" </w:t>
      </w:r>
      <w:r>
        <w:rPr>
          <w:rFonts w:ascii="Times New Roman" w:hAnsi="Times New Roman" w:eastAsia="Times New Roman" w:cs="Times New Roman"/>
          <w:sz w:val="24"/>
          <w:szCs w:val="24"/>
          <w:lang w:val="pt-BR"/>
        </w:rPr>
        <w:t xml:space="preserve">Bilas</w:t>
      </w:r>
      <w:r>
        <w:rPr>
          <w:rFonts w:ascii="Times New Roman" w:hAnsi="Times New Roman" w:eastAsia="Times New Roman" w:cs="Times New Roman"/>
          <w:sz w:val="24"/>
          <w:szCs w:val="24"/>
          <w:lang w:val="pt-BR"/>
        </w:rPr>
        <w:t xml:space="preserve"> e Jean </w:t>
      </w:r>
      <w:r>
        <w:rPr>
          <w:rFonts w:ascii="Times New Roman" w:hAnsi="Times New Roman" w:eastAsia="Times New Roman" w:cs="Times New Roman"/>
          <w:sz w:val="24"/>
          <w:szCs w:val="24"/>
          <w:lang w:val="pt-BR"/>
        </w:rPr>
        <w:t xml:space="preserve">Jenningsz</w:t>
      </w:r>
      <w:r>
        <w:rPr>
          <w:rFonts w:ascii="Times New Roman" w:hAnsi="Times New Roman" w:eastAsia="Times New Roman" w:cs="Times New Roman"/>
          <w:sz w:val="24"/>
          <w:szCs w:val="24"/>
          <w:lang w:val="pt-BR"/>
        </w:rPr>
        <w:t xml:space="preserve">. Esses nomes foram encontrad</w:t>
      </w:r>
      <w:r>
        <w:rPr>
          <w:rFonts w:ascii="Times New Roman" w:hAnsi="Times New Roman" w:eastAsia="Times New Roman" w:cs="Times New Roman"/>
          <w:sz w:val="24"/>
          <w:szCs w:val="24"/>
          <w:lang w:val="pt-BR"/>
        </w:rPr>
        <w:t xml:space="preserve">os por Kathryn Kleiman, que na época que era aluna em Harvard nos anos 1980 e se deparou com fotos desse computador com mulheres que apareciam repetidamente, mas seus nomes não constavam nas legendas e nem em textos que acompanhavam as imagens (BBC, 2023).</w:t>
      </w:r>
      <w:r>
        <w:rPr>
          <w:rFonts w:ascii="Times New Roman" w:hAnsi="Times New Roman" w:eastAsia="Times New Roman" w:cs="Times New Roman"/>
          <w:sz w:val="24"/>
          <w:szCs w:val="24"/>
          <w:highlight w:val="none"/>
          <w:lang w:val="pt-BR"/>
        </w:rPr>
      </w:r>
      <w:r>
        <w:rPr>
          <w:rFonts w:ascii="Times New Roman" w:hAnsi="Times New Roman" w:eastAsia="Times New Roman" w:cs="Times New Roman"/>
          <w:sz w:val="24"/>
          <w:szCs w:val="24"/>
          <w:highlight w:val="none"/>
          <w:lang w:val="pt-BR"/>
        </w:rPr>
      </w:r>
    </w:p>
    <w:p>
      <w:pPr>
        <w:pBdr/>
        <w:spacing w:line="360" w:lineRule="auto"/>
        <w:ind w:firstLine="709"/>
        <w:jc w:val="both"/>
        <w:rPr>
          <w:rFonts w:ascii="Times New Roman" w:hAnsi="Times New Roman" w:eastAsia="Times New Roman" w:cs="Times New Roman"/>
          <w:sz w:val="24"/>
          <w:szCs w:val="24"/>
          <w:lang w:val="pt-BR"/>
        </w:rPr>
      </w:pPr>
      <w:r>
        <w:rPr>
          <w:rFonts w:ascii="Times New Roman" w:hAnsi="Times New Roman" w:eastAsia="Times New Roman" w:cs="Times New Roman"/>
          <w:sz w:val="24"/>
          <w:szCs w:val="24"/>
          <w:lang w:val="pt-BR"/>
        </w:rPr>
        <w:t xml:space="preserve">Embora as mulheres não tivessem acesso à sala do ENIAC inicialmente, elas foram encarregadas de programá-lo quando o </w:t>
      </w:r>
      <w:r>
        <w:rPr>
          <w:rFonts w:ascii="Times New Roman" w:hAnsi="Times New Roman" w:eastAsia="Times New Roman" w:cs="Times New Roman"/>
          <w:i/>
          <w:iCs/>
          <w:sz w:val="24"/>
          <w:szCs w:val="24"/>
          <w:lang w:val="pt-BR"/>
        </w:rPr>
        <w:t xml:space="preserve">hardware</w:t>
      </w:r>
      <w:r>
        <w:rPr>
          <w:rFonts w:ascii="Times New Roman" w:hAnsi="Times New Roman" w:eastAsia="Times New Roman" w:cs="Times New Roman"/>
          <w:sz w:val="24"/>
          <w:szCs w:val="24"/>
          <w:lang w:val="pt-BR"/>
        </w:rPr>
        <w:t xml:space="preserve"> estava pronto (Figura 14). Sem um plano claro e sem linguagens de programação disponíveis, elas tiveram que aprender a operar e programar o ENIAC, essencialmente criando o primeiro </w:t>
      </w:r>
      <w:r>
        <w:rPr>
          <w:rFonts w:ascii="Times New Roman" w:hAnsi="Times New Roman" w:eastAsia="Times New Roman" w:cs="Times New Roman"/>
          <w:i/>
          <w:iCs/>
          <w:sz w:val="24"/>
          <w:szCs w:val="24"/>
          <w:lang w:val="pt-BR"/>
        </w:rPr>
        <w:t xml:space="preserve">software </w:t>
      </w:r>
      <w:r>
        <w:rPr>
          <w:rFonts w:ascii="Times New Roman" w:hAnsi="Times New Roman" w:eastAsia="Times New Roman" w:cs="Times New Roman"/>
          <w:sz w:val="24"/>
          <w:szCs w:val="24"/>
          <w:lang w:val="pt-BR"/>
        </w:rPr>
        <w:t xml:space="preserve">(BBC, 2023)</w:t>
      </w:r>
      <w:r>
        <w:rPr>
          <w:rFonts w:ascii="Times New Roman" w:hAnsi="Times New Roman" w:eastAsia="Times New Roman" w:cs="Times New Roman"/>
          <w:sz w:val="24"/>
          <w:szCs w:val="24"/>
          <w:lang w:val="pt-BR"/>
        </w:rPr>
        <w:t xml:space="preserve">.</w:t>
      </w:r>
      <w:r>
        <w:rPr>
          <w:rFonts w:ascii="Times New Roman" w:hAnsi="Times New Roman" w:eastAsia="Times New Roman" w:cs="Times New Roman"/>
          <w:sz w:val="24"/>
          <w:szCs w:val="24"/>
          <w:lang w:val="pt-BR"/>
        </w:rPr>
      </w:r>
      <w:r>
        <w:rPr>
          <w:rFonts w:ascii="Times New Roman" w:hAnsi="Times New Roman" w:eastAsia="Times New Roman" w:cs="Times New Roman"/>
          <w:sz w:val="24"/>
          <w:szCs w:val="24"/>
          <w:lang w:val="pt-BR"/>
        </w:rPr>
      </w:r>
    </w:p>
    <w:p>
      <w:pPr>
        <w:pBdr/>
        <w:spacing w:line="360" w:lineRule="auto"/>
        <w:ind w:right="0" w:firstLine="0" w:left="0"/>
        <w:jc w:val="center"/>
        <w:rPr>
          <w:rFonts w:ascii="Times New Roman" w:hAnsi="Times New Roman" w:eastAsia="Times New Roman" w:cs="Times New Roman"/>
          <w:sz w:val="20"/>
          <w:szCs w:val="20"/>
          <w:lang w:val="pt-BR"/>
        </w:rPr>
      </w:pPr>
      <w:r>
        <w:rPr>
          <w:rFonts w:ascii="Times New Roman" w:hAnsi="Times New Roman" w:eastAsia="Times New Roman" w:cs="Times New Roman"/>
          <w:b/>
          <w:bCs/>
          <w:sz w:val="20"/>
          <w:szCs w:val="20"/>
          <w:lang w:val="pt-BR"/>
        </w:rPr>
        <w:t xml:space="preserve">Figura 14 – </w:t>
      </w:r>
      <w:r>
        <w:rPr>
          <w:rFonts w:ascii="Times New Roman" w:hAnsi="Times New Roman" w:eastAsia="Times New Roman" w:cs="Times New Roman"/>
          <w:sz w:val="20"/>
          <w:szCs w:val="20"/>
          <w:lang w:val="pt-BR"/>
        </w:rPr>
        <w:t xml:space="preserve">Ester </w:t>
      </w:r>
      <w:r>
        <w:rPr>
          <w:rFonts w:ascii="Times New Roman" w:hAnsi="Times New Roman" w:eastAsia="Times New Roman" w:cs="Times New Roman"/>
          <w:sz w:val="20"/>
          <w:szCs w:val="20"/>
          <w:lang w:val="pt-BR"/>
        </w:rPr>
        <w:t xml:space="preserve">Gerston</w:t>
      </w:r>
      <w:r>
        <w:rPr>
          <w:rFonts w:ascii="Times New Roman" w:hAnsi="Times New Roman" w:eastAsia="Times New Roman" w:cs="Times New Roman"/>
          <w:sz w:val="20"/>
          <w:szCs w:val="20"/>
          <w:lang w:val="pt-BR"/>
        </w:rPr>
        <w:t xml:space="preserve"> e Gloria Gordon, programadoras do ENIAC</w:t>
      </w:r>
      <w:r>
        <mc:AlternateContent>
          <mc:Choice Requires="wpg">
            <w:drawing>
              <wp:anchor xmlns:wp="http://schemas.openxmlformats.org/drawingml/2006/wordprocessingDrawing" xmlns:wp14="http://schemas.microsoft.com/office/word/2010/wordprocessingDrawing" distT="0" distB="0" distL="115200" distR="115200" simplePos="0" relativeHeight="28672" behindDoc="0" locked="0" layoutInCell="1" allowOverlap="1">
                <wp:simplePos x="0" y="0"/>
                <wp:positionH relativeFrom="margin">
                  <wp:align>center</wp:align>
                </wp:positionH>
                <wp:positionV relativeFrom="paragraph">
                  <wp:posOffset>204917</wp:posOffset>
                </wp:positionV>
                <wp:extent cx="4243407" cy="2830272"/>
                <wp:effectExtent l="0" t="0" r="0" b="0"/>
                <wp:wrapSquare wrapText="bothSides"/>
                <wp:docPr id="1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061915" name=""/>
                        <pic:cNvPicPr>
                          <a:picLocks noChangeAspect="1"/>
                        </pic:cNvPicPr>
                        <pic:nvPr/>
                      </pic:nvPicPr>
                      <pic:blipFill>
                        <a:blip r:embed="rId25"/>
                        <a:stretch/>
                      </pic:blipFill>
                      <pic:spPr bwMode="auto">
                        <a:xfrm flipH="0" flipV="0">
                          <a:off x="0" y="0"/>
                          <a:ext cx="4243406" cy="2830272"/>
                        </a:xfrm>
                        <a:prstGeom prst="rect">
                          <a:avLst/>
                        </a:prstGeom>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 o:spid="_x0000_s13" type="#_x0000_t75" style="position:absolute;z-index:28672;o:allowoverlap:true;o:allowincell:true;mso-position-horizontal-relative:margin;mso-position-horizontal:center;mso-position-vertical-relative:text;margin-top:16.14pt;mso-position-vertical:absolute;width:334.13pt;height:222.86pt;mso-wrap-distance-left:9.07pt;mso-wrap-distance-top:0.00pt;mso-wrap-distance-right:9.07pt;mso-wrap-distance-bottom:0.00pt;z-index:1;" stroked="false">
                <w10:wrap type="square"/>
                <v:imagedata r:id="rId25" o:title=""/>
                <o:lock v:ext="edit" rotation="t"/>
              </v:shape>
            </w:pict>
          </mc:Fallback>
        </mc:AlternateContent>
      </w:r>
      <w:r>
        <w:rPr>
          <w:rFonts w:ascii="Times New Roman" w:hAnsi="Times New Roman" w:eastAsia="Times New Roman" w:cs="Times New Roman"/>
          <w:sz w:val="20"/>
          <w:szCs w:val="20"/>
          <w:lang w:val="pt-BR"/>
        </w:rPr>
      </w:r>
      <w:r>
        <w:rPr>
          <w:rFonts w:ascii="Times New Roman" w:hAnsi="Times New Roman" w:eastAsia="Times New Roman" w:cs="Times New Roman"/>
          <w:sz w:val="20"/>
          <w:szCs w:val="20"/>
          <w:lang w:val="pt-BR"/>
        </w:rPr>
      </w:r>
    </w:p>
    <w:p>
      <w:pPr>
        <w:pBdr/>
        <w:spacing w:line="360" w:lineRule="auto"/>
        <w:ind w:firstLine="709"/>
        <w:jc w:val="center"/>
        <w:rPr>
          <w:rFonts w:ascii="Times New Roman" w:hAnsi="Times New Roman" w:eastAsia="Times New Roman" w:cs="Times New Roman"/>
          <w:sz w:val="24"/>
          <w:szCs w:val="24"/>
          <w:lang w:val="pt-BR"/>
        </w:rPr>
      </w:pPr>
      <w:r>
        <w:rPr>
          <w:rFonts w:ascii="Times New Roman" w:hAnsi="Times New Roman" w:eastAsia="Times New Roman" w:cs="Times New Roman"/>
          <w:sz w:val="24"/>
          <w:szCs w:val="24"/>
          <w:lang w:val="pt-BR"/>
        </w:rPr>
      </w:r>
      <w:r>
        <w:rPr>
          <w:rFonts w:ascii="Times New Roman" w:hAnsi="Times New Roman" w:eastAsia="Times New Roman" w:cs="Times New Roman"/>
          <w:sz w:val="24"/>
          <w:szCs w:val="24"/>
          <w:lang w:val="pt-BR"/>
        </w:rPr>
      </w:r>
      <w:r>
        <w:rPr>
          <w:rFonts w:ascii="Times New Roman" w:hAnsi="Times New Roman" w:eastAsia="Times New Roman" w:cs="Times New Roman"/>
          <w:sz w:val="24"/>
          <w:szCs w:val="24"/>
          <w:lang w:val="pt-BR"/>
        </w:rPr>
      </w:r>
    </w:p>
    <w:p>
      <w:pPr>
        <w:pBdr/>
        <w:spacing w:line="360" w:lineRule="auto"/>
        <w:ind w:firstLine="709"/>
        <w:jc w:val="center"/>
        <w:rPr>
          <w:rFonts w:ascii="Times New Roman" w:hAnsi="Times New Roman" w:eastAsia="Times New Roman" w:cs="Times New Roman"/>
          <w:sz w:val="24"/>
          <w:szCs w:val="24"/>
          <w:lang w:val="pt-BR"/>
        </w:rPr>
      </w:pPr>
      <w:r>
        <w:rPr>
          <w:rFonts w:ascii="Times New Roman" w:hAnsi="Times New Roman" w:eastAsia="Times New Roman" w:cs="Times New Roman"/>
          <w:sz w:val="24"/>
          <w:szCs w:val="24"/>
          <w:lang w:val="pt-BR"/>
        </w:rPr>
      </w:r>
      <w:r>
        <w:rPr>
          <w:rFonts w:ascii="Times New Roman" w:hAnsi="Times New Roman" w:eastAsia="Times New Roman" w:cs="Times New Roman"/>
          <w:sz w:val="24"/>
          <w:szCs w:val="24"/>
          <w:lang w:val="pt-BR"/>
        </w:rPr>
      </w:r>
      <w:r>
        <w:rPr>
          <w:rFonts w:ascii="Times New Roman" w:hAnsi="Times New Roman" w:eastAsia="Times New Roman" w:cs="Times New Roman"/>
          <w:sz w:val="24"/>
          <w:szCs w:val="24"/>
          <w:lang w:val="pt-BR"/>
        </w:rPr>
      </w:r>
    </w:p>
    <w:p>
      <w:pPr>
        <w:pBdr/>
        <w:spacing w:line="360" w:lineRule="auto"/>
        <w:ind w:firstLine="709"/>
        <w:jc w:val="center"/>
        <w:rPr>
          <w:rFonts w:ascii="Times New Roman" w:hAnsi="Times New Roman" w:eastAsia="Times New Roman" w:cs="Times New Roman"/>
          <w:sz w:val="24"/>
          <w:szCs w:val="24"/>
          <w:lang w:val="pt-BR"/>
        </w:rPr>
      </w:pPr>
      <w:r>
        <w:rPr>
          <w:rFonts w:ascii="Times New Roman" w:hAnsi="Times New Roman" w:eastAsia="Times New Roman" w:cs="Times New Roman"/>
          <w:sz w:val="24"/>
          <w:szCs w:val="24"/>
          <w:lang w:val="pt-BR"/>
        </w:rPr>
      </w:r>
      <w:r>
        <w:rPr>
          <w:rFonts w:ascii="Times New Roman" w:hAnsi="Times New Roman" w:eastAsia="Times New Roman" w:cs="Times New Roman"/>
          <w:sz w:val="24"/>
          <w:szCs w:val="24"/>
          <w:lang w:val="pt-BR"/>
        </w:rPr>
      </w:r>
      <w:r>
        <w:rPr>
          <w:rFonts w:ascii="Times New Roman" w:hAnsi="Times New Roman" w:eastAsia="Times New Roman" w:cs="Times New Roman"/>
          <w:sz w:val="24"/>
          <w:szCs w:val="24"/>
          <w:lang w:val="pt-BR"/>
        </w:rPr>
      </w:r>
    </w:p>
    <w:p>
      <w:pPr>
        <w:pBdr/>
        <w:spacing w:line="360" w:lineRule="auto"/>
        <w:ind w:firstLine="709"/>
        <w:jc w:val="center"/>
        <w:rPr>
          <w:rFonts w:ascii="Times New Roman" w:hAnsi="Times New Roman" w:eastAsia="Times New Roman" w:cs="Times New Roman"/>
          <w:sz w:val="24"/>
          <w:szCs w:val="24"/>
          <w:lang w:val="pt-BR"/>
        </w:rPr>
      </w:pPr>
      <w:r>
        <w:rPr>
          <w:rFonts w:ascii="Times New Roman" w:hAnsi="Times New Roman" w:eastAsia="Times New Roman" w:cs="Times New Roman"/>
          <w:sz w:val="24"/>
          <w:szCs w:val="24"/>
          <w:lang w:val="pt-BR"/>
        </w:rPr>
      </w:r>
      <w:r>
        <w:rPr>
          <w:rFonts w:ascii="Times New Roman" w:hAnsi="Times New Roman" w:eastAsia="Times New Roman" w:cs="Times New Roman"/>
          <w:sz w:val="24"/>
          <w:szCs w:val="24"/>
          <w:lang w:val="pt-BR"/>
        </w:rPr>
      </w:r>
      <w:r>
        <w:rPr>
          <w:rFonts w:ascii="Times New Roman" w:hAnsi="Times New Roman" w:eastAsia="Times New Roman" w:cs="Times New Roman"/>
          <w:sz w:val="24"/>
          <w:szCs w:val="24"/>
          <w:lang w:val="pt-BR"/>
        </w:rPr>
      </w:r>
    </w:p>
    <w:p>
      <w:pPr>
        <w:pBdr/>
        <w:spacing w:line="360" w:lineRule="auto"/>
        <w:ind w:firstLine="709"/>
        <w:jc w:val="center"/>
        <w:rPr>
          <w:rFonts w:ascii="Times New Roman" w:hAnsi="Times New Roman" w:eastAsia="Times New Roman" w:cs="Times New Roman"/>
          <w:sz w:val="24"/>
          <w:szCs w:val="24"/>
          <w:lang w:val="pt-BR"/>
        </w:rPr>
      </w:pPr>
      <w:r>
        <w:rPr>
          <w:rFonts w:ascii="Times New Roman" w:hAnsi="Times New Roman" w:eastAsia="Times New Roman" w:cs="Times New Roman"/>
          <w:sz w:val="24"/>
          <w:szCs w:val="24"/>
          <w:lang w:val="pt-BR"/>
        </w:rPr>
      </w:r>
      <w:r>
        <w:rPr>
          <w:rFonts w:ascii="Times New Roman" w:hAnsi="Times New Roman" w:eastAsia="Times New Roman" w:cs="Times New Roman"/>
          <w:sz w:val="24"/>
          <w:szCs w:val="24"/>
          <w:lang w:val="pt-BR"/>
        </w:rPr>
      </w:r>
      <w:r>
        <w:rPr>
          <w:rFonts w:ascii="Times New Roman" w:hAnsi="Times New Roman" w:eastAsia="Times New Roman" w:cs="Times New Roman"/>
          <w:sz w:val="24"/>
          <w:szCs w:val="24"/>
          <w:lang w:val="pt-BR"/>
        </w:rPr>
      </w:r>
    </w:p>
    <w:p>
      <w:pPr>
        <w:pBdr/>
        <w:spacing w:line="360" w:lineRule="auto"/>
        <w:ind w:firstLine="709"/>
        <w:jc w:val="center"/>
        <w:rPr>
          <w:rFonts w:ascii="Times New Roman" w:hAnsi="Times New Roman" w:eastAsia="Times New Roman" w:cs="Times New Roman"/>
          <w:sz w:val="24"/>
          <w:szCs w:val="24"/>
          <w:lang w:val="pt-BR"/>
        </w:rPr>
      </w:pPr>
      <w:r>
        <w:rPr>
          <w:rFonts w:ascii="Times New Roman" w:hAnsi="Times New Roman" w:eastAsia="Times New Roman" w:cs="Times New Roman"/>
          <w:sz w:val="24"/>
          <w:szCs w:val="24"/>
          <w:lang w:val="pt-BR"/>
        </w:rPr>
      </w:r>
      <w:r>
        <w:rPr>
          <w:rFonts w:ascii="Times New Roman" w:hAnsi="Times New Roman" w:eastAsia="Times New Roman" w:cs="Times New Roman"/>
          <w:sz w:val="24"/>
          <w:szCs w:val="24"/>
          <w:lang w:val="pt-BR"/>
        </w:rPr>
      </w:r>
      <w:r>
        <w:rPr>
          <w:rFonts w:ascii="Times New Roman" w:hAnsi="Times New Roman" w:eastAsia="Times New Roman" w:cs="Times New Roman"/>
          <w:sz w:val="24"/>
          <w:szCs w:val="24"/>
          <w:lang w:val="pt-BR"/>
        </w:rPr>
      </w:r>
    </w:p>
    <w:p>
      <w:pPr>
        <w:pBdr/>
        <w:spacing w:line="360" w:lineRule="auto"/>
        <w:ind w:firstLine="0"/>
        <w:jc w:val="center"/>
        <w:rPr>
          <w:rFonts w:ascii="Times New Roman" w:hAnsi="Times New Roman" w:eastAsia="Times New Roman" w:cs="Times New Roman"/>
          <w:sz w:val="24"/>
          <w:szCs w:val="24"/>
          <w:lang w:val="pt-BR"/>
        </w:rPr>
      </w:pPr>
      <w:r>
        <w:rPr>
          <w:rFonts w:ascii="Times New Roman" w:hAnsi="Times New Roman" w:eastAsia="Times New Roman" w:cs="Times New Roman"/>
          <w:sz w:val="24"/>
          <w:szCs w:val="24"/>
          <w:lang w:val="pt-BR"/>
        </w:rPr>
      </w:r>
      <w:r>
        <w:rPr>
          <w:rFonts w:ascii="Times New Roman" w:hAnsi="Times New Roman" w:eastAsia="Times New Roman" w:cs="Times New Roman"/>
          <w:sz w:val="24"/>
          <w:szCs w:val="24"/>
          <w:lang w:val="pt-BR"/>
        </w:rPr>
      </w:r>
      <w:r>
        <w:rPr>
          <w:rFonts w:ascii="Times New Roman" w:hAnsi="Times New Roman" w:eastAsia="Times New Roman" w:cs="Times New Roman"/>
          <w:sz w:val="24"/>
          <w:szCs w:val="24"/>
          <w:lang w:val="pt-BR"/>
        </w:rPr>
      </w:r>
    </w:p>
    <w:p>
      <w:pPr>
        <w:pBdr/>
        <w:spacing w:line="360" w:lineRule="auto"/>
        <w:ind w:firstLine="0"/>
        <w:jc w:val="center"/>
        <w:rPr>
          <w:rFonts w:ascii="Times New Roman" w:hAnsi="Times New Roman" w:eastAsia="Times New Roman" w:cs="Times New Roman"/>
          <w:sz w:val="20"/>
          <w:szCs w:val="20"/>
          <w:highlight w:val="none"/>
        </w:rPr>
      </w:pPr>
      <w:r>
        <w:rPr>
          <w:rFonts w:ascii="Times New Roman" w:hAnsi="Times New Roman" w:eastAsia="Times New Roman" w:cs="Times New Roman"/>
          <w:sz w:val="20"/>
          <w:szCs w:val="20"/>
        </w:rPr>
        <w:t xml:space="preserve">Créditos</w:t>
      </w:r>
      <w:r>
        <w:rPr>
          <w:rFonts w:ascii="Times New Roman" w:hAnsi="Times New Roman" w:eastAsia="Times New Roman" w:cs="Times New Roman"/>
          <w:sz w:val="20"/>
          <w:szCs w:val="20"/>
        </w:rPr>
        <w:t xml:space="preserve">: ARL Technical Library / U.S. Army</w:t>
      </w:r>
      <w:r>
        <w:rPr>
          <w:rFonts w:ascii="Times New Roman" w:hAnsi="Times New Roman" w:eastAsia="Times New Roman" w:cs="Times New Roman"/>
          <w:sz w:val="20"/>
          <w:szCs w:val="20"/>
          <w:highlight w:val="none"/>
        </w:rPr>
      </w:r>
      <w:r>
        <w:rPr>
          <w:rFonts w:ascii="Times New Roman" w:hAnsi="Times New Roman" w:eastAsia="Times New Roman" w:cs="Times New Roman"/>
          <w:sz w:val="20"/>
          <w:szCs w:val="20"/>
          <w:highlight w:val="none"/>
        </w:rPr>
      </w:r>
    </w:p>
    <w:p>
      <w:pPr>
        <w:pStyle w:val="895"/>
        <w:pBdr/>
        <w:spacing/>
        <w:ind/>
        <w:rPr>
          <w:rFonts w:ascii="Times New Roman" w:hAnsi="Times New Roman" w:eastAsia="Times New Roman" w:cs="Times New Roman"/>
          <w:b/>
          <w:bCs/>
          <w:sz w:val="24"/>
          <w:szCs w:val="24"/>
          <w:rPrChange w:id="5" w:author="Lucio Pereira Neves" w:date="2024-05-25T20:51:00Z">
            <w:rPr>
              <w:rFonts w:ascii="Times New Roman" w:hAnsi="Times New Roman" w:eastAsia="Times New Roman" w:cs="Times New Roman"/>
              <w:sz w:val="24"/>
              <w:szCs w:val="24"/>
              <w:lang w:val="pt-BR"/>
            </w:rPr>
          </w:rPrChange>
        </w:rPr>
      </w:pPr>
      <w:r/>
      <w:bookmarkStart w:id="6" w:name="_Toc6"/>
      <w:r>
        <w:rPr>
          <w:rFonts w:ascii="Times New Roman" w:hAnsi="Times New Roman" w:eastAsia="Times New Roman" w:cs="Times New Roman"/>
          <w:b/>
          <w:bCs/>
          <w:sz w:val="24"/>
          <w:szCs w:val="24"/>
        </w:rPr>
        <w:t xml:space="preserve">1.1.4 Betty Holbertson</w:t>
      </w:r>
      <w:bookmarkEnd w:id="6"/>
      <w:r>
        <w:rPr>
          <w:rFonts w:ascii="Times New Roman" w:hAnsi="Times New Roman" w:eastAsia="Times New Roman" w:cs="Times New Roman"/>
          <w:b/>
          <w:bCs/>
          <w:sz w:val="24"/>
          <w:szCs w:val="24"/>
          <w:rPrChange w:id="6" w:author="Lucio Pereira Neves" w:date="2024-05-25T20:51:00Z">
            <w:rPr>
              <w:rFonts w:ascii="Times New Roman" w:hAnsi="Times New Roman" w:eastAsia="Times New Roman" w:cs="Times New Roman"/>
              <w:sz w:val="24"/>
              <w:szCs w:val="24"/>
              <w:lang w:val="pt-BR"/>
            </w:rPr>
          </w:rPrChange>
        </w:rPr>
      </w:r>
      <w:r>
        <w:rPr>
          <w:rFonts w:ascii="Times New Roman" w:hAnsi="Times New Roman" w:eastAsia="Times New Roman" w:cs="Times New Roman"/>
          <w:b/>
          <w:bCs/>
          <w:sz w:val="24"/>
          <w:szCs w:val="24"/>
          <w:rPrChange w:id="7" w:author="Lucio Pereira Neves" w:date="2024-05-25T20:51:00Z">
            <w:rPr>
              <w:rFonts w:ascii="Times New Roman" w:hAnsi="Times New Roman" w:eastAsia="Times New Roman" w:cs="Times New Roman"/>
              <w:sz w:val="24"/>
              <w:szCs w:val="24"/>
              <w:lang w:val="pt-BR"/>
            </w:rPr>
          </w:rPrChange>
        </w:rPr>
      </w:r>
    </w:p>
    <w:p>
      <w:pPr>
        <w:pBdr/>
        <w:spacing w:line="360" w:lineRule="auto"/>
        <w:ind w:firstLine="708"/>
        <w:jc w:val="both"/>
        <w:rPr>
          <w:rFonts w:ascii="Times New Roman" w:hAnsi="Times New Roman" w:eastAsia="Times New Roman" w:cs="Times New Roman"/>
          <w:sz w:val="24"/>
          <w:szCs w:val="24"/>
          <w:highlight w:val="none"/>
          <w:lang w:val="pt-BR"/>
        </w:rPr>
      </w:pPr>
      <w:r>
        <w:rPr>
          <w:rFonts w:ascii="Times New Roman" w:hAnsi="Times New Roman" w:eastAsia="Times New Roman" w:cs="Times New Roman"/>
          <w:sz w:val="24"/>
          <w:szCs w:val="24"/>
          <w:lang w:val="pt-BR"/>
        </w:rPr>
        <w:t xml:space="preserve">Betty </w:t>
      </w:r>
      <w:r>
        <w:rPr>
          <w:rFonts w:ascii="Times New Roman" w:hAnsi="Times New Roman" w:eastAsia="Times New Roman" w:cs="Times New Roman"/>
          <w:sz w:val="24"/>
          <w:szCs w:val="24"/>
          <w:lang w:val="pt-BR"/>
        </w:rPr>
        <w:t xml:space="preserve">Holbertson (Figura 15)</w:t>
      </w:r>
      <w:r>
        <w:rPr>
          <w:rFonts w:ascii="Times New Roman" w:hAnsi="Times New Roman" w:eastAsia="Times New Roman" w:cs="Times New Roman"/>
          <w:sz w:val="24"/>
          <w:szCs w:val="24"/>
          <w:lang w:val="pt-BR"/>
        </w:rPr>
        <w:t xml:space="preserve">, uma dessas pioneiras, criou o primeiro código de instrução, a primeira rotina de classificação e um pacote de </w:t>
      </w:r>
      <w:r>
        <w:rPr>
          <w:rFonts w:ascii="Times New Roman" w:hAnsi="Times New Roman" w:eastAsia="Times New Roman" w:cs="Times New Roman"/>
          <w:i/>
          <w:iCs/>
          <w:sz w:val="24"/>
          <w:szCs w:val="24"/>
          <w:lang w:val="pt-BR"/>
        </w:rPr>
        <w:t xml:space="preserve">software</w:t>
      </w:r>
      <w:r>
        <w:rPr>
          <w:rFonts w:ascii="Times New Roman" w:hAnsi="Times New Roman" w:eastAsia="Times New Roman" w:cs="Times New Roman"/>
          <w:sz w:val="24"/>
          <w:szCs w:val="24"/>
          <w:lang w:val="pt-BR"/>
        </w:rPr>
        <w:t xml:space="preserve">, além de colaborar com Grace Hopper na criação</w:t>
      </w:r>
      <w:r>
        <w:rPr>
          <w:rFonts w:ascii="Times New Roman" w:hAnsi="Times New Roman" w:eastAsia="Times New Roman" w:cs="Times New Roman"/>
          <w:sz w:val="24"/>
          <w:szCs w:val="24"/>
          <w:lang w:val="pt-BR"/>
        </w:rPr>
        <w:t xml:space="preserve"> da linguagem COBOL e inventar o teclado numérico. Sua hist</w:t>
      </w:r>
      <w:r>
        <w:rPr>
          <w:rFonts w:ascii="Times New Roman" w:hAnsi="Times New Roman" w:eastAsia="Times New Roman" w:cs="Times New Roman"/>
          <w:sz w:val="24"/>
          <w:szCs w:val="24"/>
          <w:lang w:val="pt-BR"/>
        </w:rPr>
        <w:t xml:space="preserve">ória, como a de outras mulheres programadoras do ENIAC,</w:t>
      </w:r>
      <w:r>
        <w:rPr>
          <w:rFonts w:ascii="Times New Roman" w:hAnsi="Times New Roman" w:eastAsia="Times New Roman" w:cs="Times New Roman"/>
          <w:sz w:val="24"/>
          <w:szCs w:val="24"/>
          <w:lang w:val="pt-BR"/>
        </w:rPr>
        <w:t xml:space="preserve"> destaca a coerência e a importância do papel feminino no avanço da tecnologia computacional, quebrando barreiras e estabelecendo as bases para o futuro da computação (BBC, 2023).</w:t>
      </w:r>
      <w:r>
        <w:rPr>
          <w:rFonts w:ascii="Times New Roman" w:hAnsi="Times New Roman" w:eastAsia="Times New Roman" w:cs="Times New Roman"/>
          <w:sz w:val="24"/>
          <w:szCs w:val="24"/>
          <w:highlight w:val="none"/>
          <w:lang w:val="pt-BR"/>
        </w:rPr>
      </w:r>
      <w:r>
        <w:rPr>
          <w:rFonts w:ascii="Times New Roman" w:hAnsi="Times New Roman" w:eastAsia="Times New Roman" w:cs="Times New Roman"/>
          <w:sz w:val="24"/>
          <w:szCs w:val="24"/>
          <w:highlight w:val="none"/>
          <w:lang w:val="pt-BR"/>
        </w:rPr>
      </w:r>
    </w:p>
    <w:p>
      <w:pPr>
        <w:pBdr/>
        <w:spacing w:line="360" w:lineRule="auto"/>
        <w:ind w:firstLine="708"/>
        <w:jc w:val="both"/>
        <w:rPr>
          <w:rFonts w:ascii="Times New Roman" w:hAnsi="Times New Roman" w:eastAsia="Times New Roman" w:cs="Times New Roman"/>
          <w:sz w:val="24"/>
          <w:szCs w:val="24"/>
          <w:highlight w:val="none"/>
          <w:lang w:val="pt-BR"/>
        </w:rPr>
      </w:pPr>
      <w:r>
        <w:rPr>
          <w:rFonts w:ascii="Times New Roman" w:hAnsi="Times New Roman" w:eastAsia="Times New Roman" w:cs="Times New Roman"/>
          <w:sz w:val="24"/>
          <w:szCs w:val="24"/>
          <w:highlight w:val="none"/>
          <w:lang w:val="pt-BR"/>
        </w:rPr>
      </w:r>
      <w:r>
        <mc:AlternateContent>
          <mc:Choice Requires="wpg">
            <w:drawing>
              <wp:anchor xmlns:wp="http://schemas.openxmlformats.org/drawingml/2006/wordprocessingDrawing" xmlns:wp14="http://schemas.microsoft.com/office/word/2010/wordprocessingDrawing" distT="0" distB="0" distL="115200" distR="115200" simplePos="0" relativeHeight="122880" behindDoc="0" locked="0" layoutInCell="1" allowOverlap="1">
                <wp:simplePos x="0" y="0"/>
                <wp:positionH relativeFrom="margin">
                  <wp:posOffset>855548</wp:posOffset>
                </wp:positionH>
                <wp:positionV relativeFrom="paragraph">
                  <wp:posOffset>231756</wp:posOffset>
                </wp:positionV>
                <wp:extent cx="4048988" cy="3091954"/>
                <wp:effectExtent l="0" t="0" r="0" b="0"/>
                <wp:wrapSquare wrapText="bothSides"/>
                <wp:docPr id="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713165" name=""/>
                        <pic:cNvPicPr>
                          <a:picLocks noChangeAspect="1"/>
                        </pic:cNvPicPr>
                        <pic:nvPr/>
                      </pic:nvPicPr>
                      <pic:blipFill>
                        <a:blip r:embed="rId26"/>
                        <a:stretch/>
                      </pic:blipFill>
                      <pic:spPr bwMode="auto">
                        <a:xfrm flipH="0" flipV="0">
                          <a:off x="0" y="0"/>
                          <a:ext cx="4048988" cy="3091954"/>
                        </a:xfrm>
                        <a:prstGeom prst="rect">
                          <a:avLst/>
                        </a:prstGeom>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 o:spid="_x0000_s14" type="#_x0000_t75" style="position:absolute;z-index:122880;o:allowoverlap:true;o:allowincell:true;mso-position-horizontal-relative:margin;margin-left:67.37pt;mso-position-horizontal:absolute;mso-position-vertical-relative:text;margin-top:18.25pt;mso-position-vertical:absolute;width:318.82pt;height:243.46pt;mso-wrap-distance-left:9.07pt;mso-wrap-distance-top:0.00pt;mso-wrap-distance-right:9.07pt;mso-wrap-distance-bottom:0.00pt;z-index:1;" stroked="false">
                <w10:wrap type="square"/>
                <v:imagedata r:id="rId26" o:title=""/>
                <o:lock v:ext="edit" rotation="t"/>
              </v:shape>
            </w:pict>
          </mc:Fallback>
        </mc:AlternateContent>
      </w:r>
      <w:r>
        <w:rPr>
          <w:rFonts w:ascii="Times New Roman" w:hAnsi="Times New Roman" w:eastAsia="Times New Roman" w:cs="Times New Roman"/>
          <w:b/>
          <w:bCs/>
          <w:sz w:val="20"/>
          <w:szCs w:val="20"/>
          <w:lang w:val="pt-BR"/>
        </w:rPr>
        <w:t xml:space="preserve">Figura 15 – </w:t>
      </w:r>
      <w:r>
        <w:rPr>
          <w:rFonts w:ascii="Times New Roman" w:hAnsi="Times New Roman" w:eastAsia="Times New Roman" w:cs="Times New Roman"/>
          <w:sz w:val="20"/>
          <w:szCs w:val="20"/>
          <w:lang w:val="pt-BR"/>
        </w:rPr>
        <w:t xml:space="preserve">Betty Holberton (à direita) programando o ENIAC na Filadélfia (décadas de 40/50)</w:t>
      </w:r>
      <w:r>
        <w:rPr>
          <w:rFonts w:ascii="Times New Roman" w:hAnsi="Times New Roman" w:eastAsia="Times New Roman" w:cs="Times New Roman"/>
          <w:sz w:val="24"/>
          <w:szCs w:val="24"/>
          <w:highlight w:val="none"/>
          <w:lang w:val="pt-BR"/>
        </w:rPr>
      </w:r>
      <w:r>
        <w:rPr>
          <w:rFonts w:ascii="Times New Roman" w:hAnsi="Times New Roman" w:eastAsia="Times New Roman" w:cs="Times New Roman"/>
          <w:sz w:val="24"/>
          <w:szCs w:val="24"/>
          <w:highlight w:val="none"/>
          <w:lang w:val="pt-BR"/>
        </w:rPr>
      </w:r>
    </w:p>
    <w:p>
      <w:pPr>
        <w:pBdr/>
        <w:spacing w:line="360" w:lineRule="auto"/>
        <w:ind w:firstLine="708"/>
        <w:jc w:val="both"/>
        <w:rPr>
          <w:rFonts w:ascii="Times New Roman" w:hAnsi="Times New Roman" w:eastAsia="Times New Roman" w:cs="Times New Roman"/>
          <w:sz w:val="24"/>
          <w:szCs w:val="24"/>
          <w:highlight w:val="none"/>
          <w:lang w:val="pt-BR"/>
        </w:rPr>
      </w:pPr>
      <w:r>
        <w:rPr>
          <w:highlight w:val="none"/>
        </w:rPr>
      </w:r>
      <w:r>
        <w:rPr>
          <w:rFonts w:ascii="Times New Roman" w:hAnsi="Times New Roman" w:eastAsia="Times New Roman" w:cs="Times New Roman"/>
          <w:sz w:val="24"/>
          <w:szCs w:val="24"/>
          <w:highlight w:val="none"/>
          <w:lang w:val="pt-BR"/>
        </w:rPr>
      </w:r>
      <w:r>
        <w:rPr>
          <w:rFonts w:ascii="Times New Roman" w:hAnsi="Times New Roman" w:eastAsia="Times New Roman" w:cs="Times New Roman"/>
          <w:sz w:val="24"/>
          <w:szCs w:val="24"/>
          <w:highlight w:val="none"/>
          <w:lang w:val="pt-BR"/>
        </w:rPr>
      </w:r>
    </w:p>
    <w:p>
      <w:pPr>
        <w:pBdr/>
        <w:spacing w:line="360" w:lineRule="auto"/>
        <w:ind w:firstLine="708"/>
        <w:jc w:val="both"/>
        <w:rPr>
          <w:highlight w:val="none"/>
        </w:rPr>
      </w:pPr>
      <w:r>
        <w:rPr>
          <w:highlight w:val="none"/>
        </w:rPr>
      </w:r>
      <w:r>
        <w:rPr>
          <w:highlight w:val="none"/>
        </w:rPr>
      </w:r>
      <w:r>
        <w:rPr>
          <w:highlight w:val="none"/>
        </w:rPr>
      </w:r>
    </w:p>
    <w:p>
      <w:pPr>
        <w:pBdr/>
        <w:spacing w:line="360" w:lineRule="auto"/>
        <w:ind w:firstLine="708"/>
        <w:jc w:val="both"/>
        <w:rPr>
          <w:highlight w:val="none"/>
        </w:rPr>
      </w:pPr>
      <w:r>
        <w:rPr>
          <w:highlight w:val="none"/>
        </w:rPr>
      </w:r>
      <w:r>
        <w:rPr>
          <w:highlight w:val="none"/>
        </w:rPr>
      </w:r>
      <w:r>
        <w:rPr>
          <w:highlight w:val="none"/>
        </w:rPr>
      </w:r>
    </w:p>
    <w:p>
      <w:pPr>
        <w:pBdr/>
        <w:spacing w:line="360" w:lineRule="auto"/>
        <w:ind w:firstLine="708"/>
        <w:jc w:val="both"/>
        <w:rPr>
          <w:highlight w:val="none"/>
        </w:rPr>
      </w:pPr>
      <w:r>
        <w:rPr>
          <w:highlight w:val="none"/>
        </w:rPr>
      </w:r>
      <w:r>
        <w:rPr>
          <w:highlight w:val="none"/>
        </w:rPr>
      </w:r>
      <w:r>
        <w:rPr>
          <w:highlight w:val="none"/>
        </w:rPr>
      </w:r>
    </w:p>
    <w:p>
      <w:pPr>
        <w:pBdr/>
        <w:spacing w:line="360" w:lineRule="auto"/>
        <w:ind w:firstLine="708"/>
        <w:jc w:val="both"/>
        <w:rPr>
          <w:highlight w:val="none"/>
        </w:rPr>
      </w:pPr>
      <w:r>
        <w:rPr>
          <w:highlight w:val="none"/>
        </w:rPr>
      </w:r>
      <w:r>
        <w:rPr>
          <w:highlight w:val="none"/>
        </w:rPr>
      </w:r>
      <w:r>
        <w:rPr>
          <w:highlight w:val="none"/>
        </w:rPr>
      </w:r>
    </w:p>
    <w:p>
      <w:pPr>
        <w:pBdr/>
        <w:spacing w:line="360" w:lineRule="auto"/>
        <w:ind w:firstLine="708"/>
        <w:jc w:val="both"/>
        <w:rPr>
          <w:highlight w:val="none"/>
        </w:rPr>
      </w:pPr>
      <w:r>
        <w:rPr>
          <w:highlight w:val="none"/>
        </w:rPr>
      </w:r>
      <w:r>
        <w:rPr>
          <w:highlight w:val="none"/>
        </w:rPr>
      </w:r>
      <w:r>
        <w:rPr>
          <w:highlight w:val="none"/>
        </w:rPr>
      </w:r>
    </w:p>
    <w:p>
      <w:pPr>
        <w:pBdr/>
        <w:spacing w:line="360" w:lineRule="auto"/>
        <w:ind w:firstLine="708"/>
        <w:jc w:val="both"/>
        <w:rPr>
          <w:highlight w:val="none"/>
        </w:rPr>
      </w:pPr>
      <w:r>
        <w:rPr>
          <w:highlight w:val="none"/>
        </w:rPr>
      </w:r>
      <w:r>
        <w:rPr>
          <w:highlight w:val="none"/>
        </w:rPr>
      </w:r>
      <w:r>
        <w:rPr>
          <w:highlight w:val="none"/>
        </w:rPr>
      </w:r>
    </w:p>
    <w:p>
      <w:pPr>
        <w:pBdr/>
        <w:spacing w:line="360" w:lineRule="auto"/>
        <w:ind w:firstLine="708"/>
        <w:jc w:val="both"/>
        <w:rPr>
          <w:highlight w:val="none"/>
        </w:rPr>
      </w:pPr>
      <w:r>
        <w:rPr>
          <w:highlight w:val="none"/>
        </w:rPr>
      </w:r>
      <w:r>
        <w:rPr>
          <w:highlight w:val="none"/>
        </w:rPr>
      </w:r>
      <w:r>
        <w:rPr>
          <w:highlight w:val="none"/>
        </w:rPr>
      </w:r>
    </w:p>
    <w:p>
      <w:pPr>
        <w:pBdr/>
        <w:spacing w:line="360" w:lineRule="auto"/>
        <w:ind w:firstLine="709"/>
        <w:jc w:val="center"/>
        <w:rPr>
          <w:rFonts w:ascii="Times New Roman" w:hAnsi="Times New Roman" w:eastAsia="Times New Roman" w:cs="Times New Roman"/>
          <w:sz w:val="20"/>
          <w:szCs w:val="20"/>
          <w:highlight w:val="none"/>
          <w:lang w:val="pt-BR"/>
        </w:rPr>
      </w:pPr>
      <w:r>
        <w:rPr>
          <w:rFonts w:ascii="Times New Roman" w:hAnsi="Times New Roman" w:eastAsia="Times New Roman" w:cs="Times New Roman"/>
          <w:sz w:val="20"/>
          <w:szCs w:val="20"/>
          <w:highlight w:val="none"/>
          <w:lang w:val="pt-BR"/>
        </w:rPr>
        <w:t xml:space="preserve">Fonte: Wikipedia, 2024</w:t>
      </w:r>
      <w:r>
        <w:rPr>
          <w:rFonts w:ascii="Times New Roman" w:hAnsi="Times New Roman" w:eastAsia="Times New Roman" w:cs="Times New Roman"/>
          <w:sz w:val="20"/>
          <w:szCs w:val="20"/>
          <w:highlight w:val="none"/>
          <w:lang w:val="pt-BR"/>
        </w:rPr>
      </w:r>
      <w:r>
        <w:rPr>
          <w:rFonts w:ascii="Times New Roman" w:hAnsi="Times New Roman" w:eastAsia="Times New Roman" w:cs="Times New Roman"/>
          <w:sz w:val="20"/>
          <w:szCs w:val="20"/>
          <w:highlight w:val="none"/>
          <w:lang w:val="pt-BR"/>
        </w:rPr>
      </w:r>
    </w:p>
    <w:p>
      <w:pPr>
        <w:pStyle w:val="895"/>
        <w:pBdr/>
        <w:spacing/>
        <w:ind/>
        <w:rPr>
          <w:rFonts w:ascii="Times New Roman" w:hAnsi="Times New Roman" w:eastAsia="Times New Roman" w:cs="Times New Roman"/>
          <w:b/>
          <w:bCs/>
          <w:sz w:val="24"/>
          <w:szCs w:val="24"/>
          <w:highlight w:val="none"/>
        </w:rPr>
      </w:pPr>
      <w:r/>
      <w:bookmarkStart w:id="7" w:name="_Toc7"/>
      <w:r>
        <w:rPr>
          <w:rFonts w:ascii="Times New Roman" w:hAnsi="Times New Roman" w:eastAsia="Times New Roman" w:cs="Times New Roman"/>
          <w:b/>
          <w:bCs/>
          <w:sz w:val="24"/>
          <w:szCs w:val="24"/>
          <w:highlight w:val="none"/>
          <w:lang w:val="pt-BR"/>
        </w:rPr>
        <w:t xml:space="preserve">1.1.5 Mulheres Computadoras</w:t>
      </w:r>
      <w:bookmarkEnd w:id="7"/>
      <w:r>
        <w:rPr>
          <w:rFonts w:ascii="Times New Roman" w:hAnsi="Times New Roman" w:eastAsia="Times New Roman" w:cs="Times New Roman"/>
          <w:b/>
          <w:bCs/>
          <w:sz w:val="24"/>
          <w:szCs w:val="24"/>
          <w:highlight w:val="none"/>
        </w:rPr>
      </w:r>
      <w:r>
        <w:rPr>
          <w:rFonts w:ascii="Times New Roman" w:hAnsi="Times New Roman" w:eastAsia="Times New Roman" w:cs="Times New Roman"/>
          <w:b/>
          <w:bCs/>
          <w:sz w:val="24"/>
          <w:szCs w:val="24"/>
          <w:highlight w:val="none"/>
        </w:rPr>
      </w:r>
    </w:p>
    <w:p>
      <w:pPr>
        <w:pBdr/>
        <w:spacing w:line="360" w:lineRule="auto"/>
        <w:ind w:firstLine="709"/>
        <w:jc w:val="both"/>
        <w:rPr>
          <w:rFonts w:ascii="Times New Roman" w:hAnsi="Times New Roman" w:eastAsia="Times New Roman" w:cs="Times New Roman"/>
          <w:sz w:val="24"/>
          <w:szCs w:val="24"/>
          <w:lang w:val="pt-BR"/>
        </w:rPr>
      </w:pPr>
      <w:r>
        <w:rPr>
          <w:rFonts w:ascii="Times New Roman" w:hAnsi="Times New Roman" w:eastAsia="Times New Roman" w:cs="Times New Roman"/>
          <w:sz w:val="24"/>
          <w:szCs w:val="24"/>
          <w:highlight w:val="yellow"/>
          <w:lang w:val="pt-BR"/>
        </w:rPr>
        <w:t xml:space="preserve">Ainda no contexto de guerra, tabelas de tiro com cálculos realizados por mais de 100 mu</w:t>
      </w:r>
      <w:r>
        <w:rPr>
          <w:rFonts w:ascii="Times New Roman" w:hAnsi="Times New Roman" w:eastAsia="Times New Roman" w:cs="Times New Roman"/>
          <w:sz w:val="24"/>
          <w:szCs w:val="24"/>
          <w:highlight w:val="yellow"/>
          <w:lang w:val="pt-BR"/>
        </w:rPr>
        <w:t xml:space="preserve">lheres recrutadas pelos militares dos EUA, eram utilizados pelos soldados. </w:t>
      </w:r>
      <w:commentRangeStart w:id="14"/>
      <w:r>
        <w:rPr>
          <w:rFonts w:ascii="Times New Roman" w:hAnsi="Times New Roman" w:eastAsia="Times New Roman" w:cs="Times New Roman"/>
          <w:sz w:val="24"/>
          <w:szCs w:val="24"/>
          <w:highlight w:val="yellow"/>
          <w:lang w:val="pt-BR"/>
        </w:rPr>
        <w:t xml:space="preserve">Isso</w:t>
      </w:r>
      <w:commentRangeEnd w:id="14"/>
      <w:r>
        <w:commentReference w:id="14"/>
      </w:r>
      <w:r>
        <w:rPr>
          <w:rFonts w:ascii="Times New Roman" w:hAnsi="Times New Roman" w:eastAsia="Times New Roman" w:cs="Times New Roman"/>
          <w:sz w:val="24"/>
          <w:szCs w:val="24"/>
          <w:highlight w:val="yellow"/>
          <w:lang w:val="pt-BR"/>
        </w:rPr>
        <w:t xml:space="preserve"> se deu, pois, muitos homens estavam no front de g</w:t>
      </w:r>
      <w:r>
        <w:rPr>
          <w:rFonts w:ascii="Times New Roman" w:hAnsi="Times New Roman" w:eastAsia="Times New Roman" w:cs="Times New Roman"/>
          <w:sz w:val="24"/>
          <w:szCs w:val="24"/>
          <w:highlight w:val="yellow"/>
          <w:lang w:val="pt-BR"/>
        </w:rPr>
        <w:t xml:space="preserve">uerra e houve a necessidade que, principalemente mulheres, desenvolvessem isso. Estas mulheres, conhecidas como "computadoras", realizavam cálculos complexos e eram essenciais na produção dessas tabelas. Apesar de seu trabalho ser crucial, era visto como "</w:t>
      </w:r>
      <w:r>
        <w:rPr>
          <w:rFonts w:ascii="Times New Roman" w:hAnsi="Times New Roman" w:eastAsia="Times New Roman" w:cs="Times New Roman"/>
          <w:sz w:val="24"/>
          <w:szCs w:val="24"/>
          <w:highlight w:val="yellow"/>
          <w:lang w:val="pt-BR"/>
        </w:rPr>
        <w:t xml:space="preserve">subprofissional</w:t>
      </w:r>
      <w:r>
        <w:rPr>
          <w:rFonts w:ascii="Times New Roman" w:hAnsi="Times New Roman" w:eastAsia="Times New Roman" w:cs="Times New Roman"/>
          <w:sz w:val="24"/>
          <w:szCs w:val="24"/>
          <w:highlight w:val="yellow"/>
          <w:lang w:val="pt-BR"/>
        </w:rPr>
        <w:t xml:space="preserve">" ou "</w:t>
      </w:r>
      <w:r>
        <w:rPr>
          <w:rFonts w:ascii="Times New Roman" w:hAnsi="Times New Roman" w:eastAsia="Times New Roman" w:cs="Times New Roman"/>
          <w:sz w:val="24"/>
          <w:szCs w:val="24"/>
          <w:highlight w:val="yellow"/>
          <w:lang w:val="pt-BR"/>
        </w:rPr>
        <w:t xml:space="preserve">subcientífico</w:t>
      </w:r>
      <w:r>
        <w:rPr>
          <w:rFonts w:ascii="Times New Roman" w:hAnsi="Times New Roman" w:eastAsia="Times New Roman" w:cs="Times New Roman"/>
          <w:sz w:val="24"/>
          <w:szCs w:val="24"/>
          <w:highlight w:val="yellow"/>
          <w:lang w:val="pt-BR"/>
        </w:rPr>
        <w:t xml:space="preserve">" </w:t>
      </w:r>
      <w:r>
        <w:rPr>
          <w:rFonts w:ascii="Times New Roman" w:hAnsi="Times New Roman" w:eastAsia="Times New Roman" w:cs="Times New Roman"/>
          <w:sz w:val="24"/>
          <w:szCs w:val="24"/>
          <w:lang w:val="pt-BR"/>
        </w:rPr>
        <w:t xml:space="preserve">(BBC, 2023).</w:t>
      </w:r>
      <w:r>
        <w:rPr>
          <w:rFonts w:ascii="Times New Roman" w:hAnsi="Times New Roman" w:eastAsia="Times New Roman" w:cs="Times New Roman"/>
          <w:sz w:val="24"/>
          <w:szCs w:val="24"/>
          <w:lang w:val="pt-BR"/>
        </w:rPr>
      </w:r>
      <w:r>
        <w:rPr>
          <w:rFonts w:ascii="Times New Roman" w:hAnsi="Times New Roman" w:eastAsia="Times New Roman" w:cs="Times New Roman"/>
          <w:sz w:val="24"/>
          <w:szCs w:val="24"/>
          <w:lang w:val="pt-BR"/>
        </w:rPr>
      </w:r>
    </w:p>
    <w:p>
      <w:pPr>
        <w:pBdr/>
        <w:spacing w:line="360" w:lineRule="auto"/>
        <w:ind w:firstLine="709"/>
        <w:jc w:val="both"/>
        <w:rPr>
          <w:rFonts w:ascii="Times New Roman" w:hAnsi="Times New Roman" w:eastAsia="Times New Roman" w:cs="Times New Roman"/>
          <w:sz w:val="24"/>
          <w:szCs w:val="24"/>
          <w:highlight w:val="none"/>
          <w:lang w:val="pt-BR"/>
        </w:rPr>
      </w:pPr>
      <w:r>
        <w:rPr>
          <w:rFonts w:ascii="Times New Roman" w:hAnsi="Times New Roman" w:eastAsia="Times New Roman" w:cs="Times New Roman"/>
          <w:sz w:val="24"/>
          <w:szCs w:val="24"/>
          <w:lang w:val="pt-BR"/>
        </w:rPr>
        <w:t xml:space="preserve">Outro m</w:t>
      </w:r>
      <w:r>
        <w:rPr>
          <w:rFonts w:ascii="Times New Roman" w:hAnsi="Times New Roman" w:eastAsia="Times New Roman" w:cs="Times New Roman"/>
          <w:sz w:val="24"/>
          <w:szCs w:val="24"/>
          <w:lang w:val="pt-BR"/>
        </w:rPr>
        <w:t xml:space="preserve">arco importante para a computação, foi a invenção dos transistores em 1947, pelos quais William Shockley, John Bardeen e Walter Brattain receberam um Prêmio Nobel, e o desenvolvimento dos circuitos integrados, que renderam a Jack Kilby outro Prêmio Nobel (</w:t>
      </w:r>
      <w:r>
        <w:rPr>
          <w:rFonts w:ascii="Times New Roman" w:hAnsi="Times New Roman" w:eastAsia="Times New Roman" w:cs="Times New Roman"/>
          <w:sz w:val="24"/>
          <w:szCs w:val="24"/>
          <w:lang w:val="pt-BR"/>
        </w:rPr>
        <w:t xml:space="preserve">Brookshear</w:t>
      </w:r>
      <w:r>
        <w:rPr>
          <w:rFonts w:ascii="Times New Roman" w:hAnsi="Times New Roman" w:eastAsia="Times New Roman" w:cs="Times New Roman"/>
          <w:sz w:val="24"/>
          <w:szCs w:val="24"/>
          <w:lang w:val="pt-BR"/>
        </w:rPr>
        <w:t xml:space="preserve">, </w:t>
      </w:r>
      <w:r>
        <w:rPr>
          <w:rFonts w:ascii="Times New Roman" w:hAnsi="Times New Roman" w:eastAsia="Times New Roman" w:cs="Times New Roman"/>
          <w:sz w:val="24"/>
          <w:szCs w:val="24"/>
          <w:lang w:val="pt-BR"/>
        </w:rPr>
        <w:t xml:space="preserve">Brylow</w:t>
      </w:r>
      <w:r>
        <w:rPr>
          <w:rFonts w:ascii="Times New Roman" w:hAnsi="Times New Roman" w:eastAsia="Times New Roman" w:cs="Times New Roman"/>
          <w:sz w:val="24"/>
          <w:szCs w:val="24"/>
          <w:lang w:val="pt-BR"/>
        </w:rPr>
        <w:t xml:space="preserve">, 2014). Com esses desenvolvimentos, as grandes máquinas dos anos 1940 foram reduzidas ao tamanho de armários únicos, enquanto o poder de processamento dobrou</w:t>
      </w:r>
      <w:r>
        <w:rPr>
          <w:rStyle w:val="1057"/>
          <w:rFonts w:ascii="Times New Roman" w:hAnsi="Times New Roman" w:eastAsia="Times New Roman" w:cs="Times New Roman"/>
          <w:sz w:val="24"/>
          <w:szCs w:val="24"/>
        </w:rPr>
        <w:footnoteReference w:id="5"/>
      </w:r>
      <w:r>
        <w:rPr>
          <w:rFonts w:ascii="Times New Roman" w:hAnsi="Times New Roman" w:eastAsia="Times New Roman" w:cs="Times New Roman"/>
          <w:sz w:val="24"/>
          <w:szCs w:val="24"/>
          <w:lang w:val="pt-BR"/>
        </w:rPr>
        <w:t xml:space="preserve"> a cada dois anos.</w:t>
      </w:r>
      <w:r>
        <w:rPr>
          <w:rFonts w:ascii="Times New Roman" w:hAnsi="Times New Roman" w:eastAsia="Times New Roman" w:cs="Times New Roman"/>
          <w:sz w:val="24"/>
          <w:szCs w:val="24"/>
          <w:highlight w:val="none"/>
          <w:lang w:val="pt-BR"/>
        </w:rPr>
      </w:r>
      <w:r>
        <w:rPr>
          <w:rFonts w:ascii="Times New Roman" w:hAnsi="Times New Roman" w:eastAsia="Times New Roman" w:cs="Times New Roman"/>
          <w:sz w:val="24"/>
          <w:szCs w:val="24"/>
          <w:highlight w:val="none"/>
          <w:lang w:val="pt-BR"/>
        </w:rPr>
      </w:r>
    </w:p>
    <w:p>
      <w:pPr>
        <w:pBdr/>
        <w:shd w:val="nil" w:color="000000"/>
        <w:spacing w:line="360" w:lineRule="auto"/>
        <w:ind w:firstLine="708"/>
        <w:jc w:val="both"/>
        <w:rPr>
          <w:rFonts w:ascii="Times New Roman" w:hAnsi="Times New Roman" w:eastAsia="Times New Roman" w:cs="Times New Roman"/>
          <w:b w:val="0"/>
          <w:bCs w:val="0"/>
          <w:i w:val="0"/>
          <w:sz w:val="24"/>
          <w:szCs w:val="24"/>
          <w:highlight w:val="none"/>
        </w:rPr>
      </w:pPr>
      <w:r>
        <w:rPr>
          <w:rFonts w:ascii="Times New Roman" w:hAnsi="Times New Roman" w:eastAsia="Times New Roman" w:cs="Times New Roman"/>
          <w:b w:val="0"/>
          <w:bCs w:val="0"/>
          <w:i w:val="0"/>
          <w:sz w:val="24"/>
          <w:szCs w:val="24"/>
          <w:highlight w:val="none"/>
        </w:rPr>
        <w:t xml:space="preserve">Outros computadores que se destacaram nos anos subsequentes e que ajudaram a popularizar essas m</w:t>
      </w:r>
      <w:r>
        <w:rPr>
          <w:rFonts w:ascii="Times New Roman" w:hAnsi="Times New Roman" w:eastAsia="Times New Roman" w:cs="Times New Roman"/>
          <w:b w:val="0"/>
          <w:bCs w:val="0"/>
          <w:i w:val="0"/>
          <w:sz w:val="24"/>
          <w:szCs w:val="24"/>
          <w:highlight w:val="none"/>
        </w:rPr>
        <w:t xml:space="preserve">áquinas para contextos fora </w:t>
      </w:r>
      <w:r>
        <w:rPr>
          <w:rFonts w:ascii="Times New Roman" w:hAnsi="Times New Roman" w:eastAsia="Times New Roman" w:cs="Times New Roman"/>
          <w:b w:val="0"/>
          <w:bCs w:val="0"/>
          <w:i w:val="0"/>
          <w:sz w:val="24"/>
          <w:szCs w:val="24"/>
          <w:highlight w:val="none"/>
        </w:rPr>
        <w:t xml:space="preserve">do aspecto da guerra foram o UNIVAC I e o IBM 701. Em relaç</w:t>
      </w:r>
      <w:r>
        <w:rPr>
          <w:rFonts w:ascii="Times New Roman" w:hAnsi="Times New Roman" w:eastAsia="Times New Roman" w:cs="Times New Roman"/>
          <w:b w:val="0"/>
          <w:bCs w:val="0"/>
          <w:i w:val="0"/>
          <w:sz w:val="24"/>
          <w:szCs w:val="24"/>
          <w:highlight w:val="none"/>
        </w:rPr>
        <w:t xml:space="preserve">ão ao primeiro, pode-se destacar a participaç</w:t>
      </w:r>
      <w:r>
        <w:rPr>
          <w:rFonts w:ascii="Times New Roman" w:hAnsi="Times New Roman" w:eastAsia="Times New Roman" w:cs="Times New Roman"/>
          <w:b w:val="0"/>
          <w:bCs w:val="0"/>
          <w:i w:val="0"/>
          <w:sz w:val="24"/>
          <w:szCs w:val="24"/>
          <w:highlight w:val="none"/>
        </w:rPr>
        <w:t xml:space="preserve">ão de Grace Hopper</w:t>
      </w:r>
      <w:r>
        <w:rPr>
          <w:rFonts w:ascii="Times New Roman" w:hAnsi="Times New Roman" w:eastAsia="Times New Roman" w:cs="Times New Roman"/>
          <w:b w:val="0"/>
          <w:bCs w:val="0"/>
          <w:i w:val="0"/>
          <w:sz w:val="24"/>
          <w:szCs w:val="24"/>
          <w:highlight w:val="none"/>
        </w:rPr>
        <w:t xml:space="preserve">, uma vez que se tornou pesquisadora na Universidade de Harvard e p</w:t>
      </w:r>
      <w:r>
        <w:rPr>
          <w:rFonts w:ascii="Times New Roman" w:hAnsi="Times New Roman" w:eastAsia="Times New Roman" w:cs="Times New Roman"/>
          <w:b w:val="0"/>
          <w:bCs w:val="0"/>
          <w:i w:val="0"/>
          <w:sz w:val="24"/>
          <w:szCs w:val="24"/>
          <w:highlight w:val="none"/>
        </w:rPr>
        <w:t xml:space="preserve">ôde participar da criaç</w:t>
      </w:r>
      <w:r>
        <w:rPr>
          <w:rFonts w:ascii="Times New Roman" w:hAnsi="Times New Roman" w:eastAsia="Times New Roman" w:cs="Times New Roman"/>
          <w:b w:val="0"/>
          <w:bCs w:val="0"/>
          <w:i w:val="0"/>
          <w:sz w:val="24"/>
          <w:szCs w:val="24"/>
          <w:highlight w:val="none"/>
        </w:rPr>
        <w:t xml:space="preserve">ão do primeiro computador digital totalmente eletr</w:t>
      </w:r>
      <w:r>
        <w:rPr>
          <w:rFonts w:ascii="Times New Roman" w:hAnsi="Times New Roman" w:eastAsia="Times New Roman" w:cs="Times New Roman"/>
          <w:b w:val="0"/>
          <w:bCs w:val="0"/>
          <w:i w:val="0"/>
          <w:sz w:val="24"/>
          <w:szCs w:val="24"/>
          <w:highlight w:val="none"/>
        </w:rPr>
        <w:t xml:space="preserve">ônico (Norwood, 2017)</w:t>
      </w:r>
      <w:r>
        <w:rPr>
          <w:rFonts w:ascii="Times New Roman" w:hAnsi="Times New Roman" w:eastAsia="Times New Roman" w:cs="Times New Roman"/>
          <w:b w:val="0"/>
          <w:bCs w:val="0"/>
          <w:i w:val="0"/>
          <w:sz w:val="24"/>
          <w:szCs w:val="24"/>
          <w:highlight w:val="none"/>
        </w:rPr>
        <w:t xml:space="preserve">.</w:t>
      </w:r>
      <w:r>
        <w:rPr>
          <w:rFonts w:ascii="Times New Roman" w:hAnsi="Times New Roman" w:eastAsia="Times New Roman" w:cs="Times New Roman"/>
          <w:b w:val="0"/>
          <w:bCs w:val="0"/>
          <w:i w:val="0"/>
          <w:sz w:val="24"/>
          <w:szCs w:val="24"/>
          <w:highlight w:val="none"/>
        </w:rPr>
        <w:t xml:space="preserve"> Quanto ao segundo, pode destac</w:t>
      </w:r>
      <w:r>
        <w:rPr>
          <w:rFonts w:ascii="Times New Roman" w:hAnsi="Times New Roman" w:eastAsia="Times New Roman" w:cs="Times New Roman"/>
          <w:b w:val="0"/>
          <w:bCs w:val="0"/>
          <w:i w:val="0"/>
          <w:sz w:val="24"/>
          <w:szCs w:val="24"/>
          <w:highlight w:val="none"/>
        </w:rPr>
        <w:t xml:space="preserve">á-lo quanto </w:t>
      </w:r>
      <w:r>
        <w:rPr>
          <w:rFonts w:ascii="Times New Roman" w:hAnsi="Times New Roman" w:eastAsia="Times New Roman" w:cs="Times New Roman"/>
          <w:b w:val="0"/>
          <w:bCs w:val="0"/>
          <w:i w:val="0"/>
          <w:sz w:val="24"/>
          <w:szCs w:val="24"/>
          <w:highlight w:val="none"/>
        </w:rPr>
        <w:t xml:space="preserve">ao fato de ser o primeiro computador científico comercial da empresa</w:t>
      </w:r>
      <w:r>
        <w:rPr>
          <w:rFonts w:ascii="Times New Roman" w:hAnsi="Times New Roman" w:eastAsia="Times New Roman" w:cs="Times New Roman"/>
          <w:b w:val="0"/>
          <w:bCs w:val="0"/>
          <w:i w:val="0"/>
          <w:sz w:val="24"/>
          <w:szCs w:val="24"/>
          <w:highlight w:val="none"/>
        </w:rPr>
        <w:t xml:space="preserve"> e por </w:t>
      </w:r>
      <w:r>
        <w:rPr>
          <w:rFonts w:ascii="Times New Roman" w:hAnsi="Times New Roman" w:eastAsia="Times New Roman" w:cs="Times New Roman"/>
          <w:b w:val="0"/>
          <w:bCs w:val="0"/>
          <w:i w:val="0"/>
          <w:sz w:val="24"/>
          <w:szCs w:val="24"/>
          <w:highlight w:val="none"/>
        </w:rPr>
        <w:t xml:space="preserve"> ter marcado a entrada da IBM no mercado de computação eletrônica e estabeleceu a empresa como um líder na indústria de tecnologia.</w:t>
      </w:r>
      <w:r>
        <w:rPr>
          <w:rFonts w:ascii="Times New Roman" w:hAnsi="Times New Roman" w:eastAsia="Times New Roman" w:cs="Times New Roman"/>
          <w:b w:val="0"/>
          <w:bCs w:val="0"/>
          <w:i w:val="0"/>
          <w:sz w:val="24"/>
          <w:szCs w:val="24"/>
          <w:highlight w:val="none"/>
        </w:rPr>
        <w:t xml:space="preserve"> </w:t>
      </w:r>
      <w:r>
        <w:rPr>
          <w:rFonts w:ascii="Times New Roman" w:hAnsi="Times New Roman" w:eastAsia="Times New Roman" w:cs="Times New Roman"/>
          <w:b w:val="0"/>
          <w:bCs w:val="0"/>
          <w:i w:val="0"/>
          <w:sz w:val="24"/>
          <w:szCs w:val="24"/>
          <w:highlight w:val="none"/>
        </w:rPr>
      </w:r>
      <w:r>
        <w:rPr>
          <w:rFonts w:ascii="Times New Roman" w:hAnsi="Times New Roman" w:eastAsia="Times New Roman" w:cs="Times New Roman"/>
          <w:b w:val="0"/>
          <w:bCs w:val="0"/>
          <w:i w:val="0"/>
          <w:sz w:val="24"/>
          <w:szCs w:val="24"/>
          <w:highlight w:val="none"/>
        </w:rPr>
      </w:r>
    </w:p>
    <w:p>
      <w:pPr>
        <w:pBdr/>
        <w:shd w:val="nil" w:color="000000"/>
        <w:spacing w:line="360" w:lineRule="auto"/>
        <w:ind w:firstLine="0"/>
        <w:jc w:val="both"/>
        <w:rPr>
          <w:rFonts w:ascii="Times New Roman" w:hAnsi="Times New Roman" w:eastAsia="Times New Roman" w:cs="Times New Roman"/>
          <w:b/>
          <w:bCs w:val="0"/>
          <w:i w:val="0"/>
          <w:sz w:val="24"/>
          <w:szCs w:val="24"/>
          <w:highlight w:val="none"/>
        </w:rPr>
      </w:pPr>
      <w:r>
        <w:rPr>
          <w:rFonts w:ascii="Times New Roman" w:hAnsi="Times New Roman" w:eastAsia="Times New Roman" w:cs="Times New Roman"/>
          <w:b/>
          <w:bCs/>
          <w:i w:val="0"/>
          <w:sz w:val="24"/>
          <w:szCs w:val="24"/>
          <w:highlight w:val="none"/>
        </w:rPr>
        <w:t xml:space="preserve">1.1.6 Edith Clarke</w:t>
      </w:r>
      <w:r>
        <w:rPr>
          <w:rFonts w:ascii="Times New Roman" w:hAnsi="Times New Roman" w:eastAsia="Times New Roman" w:cs="Times New Roman"/>
          <w:b/>
          <w:bCs w:val="0"/>
          <w:i w:val="0"/>
          <w:sz w:val="24"/>
          <w:szCs w:val="24"/>
          <w:highlight w:val="none"/>
        </w:rPr>
      </w:r>
      <w:r>
        <w:rPr>
          <w:rFonts w:ascii="Times New Roman" w:hAnsi="Times New Roman" w:eastAsia="Times New Roman" w:cs="Times New Roman"/>
          <w:b/>
          <w:bCs w:val="0"/>
          <w:i w:val="0"/>
          <w:sz w:val="24"/>
          <w:szCs w:val="24"/>
          <w:highlight w:val="none"/>
        </w:rPr>
      </w:r>
    </w:p>
    <w:p>
      <w:pPr>
        <w:pBdr/>
        <w:shd w:val="nil" w:color="000000"/>
        <w:spacing w:line="360" w:lineRule="auto"/>
        <w:ind w:firstLine="708"/>
        <w:jc w:val="both"/>
        <w:rPr>
          <w:rFonts w:ascii="Times New Roman" w:hAnsi="Times New Roman" w:eastAsia="Times New Roman" w:cs="Times New Roman"/>
          <w:b w:val="0"/>
          <w:bCs w:val="0"/>
          <w:i w:val="0"/>
          <w:sz w:val="24"/>
          <w:szCs w:val="24"/>
          <w:highlight w:val="none"/>
        </w:rPr>
      </w:pPr>
      <w:r>
        <w:rPr>
          <w:rFonts w:ascii="Times New Roman" w:hAnsi="Times New Roman" w:eastAsia="Times New Roman" w:cs="Times New Roman"/>
          <w:b w:val="0"/>
          <w:bCs w:val="0"/>
          <w:i w:val="0"/>
          <w:sz w:val="24"/>
          <w:szCs w:val="24"/>
          <w:highlight w:val="none"/>
        </w:rPr>
        <w:t xml:space="preserve">Uma engenheira e matem</w:t>
      </w:r>
      <w:r>
        <w:rPr>
          <w:rFonts w:ascii="Times New Roman" w:hAnsi="Times New Roman" w:eastAsia="Times New Roman" w:cs="Times New Roman"/>
          <w:b w:val="0"/>
          <w:bCs w:val="0"/>
          <w:i w:val="0"/>
          <w:sz w:val="24"/>
          <w:szCs w:val="24"/>
          <w:highlight w:val="none"/>
        </w:rPr>
        <w:t xml:space="preserve">ática que trabalhou muitos anos como computador humano – pessoas que resolviam equaç</w:t>
      </w:r>
      <w:r>
        <w:rPr>
          <w:rFonts w:ascii="Times New Roman" w:hAnsi="Times New Roman" w:eastAsia="Times New Roman" w:cs="Times New Roman"/>
          <w:b w:val="0"/>
          <w:bCs w:val="0"/>
          <w:i w:val="0"/>
          <w:sz w:val="24"/>
          <w:szCs w:val="24"/>
          <w:highlight w:val="none"/>
        </w:rPr>
        <w:t xml:space="preserve">ões matem</w:t>
      </w:r>
      <w:r>
        <w:rPr>
          <w:rFonts w:ascii="Times New Roman" w:hAnsi="Times New Roman" w:eastAsia="Times New Roman" w:cs="Times New Roman"/>
          <w:b w:val="0"/>
          <w:bCs w:val="0"/>
          <w:i w:val="0"/>
          <w:sz w:val="24"/>
          <w:szCs w:val="24"/>
          <w:highlight w:val="none"/>
        </w:rPr>
        <w:t xml:space="preserve">áticas – </w:t>
      </w:r>
      <w:r>
        <w:rPr>
          <w:rFonts w:ascii="Times New Roman" w:hAnsi="Times New Roman" w:eastAsia="Times New Roman" w:cs="Times New Roman"/>
          <w:b w:val="0"/>
          <w:bCs w:val="0"/>
          <w:i w:val="0"/>
          <w:sz w:val="24"/>
          <w:szCs w:val="24"/>
          <w:highlight w:val="none"/>
        </w:rPr>
        <w:t xml:space="preserve">foi Edith Clarke (Figura 16). Em um momento hist</w:t>
      </w:r>
      <w:r>
        <w:rPr>
          <w:rFonts w:ascii="Times New Roman" w:hAnsi="Times New Roman" w:eastAsia="Times New Roman" w:cs="Times New Roman"/>
          <w:b w:val="0"/>
          <w:bCs w:val="0"/>
          <w:i w:val="0"/>
          <w:sz w:val="24"/>
          <w:szCs w:val="24"/>
          <w:highlight w:val="none"/>
        </w:rPr>
        <w:t xml:space="preserve">órico em que era incomum mulheres em outros lugarem al</w:t>
      </w:r>
      <w:r>
        <w:rPr>
          <w:rFonts w:ascii="Times New Roman" w:hAnsi="Times New Roman" w:eastAsia="Times New Roman" w:cs="Times New Roman"/>
          <w:b w:val="0"/>
          <w:bCs w:val="0"/>
          <w:i w:val="0"/>
          <w:sz w:val="24"/>
          <w:szCs w:val="24"/>
          <w:highlight w:val="none"/>
        </w:rPr>
        <w:t xml:space="preserve">ém do lar, ela se destacou em </w:t>
      </w:r>
      <w:r>
        <w:rPr>
          <w:rFonts w:ascii="Times New Roman" w:hAnsi="Times New Roman" w:eastAsia="Times New Roman" w:cs="Times New Roman"/>
          <w:b w:val="0"/>
          <w:bCs w:val="0"/>
          <w:i w:val="0"/>
          <w:sz w:val="24"/>
          <w:szCs w:val="24"/>
          <w:highlight w:val="none"/>
        </w:rPr>
        <w:t xml:space="preserve">áreas predominantemente masculinas. Sua primeira formaç</w:t>
      </w:r>
      <w:r>
        <w:rPr>
          <w:rFonts w:ascii="Times New Roman" w:hAnsi="Times New Roman" w:eastAsia="Times New Roman" w:cs="Times New Roman"/>
          <w:b w:val="0"/>
          <w:bCs w:val="0"/>
          <w:i w:val="0"/>
          <w:sz w:val="24"/>
          <w:szCs w:val="24"/>
          <w:highlight w:val="none"/>
        </w:rPr>
        <w:t xml:space="preserve">ão foi em Matem</w:t>
      </w:r>
      <w:r>
        <w:rPr>
          <w:rFonts w:ascii="Times New Roman" w:hAnsi="Times New Roman" w:eastAsia="Times New Roman" w:cs="Times New Roman"/>
          <w:b w:val="0"/>
          <w:bCs w:val="0"/>
          <w:i w:val="0"/>
          <w:sz w:val="24"/>
          <w:szCs w:val="24"/>
          <w:highlight w:val="none"/>
        </w:rPr>
        <w:t xml:space="preserve">ática e Astronomia, em 1908, no Vassar College. Com o diploma, lecionou aulas de matem</w:t>
      </w:r>
      <w:r>
        <w:rPr>
          <w:rFonts w:ascii="Times New Roman" w:hAnsi="Times New Roman" w:eastAsia="Times New Roman" w:cs="Times New Roman"/>
          <w:b w:val="0"/>
          <w:bCs w:val="0"/>
          <w:i w:val="0"/>
          <w:sz w:val="24"/>
          <w:szCs w:val="24"/>
          <w:highlight w:val="none"/>
        </w:rPr>
        <w:t xml:space="preserve">ática e f</w:t>
      </w:r>
      <w:r>
        <w:rPr>
          <w:rFonts w:ascii="Times New Roman" w:hAnsi="Times New Roman" w:eastAsia="Times New Roman" w:cs="Times New Roman"/>
          <w:b w:val="0"/>
          <w:bCs w:val="0"/>
          <w:i w:val="0"/>
          <w:sz w:val="24"/>
          <w:szCs w:val="24"/>
          <w:highlight w:val="none"/>
        </w:rPr>
        <w:t xml:space="preserve">ísica, mas logo ingressou na Engenharia Civil, </w:t>
      </w:r>
      <w:r>
        <w:rPr>
          <w:rFonts w:ascii="Times New Roman" w:hAnsi="Times New Roman" w:eastAsia="Times New Roman" w:cs="Times New Roman"/>
          <w:b w:val="0"/>
          <w:bCs w:val="0"/>
          <w:i w:val="0"/>
          <w:sz w:val="24"/>
          <w:szCs w:val="24"/>
          <w:highlight w:val="none"/>
        </w:rPr>
        <w:t xml:space="preserve">na Universidade de Wisconsin, em 1911 (INBEC, 2024)</w:t>
      </w:r>
      <w:r>
        <w:rPr>
          <w:rFonts w:ascii="Times New Roman" w:hAnsi="Times New Roman" w:eastAsia="Times New Roman" w:cs="Times New Roman"/>
          <w:b w:val="0"/>
          <w:bCs w:val="0"/>
          <w:i w:val="0"/>
          <w:sz w:val="24"/>
          <w:szCs w:val="24"/>
          <w:highlight w:val="none"/>
        </w:rPr>
        <w:t xml:space="preserve">. </w:t>
      </w:r>
      <w:r>
        <w:rPr>
          <w:rFonts w:ascii="Times New Roman" w:hAnsi="Times New Roman" w:eastAsia="Times New Roman" w:cs="Times New Roman"/>
          <w:b w:val="0"/>
          <w:bCs w:val="0"/>
          <w:i w:val="0"/>
          <w:sz w:val="24"/>
          <w:szCs w:val="24"/>
          <w:highlight w:val="none"/>
        </w:rPr>
      </w:r>
      <w:r>
        <w:rPr>
          <w:rFonts w:ascii="Times New Roman" w:hAnsi="Times New Roman" w:eastAsia="Times New Roman" w:cs="Times New Roman"/>
          <w:b w:val="0"/>
          <w:bCs w:val="0"/>
          <w:i w:val="0"/>
          <w:sz w:val="24"/>
          <w:szCs w:val="24"/>
          <w:highlight w:val="none"/>
        </w:rPr>
      </w:r>
    </w:p>
    <w:p>
      <w:pPr>
        <w:pBdr/>
        <w:shd w:val="nil" w:color="000000"/>
        <w:spacing w:line="360" w:lineRule="auto"/>
        <w:ind w:right="0" w:firstLine="0" w:left="0"/>
        <w:jc w:val="center"/>
        <w:rPr>
          <w:rFonts w:ascii="Times New Roman" w:hAnsi="Times New Roman" w:eastAsia="Times New Roman" w:cs="Times New Roman"/>
          <w:b w:val="0"/>
          <w:bCs w:val="0"/>
          <w:i w:val="0"/>
          <w:sz w:val="24"/>
          <w:szCs w:val="24"/>
          <w:highlight w:val="none"/>
        </w:rPr>
      </w:pPr>
      <w:r>
        <w:rPr>
          <w:rFonts w:ascii="Times New Roman" w:hAnsi="Times New Roman" w:eastAsia="Times New Roman" w:cs="Times New Roman"/>
          <w:b w:val="0"/>
          <w:bCs w:val="0"/>
          <w:i w:val="0"/>
          <w:sz w:val="24"/>
          <w:szCs w:val="24"/>
          <w:highlight w:val="none"/>
        </w:rPr>
      </w:r>
      <w:r>
        <mc:AlternateContent>
          <mc:Choice Requires="wpg">
            <w:drawing>
              <wp:anchor xmlns:wp="http://schemas.openxmlformats.org/drawingml/2006/wordprocessingDrawing" xmlns:wp14="http://schemas.microsoft.com/office/word/2010/wordprocessingDrawing" distT="0" distB="0" distL="115200" distR="115200" simplePos="0" relativeHeight="126976" behindDoc="0" locked="0" layoutInCell="1" allowOverlap="1">
                <wp:simplePos x="0" y="0"/>
                <wp:positionH relativeFrom="margin">
                  <wp:align>center</wp:align>
                </wp:positionH>
                <wp:positionV relativeFrom="paragraph">
                  <wp:posOffset>228600</wp:posOffset>
                </wp:positionV>
                <wp:extent cx="5173427" cy="2680085"/>
                <wp:effectExtent l="0" t="0" r="0" b="0"/>
                <wp:wrapSquare wrapText="bothSides"/>
                <wp:docPr id="1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226304" name=""/>
                        <pic:cNvPicPr>
                          <a:picLocks noChangeAspect="1"/>
                        </pic:cNvPicPr>
                        <pic:nvPr/>
                      </pic:nvPicPr>
                      <pic:blipFill>
                        <a:blip r:embed="rId27"/>
                        <a:stretch/>
                      </pic:blipFill>
                      <pic:spPr bwMode="auto">
                        <a:xfrm flipH="0" flipV="0">
                          <a:off x="0" y="0"/>
                          <a:ext cx="5173426" cy="2680085"/>
                        </a:xfrm>
                        <a:prstGeom prst="rect">
                          <a:avLst/>
                        </a:prstGeom>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5" o:spid="_x0000_s15" type="#_x0000_t75" style="position:absolute;z-index:126976;o:allowoverlap:true;o:allowincell:true;mso-position-horizontal-relative:margin;mso-position-horizontal:center;mso-position-vertical-relative:text;margin-top:18.00pt;mso-position-vertical:absolute;width:407.36pt;height:211.03pt;mso-wrap-distance-left:9.07pt;mso-wrap-distance-top:0.00pt;mso-wrap-distance-right:9.07pt;mso-wrap-distance-bottom:0.00pt;z-index:1;" stroked="false">
                <w10:wrap type="square"/>
                <v:imagedata r:id="rId27" o:title=""/>
                <o:lock v:ext="edit" rotation="t"/>
              </v:shape>
            </w:pict>
          </mc:Fallback>
        </mc:AlternateContent>
      </w:r>
      <w:r>
        <w:rPr>
          <w:rFonts w:ascii="Times New Roman" w:hAnsi="Times New Roman" w:eastAsia="Times New Roman" w:cs="Times New Roman"/>
          <w:b/>
          <w:bCs/>
          <w:sz w:val="20"/>
          <w:szCs w:val="20"/>
          <w:lang w:val="pt-BR"/>
        </w:rPr>
        <w:t xml:space="preserve">Figura 16 – </w:t>
      </w:r>
      <w:r>
        <w:rPr>
          <w:rFonts w:ascii="Times New Roman" w:hAnsi="Times New Roman" w:eastAsia="Times New Roman" w:cs="Times New Roman"/>
          <w:b w:val="0"/>
          <w:bCs w:val="0"/>
          <w:sz w:val="20"/>
          <w:szCs w:val="20"/>
          <w:lang w:val="pt-BR"/>
        </w:rPr>
        <w:t xml:space="preserve">Edith Clarke (lado direito) e sua invenç</w:t>
      </w:r>
      <w:r>
        <w:rPr>
          <w:rFonts w:ascii="Times New Roman" w:hAnsi="Times New Roman" w:eastAsia="Times New Roman" w:cs="Times New Roman"/>
          <w:b w:val="0"/>
          <w:bCs w:val="0"/>
          <w:sz w:val="20"/>
          <w:szCs w:val="20"/>
          <w:lang w:val="pt-BR"/>
        </w:rPr>
        <w:t xml:space="preserve">ão (lado esquerdo)</w:t>
      </w:r>
      <w:r>
        <w:rPr>
          <w:rFonts w:ascii="Times New Roman" w:hAnsi="Times New Roman" w:eastAsia="Times New Roman" w:cs="Times New Roman"/>
          <w:b w:val="0"/>
          <w:bCs w:val="0"/>
          <w:i w:val="0"/>
          <w:sz w:val="24"/>
          <w:szCs w:val="24"/>
          <w:highlight w:val="none"/>
        </w:rPr>
      </w:r>
      <w:r>
        <w:rPr>
          <w:rFonts w:ascii="Times New Roman" w:hAnsi="Times New Roman" w:eastAsia="Times New Roman" w:cs="Times New Roman"/>
          <w:b w:val="0"/>
          <w:bCs w:val="0"/>
          <w:i w:val="0"/>
          <w:sz w:val="24"/>
          <w:szCs w:val="24"/>
          <w:highlight w:val="none"/>
        </w:rPr>
      </w:r>
    </w:p>
    <w:p>
      <w:pPr>
        <w:pBdr/>
        <w:spacing w:line="360" w:lineRule="auto"/>
        <w:ind w:firstLine="0"/>
        <w:jc w:val="center"/>
        <w:rPr>
          <w:rFonts w:ascii="Times New Roman" w:hAnsi="Times New Roman" w:eastAsia="Times New Roman" w:cs="Times New Roman"/>
          <w:sz w:val="20"/>
          <w:szCs w:val="20"/>
          <w:highlight w:val="none"/>
        </w:rPr>
      </w:pPr>
      <w:r>
        <w:rPr>
          <w:rFonts w:ascii="Times New Roman" w:hAnsi="Times New Roman" w:eastAsia="Times New Roman" w:cs="Times New Roman"/>
          <w:sz w:val="20"/>
          <w:szCs w:val="20"/>
        </w:rPr>
        <w:t xml:space="preserve">Créditos</w:t>
      </w:r>
      <w:r>
        <w:rPr>
          <w:rFonts w:ascii="Times New Roman" w:hAnsi="Times New Roman" w:eastAsia="Times New Roman" w:cs="Times New Roman"/>
          <w:sz w:val="20"/>
          <w:szCs w:val="20"/>
        </w:rPr>
        <w:t xml:space="preserve">: National Inventors Hall of Fame</w:t>
      </w:r>
      <w:r>
        <w:rPr>
          <w:rFonts w:ascii="Times New Roman" w:hAnsi="Times New Roman" w:eastAsia="Times New Roman" w:cs="Times New Roman"/>
          <w:sz w:val="20"/>
          <w:szCs w:val="20"/>
          <w:highlight w:val="none"/>
        </w:rPr>
      </w:r>
      <w:r>
        <w:rPr>
          <w:rFonts w:ascii="Times New Roman" w:hAnsi="Times New Roman" w:eastAsia="Times New Roman" w:cs="Times New Roman"/>
          <w:sz w:val="20"/>
          <w:szCs w:val="20"/>
          <w:highlight w:val="none"/>
        </w:rPr>
      </w:r>
    </w:p>
    <w:p>
      <w:pPr>
        <w:pBdr/>
        <w:shd w:val="nil" w:color="000000"/>
        <w:spacing w:line="360" w:lineRule="auto"/>
        <w:ind w:firstLine="708"/>
        <w:jc w:val="both"/>
        <w:rPr>
          <w:rFonts w:ascii="Times New Roman" w:hAnsi="Times New Roman" w:eastAsia="Times New Roman" w:cs="Times New Roman"/>
          <w:b w:val="0"/>
          <w:bCs w:val="0"/>
          <w:i w:val="0"/>
          <w:sz w:val="24"/>
          <w:szCs w:val="24"/>
          <w:highlight w:val="none"/>
        </w:rPr>
      </w:pPr>
      <w:r>
        <w:rPr>
          <w:rFonts w:ascii="Times New Roman" w:hAnsi="Times New Roman" w:eastAsia="Times New Roman" w:cs="Times New Roman"/>
          <w:b w:val="0"/>
          <w:bCs w:val="0"/>
          <w:i w:val="0"/>
          <w:sz w:val="24"/>
          <w:szCs w:val="24"/>
          <w:highlight w:val="none"/>
        </w:rPr>
        <w:t xml:space="preserve">Conseguiu um trabalho em uma empresa de telefonia, na qual, ainda como assistente de pesquisadores, ela p</w:t>
      </w:r>
      <w:r>
        <w:rPr>
          <w:rFonts w:ascii="Times New Roman" w:hAnsi="Times New Roman" w:eastAsia="Times New Roman" w:cs="Times New Roman"/>
          <w:b w:val="0"/>
          <w:bCs w:val="0"/>
          <w:i w:val="0"/>
          <w:sz w:val="24"/>
          <w:szCs w:val="24"/>
          <w:highlight w:val="none"/>
        </w:rPr>
        <w:t xml:space="preserve">ô</w:t>
      </w:r>
      <w:r>
        <w:rPr>
          <w:rFonts w:ascii="Times New Roman" w:hAnsi="Times New Roman" w:eastAsia="Times New Roman" w:cs="Times New Roman"/>
          <w:b w:val="0"/>
          <w:bCs w:val="0"/>
          <w:i w:val="0"/>
          <w:sz w:val="24"/>
          <w:szCs w:val="24"/>
          <w:highlight w:val="none"/>
        </w:rPr>
        <w:t xml:space="preserve">de ter contato com circuitos el</w:t>
      </w:r>
      <w:r>
        <w:rPr>
          <w:rFonts w:ascii="Times New Roman" w:hAnsi="Times New Roman" w:eastAsia="Times New Roman" w:cs="Times New Roman"/>
          <w:b w:val="0"/>
          <w:bCs w:val="0"/>
          <w:i w:val="0"/>
          <w:sz w:val="24"/>
          <w:szCs w:val="24"/>
          <w:highlight w:val="none"/>
        </w:rPr>
        <w:t xml:space="preserve">étricos e linhas de transmiss</w:t>
      </w:r>
      <w:r>
        <w:rPr>
          <w:rFonts w:ascii="Times New Roman" w:hAnsi="Times New Roman" w:eastAsia="Times New Roman" w:cs="Times New Roman"/>
          <w:b w:val="0"/>
          <w:bCs w:val="0"/>
          <w:i w:val="0"/>
          <w:sz w:val="24"/>
          <w:szCs w:val="24"/>
          <w:highlight w:val="none"/>
        </w:rPr>
        <w:t xml:space="preserve">ão, at</w:t>
      </w:r>
      <w:r>
        <w:rPr>
          <w:rFonts w:ascii="Times New Roman" w:hAnsi="Times New Roman" w:eastAsia="Times New Roman" w:cs="Times New Roman"/>
          <w:b w:val="0"/>
          <w:bCs w:val="0"/>
          <w:i w:val="0"/>
          <w:sz w:val="24"/>
          <w:szCs w:val="24"/>
          <w:highlight w:val="none"/>
        </w:rPr>
        <w:t xml:space="preserve">é o ano de 1915, quando passou a comandar a divis</w:t>
      </w:r>
      <w:r>
        <w:rPr>
          <w:rFonts w:ascii="Times New Roman" w:hAnsi="Times New Roman" w:eastAsia="Times New Roman" w:cs="Times New Roman"/>
          <w:b w:val="0"/>
          <w:bCs w:val="0"/>
          <w:i w:val="0"/>
          <w:sz w:val="24"/>
          <w:szCs w:val="24"/>
          <w:highlight w:val="none"/>
        </w:rPr>
        <w:t xml:space="preserve">ão de computadores humanos da empresa AT&amp;T. Ela ent</w:t>
      </w:r>
      <w:r>
        <w:rPr>
          <w:rFonts w:ascii="Times New Roman" w:hAnsi="Times New Roman" w:eastAsia="Times New Roman" w:cs="Times New Roman"/>
          <w:b w:val="0"/>
          <w:bCs w:val="0"/>
          <w:i w:val="0"/>
          <w:sz w:val="24"/>
          <w:szCs w:val="24"/>
          <w:highlight w:val="none"/>
        </w:rPr>
        <w:t xml:space="preserve">ão largou o curso de Engenharia Civil para ingressar no curso de Engenharia El</w:t>
      </w:r>
      <w:r>
        <w:rPr>
          <w:rFonts w:ascii="Times New Roman" w:hAnsi="Times New Roman" w:eastAsia="Times New Roman" w:cs="Times New Roman"/>
          <w:b w:val="0"/>
          <w:bCs w:val="0"/>
          <w:i w:val="0"/>
          <w:sz w:val="24"/>
          <w:szCs w:val="24"/>
          <w:highlight w:val="none"/>
        </w:rPr>
        <w:t xml:space="preserve">étrica do MIT. Ela se tornou, em 1918, a primeira mulher a se graduar nessa instituiç</w:t>
      </w:r>
      <w:r>
        <w:rPr>
          <w:rFonts w:ascii="Times New Roman" w:hAnsi="Times New Roman" w:eastAsia="Times New Roman" w:cs="Times New Roman"/>
          <w:b w:val="0"/>
          <w:bCs w:val="0"/>
          <w:i w:val="0"/>
          <w:sz w:val="24"/>
          <w:szCs w:val="24"/>
          <w:highlight w:val="none"/>
        </w:rPr>
        <w:t xml:space="preserve">ão. Mesmo com a formaç</w:t>
      </w:r>
      <w:r>
        <w:rPr>
          <w:rFonts w:ascii="Times New Roman" w:hAnsi="Times New Roman" w:eastAsia="Times New Roman" w:cs="Times New Roman"/>
          <w:b w:val="0"/>
          <w:bCs w:val="0"/>
          <w:i w:val="0"/>
          <w:sz w:val="24"/>
          <w:szCs w:val="24"/>
          <w:highlight w:val="none"/>
        </w:rPr>
        <w:t xml:space="preserve">ão de engenheira eletricista, demorou um tempo para poder atuar de fato como engenheira, pois havia ainda muita resist</w:t>
      </w:r>
      <w:r>
        <w:rPr>
          <w:rFonts w:ascii="Times New Roman" w:hAnsi="Times New Roman" w:eastAsia="Times New Roman" w:cs="Times New Roman"/>
          <w:b w:val="0"/>
          <w:bCs w:val="0"/>
          <w:i w:val="0"/>
          <w:sz w:val="24"/>
          <w:szCs w:val="24"/>
          <w:highlight w:val="none"/>
        </w:rPr>
        <w:t xml:space="preserve">ência de aceitar engenheiras mulheres (Martins, 2023).</w:t>
      </w:r>
      <w:r>
        <w:rPr>
          <w:rFonts w:ascii="Times New Roman" w:hAnsi="Times New Roman" w:eastAsia="Times New Roman" w:cs="Times New Roman"/>
          <w:b w:val="0"/>
          <w:bCs w:val="0"/>
          <w:i w:val="0"/>
          <w:sz w:val="24"/>
          <w:szCs w:val="24"/>
          <w:highlight w:val="none"/>
        </w:rPr>
      </w:r>
      <w:r>
        <w:rPr>
          <w:rFonts w:ascii="Times New Roman" w:hAnsi="Times New Roman" w:eastAsia="Times New Roman" w:cs="Times New Roman"/>
          <w:b w:val="0"/>
          <w:bCs w:val="0"/>
          <w:i w:val="0"/>
          <w:sz w:val="24"/>
          <w:szCs w:val="24"/>
          <w:highlight w:val="none"/>
        </w:rPr>
      </w:r>
    </w:p>
    <w:p>
      <w:pPr>
        <w:pBdr/>
        <w:shd w:val="nil" w:color="000000"/>
        <w:spacing w:line="360" w:lineRule="auto"/>
        <w:ind w:firstLine="708"/>
        <w:jc w:val="both"/>
        <w:rPr>
          <w:rFonts w:ascii="Times New Roman" w:hAnsi="Times New Roman" w:eastAsia="Times New Roman" w:cs="Times New Roman"/>
          <w:b w:val="0"/>
          <w:bCs w:val="0"/>
          <w:i w:val="0"/>
          <w:sz w:val="24"/>
          <w:szCs w:val="24"/>
          <w:highlight w:val="none"/>
        </w:rPr>
      </w:pPr>
      <w:r>
        <w:rPr>
          <w:rFonts w:ascii="Times New Roman" w:hAnsi="Times New Roman" w:eastAsia="Times New Roman" w:cs="Times New Roman"/>
          <w:b w:val="0"/>
          <w:bCs w:val="0"/>
          <w:i w:val="0"/>
          <w:sz w:val="24"/>
          <w:szCs w:val="24"/>
          <w:highlight w:val="none"/>
        </w:rPr>
        <w:t xml:space="preserve">Em 1926, publicou o primeiro artigo no AIEE (precursor do atual IEEE) que possu</w:t>
      </w:r>
      <w:r>
        <w:rPr>
          <w:rFonts w:ascii="Times New Roman" w:hAnsi="Times New Roman" w:eastAsia="Times New Roman" w:cs="Times New Roman"/>
          <w:b w:val="0"/>
          <w:bCs w:val="0"/>
          <w:i w:val="0"/>
          <w:sz w:val="24"/>
          <w:szCs w:val="24"/>
          <w:highlight w:val="none"/>
        </w:rPr>
        <w:t xml:space="preserve">ía uma autora, visto que at</w:t>
      </w:r>
      <w:r>
        <w:rPr>
          <w:rFonts w:ascii="Times New Roman" w:hAnsi="Times New Roman" w:eastAsia="Times New Roman" w:cs="Times New Roman"/>
          <w:b w:val="0"/>
          <w:bCs w:val="0"/>
          <w:i w:val="0"/>
          <w:sz w:val="24"/>
          <w:szCs w:val="24"/>
          <w:highlight w:val="none"/>
        </w:rPr>
        <w:t xml:space="preserve">é ent</w:t>
      </w:r>
      <w:r>
        <w:rPr>
          <w:rFonts w:ascii="Times New Roman" w:hAnsi="Times New Roman" w:eastAsia="Times New Roman" w:cs="Times New Roman"/>
          <w:b w:val="0"/>
          <w:bCs w:val="0"/>
          <w:i w:val="0"/>
          <w:sz w:val="24"/>
          <w:szCs w:val="24"/>
          <w:highlight w:val="none"/>
        </w:rPr>
        <w:t xml:space="preserve">ão na revista da instituiç</w:t>
      </w:r>
      <w:r>
        <w:rPr>
          <w:rFonts w:ascii="Times New Roman" w:hAnsi="Times New Roman" w:eastAsia="Times New Roman" w:cs="Times New Roman"/>
          <w:b w:val="0"/>
          <w:bCs w:val="0"/>
          <w:i w:val="0"/>
          <w:sz w:val="24"/>
          <w:szCs w:val="24"/>
          <w:highlight w:val="none"/>
        </w:rPr>
        <w:t xml:space="preserve">ão s</w:t>
      </w:r>
      <w:r>
        <w:rPr>
          <w:rFonts w:ascii="Times New Roman" w:hAnsi="Times New Roman" w:eastAsia="Times New Roman" w:cs="Times New Roman"/>
          <w:b w:val="0"/>
          <w:bCs w:val="0"/>
          <w:i w:val="0"/>
          <w:sz w:val="24"/>
          <w:szCs w:val="24"/>
          <w:highlight w:val="none"/>
        </w:rPr>
        <w:t xml:space="preserve">ó havia sido publicados artigos escritos por homens. Ela ganhou 2 pr</w:t>
      </w:r>
      <w:r>
        <w:rPr>
          <w:rFonts w:ascii="Times New Roman" w:hAnsi="Times New Roman" w:eastAsia="Times New Roman" w:cs="Times New Roman"/>
          <w:b w:val="0"/>
          <w:bCs w:val="0"/>
          <w:i w:val="0"/>
          <w:sz w:val="24"/>
          <w:szCs w:val="24"/>
          <w:highlight w:val="none"/>
        </w:rPr>
        <w:t xml:space="preserve">êmios de melhor artigo do ano pela AIEE, e durante toda sua vida acad</w:t>
      </w:r>
      <w:r>
        <w:rPr>
          <w:rFonts w:ascii="Times New Roman" w:hAnsi="Times New Roman" w:eastAsia="Times New Roman" w:cs="Times New Roman"/>
          <w:b w:val="0"/>
          <w:bCs w:val="0"/>
          <w:i w:val="0"/>
          <w:sz w:val="24"/>
          <w:szCs w:val="24"/>
          <w:highlight w:val="none"/>
        </w:rPr>
        <w:t xml:space="preserve">êmica, ela esteve presente na redaç</w:t>
      </w:r>
      <w:r>
        <w:rPr>
          <w:rFonts w:ascii="Times New Roman" w:hAnsi="Times New Roman" w:eastAsia="Times New Roman" w:cs="Times New Roman"/>
          <w:b w:val="0"/>
          <w:bCs w:val="0"/>
          <w:i w:val="0"/>
          <w:sz w:val="24"/>
          <w:szCs w:val="24"/>
          <w:highlight w:val="none"/>
        </w:rPr>
        <w:t xml:space="preserve">ão de 18 artigos publicados na revista. No ano de 1948, ganhou o t</w:t>
      </w:r>
      <w:r>
        <w:rPr>
          <w:rFonts w:ascii="Times New Roman" w:hAnsi="Times New Roman" w:eastAsia="Times New Roman" w:cs="Times New Roman"/>
          <w:b w:val="0"/>
          <w:bCs w:val="0"/>
          <w:i w:val="0"/>
          <w:sz w:val="24"/>
          <w:szCs w:val="24"/>
          <w:highlight w:val="none"/>
        </w:rPr>
        <w:t xml:space="preserve">ítulo de </w:t>
      </w:r>
      <w:r>
        <w:rPr>
          <w:rFonts w:ascii="Times New Roman" w:hAnsi="Times New Roman" w:eastAsia="Times New Roman" w:cs="Times New Roman"/>
          <w:b w:val="0"/>
          <w:bCs w:val="0"/>
          <w:i/>
          <w:iCs/>
          <w:sz w:val="24"/>
          <w:szCs w:val="24"/>
          <w:highlight w:val="none"/>
        </w:rPr>
        <w:t xml:space="preserve">fellow</w:t>
      </w:r>
      <w:r>
        <w:rPr>
          <w:rFonts w:ascii="Times New Roman" w:hAnsi="Times New Roman" w:eastAsia="Times New Roman" w:cs="Times New Roman"/>
          <w:b w:val="0"/>
          <w:bCs w:val="0"/>
          <w:i w:val="0"/>
          <w:sz w:val="24"/>
          <w:szCs w:val="24"/>
          <w:highlight w:val="none"/>
        </w:rPr>
        <w:t xml:space="preserve"> da academia, se tornando a primeira mulher a ter esse t</w:t>
      </w:r>
      <w:r>
        <w:rPr>
          <w:rFonts w:ascii="Times New Roman" w:hAnsi="Times New Roman" w:eastAsia="Times New Roman" w:cs="Times New Roman"/>
          <w:b w:val="0"/>
          <w:bCs w:val="0"/>
          <w:i w:val="0"/>
          <w:sz w:val="24"/>
          <w:szCs w:val="24"/>
          <w:highlight w:val="none"/>
        </w:rPr>
        <w:t xml:space="preserve">ítulo – que lhe concedia direito de participar das votaç</w:t>
      </w:r>
      <w:r>
        <w:rPr>
          <w:rFonts w:ascii="Times New Roman" w:hAnsi="Times New Roman" w:eastAsia="Times New Roman" w:cs="Times New Roman"/>
          <w:b w:val="0"/>
          <w:bCs w:val="0"/>
          <w:i w:val="0"/>
          <w:sz w:val="24"/>
          <w:szCs w:val="24"/>
          <w:highlight w:val="none"/>
        </w:rPr>
        <w:t xml:space="preserve">ões </w:t>
      </w:r>
      <w:r>
        <w:rPr>
          <w:rFonts w:ascii="Times New Roman" w:hAnsi="Times New Roman" w:eastAsia="Times New Roman" w:cs="Times New Roman"/>
          <w:b w:val="0"/>
          <w:bCs w:val="0"/>
          <w:i w:val="0"/>
          <w:sz w:val="24"/>
          <w:szCs w:val="24"/>
          <w:highlight w:val="none"/>
        </w:rPr>
        <w:t xml:space="preserve">(Martins, 2023)</w:t>
      </w:r>
      <w:r>
        <w:rPr>
          <w:rFonts w:ascii="Times New Roman" w:hAnsi="Times New Roman" w:eastAsia="Times New Roman" w:cs="Times New Roman"/>
          <w:b w:val="0"/>
          <w:bCs w:val="0"/>
          <w:i w:val="0"/>
          <w:sz w:val="24"/>
          <w:szCs w:val="24"/>
          <w:highlight w:val="none"/>
        </w:rPr>
        <w:t xml:space="preserve">.</w:t>
      </w:r>
      <w:r>
        <w:rPr>
          <w:rFonts w:ascii="Times New Roman" w:hAnsi="Times New Roman" w:eastAsia="Times New Roman" w:cs="Times New Roman"/>
          <w:b w:val="0"/>
          <w:bCs w:val="0"/>
          <w:i w:val="0"/>
          <w:sz w:val="24"/>
          <w:szCs w:val="24"/>
          <w:highlight w:val="none"/>
        </w:rPr>
      </w:r>
      <w:r>
        <w:rPr>
          <w:rFonts w:ascii="Times New Roman" w:hAnsi="Times New Roman" w:eastAsia="Times New Roman" w:cs="Times New Roman"/>
          <w:b w:val="0"/>
          <w:bCs w:val="0"/>
          <w:i w:val="0"/>
          <w:sz w:val="24"/>
          <w:szCs w:val="24"/>
          <w:highlight w:val="none"/>
        </w:rPr>
      </w:r>
    </w:p>
    <w:p>
      <w:pPr>
        <w:pBdr/>
        <w:shd w:val="nil" w:color="000000"/>
        <w:spacing w:line="360" w:lineRule="auto"/>
        <w:ind w:firstLine="708"/>
        <w:jc w:val="both"/>
        <w:rPr>
          <w:rFonts w:ascii="Times New Roman" w:hAnsi="Times New Roman" w:eastAsia="Times New Roman" w:cs="Times New Roman"/>
          <w:b w:val="0"/>
          <w:bCs w:val="0"/>
          <w:i w:val="0"/>
          <w:sz w:val="24"/>
          <w:szCs w:val="24"/>
          <w:highlight w:val="none"/>
        </w:rPr>
      </w:pPr>
      <w:r>
        <w:rPr>
          <w:rFonts w:ascii="Times New Roman" w:hAnsi="Times New Roman" w:eastAsia="Times New Roman" w:cs="Times New Roman"/>
          <w:b w:val="0"/>
          <w:bCs w:val="0"/>
          <w:i w:val="0"/>
          <w:sz w:val="24"/>
          <w:szCs w:val="24"/>
          <w:highlight w:val="none"/>
        </w:rPr>
        <w:t xml:space="preserve">Como contribuiç</w:t>
      </w:r>
      <w:r>
        <w:rPr>
          <w:rFonts w:ascii="Times New Roman" w:hAnsi="Times New Roman" w:eastAsia="Times New Roman" w:cs="Times New Roman"/>
          <w:b w:val="0"/>
          <w:bCs w:val="0"/>
          <w:i w:val="0"/>
          <w:sz w:val="24"/>
          <w:szCs w:val="24"/>
          <w:highlight w:val="none"/>
        </w:rPr>
        <w:t xml:space="preserve">ões relevantes de sua carreira, pode-se citar a criaç</w:t>
      </w:r>
      <w:r>
        <w:rPr>
          <w:rFonts w:ascii="Times New Roman" w:hAnsi="Times New Roman" w:eastAsia="Times New Roman" w:cs="Times New Roman"/>
          <w:b w:val="0"/>
          <w:bCs w:val="0"/>
          <w:i w:val="0"/>
          <w:sz w:val="24"/>
          <w:szCs w:val="24"/>
          <w:highlight w:val="none"/>
        </w:rPr>
        <w:t xml:space="preserve">ão de uma calculadora “Calculadora Clarke”, que facilitava a an</w:t>
      </w:r>
      <w:r>
        <w:rPr>
          <w:rFonts w:ascii="Times New Roman" w:hAnsi="Times New Roman" w:eastAsia="Times New Roman" w:cs="Times New Roman"/>
          <w:b w:val="0"/>
          <w:bCs w:val="0"/>
          <w:i w:val="0"/>
          <w:sz w:val="24"/>
          <w:szCs w:val="24"/>
          <w:highlight w:val="none"/>
        </w:rPr>
        <w:t xml:space="preserve">álise gr</w:t>
      </w:r>
      <w:r>
        <w:rPr>
          <w:rFonts w:ascii="Times New Roman" w:hAnsi="Times New Roman" w:eastAsia="Times New Roman" w:cs="Times New Roman"/>
          <w:b w:val="0"/>
          <w:bCs w:val="0"/>
          <w:i w:val="0"/>
          <w:sz w:val="24"/>
          <w:szCs w:val="24"/>
          <w:highlight w:val="none"/>
        </w:rPr>
        <w:t xml:space="preserve">áfica dos problemas de linhas de transmiss</w:t>
      </w:r>
      <w:r>
        <w:rPr>
          <w:rFonts w:ascii="Times New Roman" w:hAnsi="Times New Roman" w:eastAsia="Times New Roman" w:cs="Times New Roman"/>
          <w:b w:val="0"/>
          <w:bCs w:val="0"/>
          <w:i w:val="0"/>
          <w:sz w:val="24"/>
          <w:szCs w:val="24"/>
          <w:highlight w:val="none"/>
        </w:rPr>
        <w:t xml:space="preserve">ão ao </w:t>
      </w:r>
      <w:r>
        <w:rPr>
          <w:rFonts w:ascii="Times New Roman" w:hAnsi="Times New Roman" w:eastAsia="Times New Roman" w:cs="Times New Roman"/>
          <w:b w:val="0"/>
          <w:bCs w:val="0"/>
          <w:i w:val="0"/>
          <w:sz w:val="24"/>
          <w:szCs w:val="24"/>
          <w:highlight w:val="none"/>
        </w:rPr>
        <w:t xml:space="preserve">resolver equações lineares que envolviam funções hiperbólicas de corrente, tensão e impedância, de forma muito r</w:t>
      </w:r>
      <w:r>
        <w:rPr>
          <w:rFonts w:ascii="Times New Roman" w:hAnsi="Times New Roman" w:eastAsia="Times New Roman" w:cs="Times New Roman"/>
          <w:b w:val="0"/>
          <w:bCs w:val="0"/>
          <w:i w:val="0"/>
          <w:sz w:val="24"/>
          <w:szCs w:val="24"/>
          <w:highlight w:val="none"/>
        </w:rPr>
        <w:t xml:space="preserve">ápida </w:t>
      </w:r>
      <w:r>
        <w:rPr>
          <w:rFonts w:ascii="Times New Roman" w:hAnsi="Times New Roman" w:eastAsia="Times New Roman" w:cs="Times New Roman"/>
          <w:b w:val="0"/>
          <w:bCs w:val="0"/>
          <w:i w:val="0"/>
          <w:sz w:val="24"/>
          <w:szCs w:val="24"/>
          <w:highlight w:val="none"/>
        </w:rPr>
        <w:t xml:space="preserve">(</w:t>
      </w:r>
      <w:r>
        <w:rPr>
          <w:rFonts w:ascii="Times New Roman" w:hAnsi="Times New Roman" w:eastAsia="Times New Roman" w:cs="Times New Roman"/>
          <w:b w:val="0"/>
          <w:bCs w:val="0"/>
          <w:i w:val="0"/>
          <w:sz w:val="24"/>
          <w:szCs w:val="24"/>
          <w:highlight w:val="none"/>
        </w:rPr>
        <w:t xml:space="preserve">https://patents.google.com/patent/US1552113A/en</w:t>
      </w:r>
      <w:r>
        <w:rPr>
          <w:rFonts w:ascii="Times New Roman" w:hAnsi="Times New Roman" w:eastAsia="Times New Roman" w:cs="Times New Roman"/>
          <w:b w:val="0"/>
          <w:bCs w:val="0"/>
          <w:i w:val="0"/>
          <w:sz w:val="24"/>
          <w:szCs w:val="24"/>
          <w:highlight w:val="none"/>
        </w:rPr>
        <w:t xml:space="preserve">); e o livro “</w:t>
      </w:r>
      <w:r>
        <w:rPr>
          <w:rFonts w:ascii="Times New Roman" w:hAnsi="Times New Roman" w:eastAsia="Times New Roman" w:cs="Times New Roman"/>
          <w:b w:val="0"/>
          <w:bCs w:val="0"/>
          <w:i w:val="0"/>
          <w:sz w:val="24"/>
          <w:szCs w:val="24"/>
          <w:highlight w:val="none"/>
        </w:rPr>
        <w:t xml:space="preserve">Circuit Analysis of A-C Power Systems</w:t>
      </w:r>
      <w:r>
        <w:rPr>
          <w:rFonts w:ascii="Times New Roman" w:hAnsi="Times New Roman" w:eastAsia="Times New Roman" w:cs="Times New Roman"/>
          <w:b w:val="0"/>
          <w:bCs w:val="0"/>
          <w:i w:val="0"/>
          <w:sz w:val="24"/>
          <w:szCs w:val="24"/>
          <w:highlight w:val="none"/>
        </w:rPr>
        <w:t xml:space="preserve">” que </w:t>
      </w:r>
      <w:r>
        <w:rPr>
          <w:rFonts w:ascii="Times New Roman" w:hAnsi="Times New Roman" w:eastAsia="Times New Roman" w:cs="Times New Roman"/>
          <w:b w:val="0"/>
          <w:bCs w:val="0"/>
          <w:i w:val="0"/>
          <w:sz w:val="24"/>
          <w:szCs w:val="24"/>
          <w:highlight w:val="none"/>
        </w:rPr>
        <w:t xml:space="preserve">é baseado nas notas de Clarke, para a mat</w:t>
      </w:r>
      <w:r>
        <w:rPr>
          <w:rFonts w:ascii="Times New Roman" w:hAnsi="Times New Roman" w:eastAsia="Times New Roman" w:cs="Times New Roman"/>
          <w:b w:val="0"/>
          <w:bCs w:val="0"/>
          <w:i w:val="0"/>
          <w:sz w:val="24"/>
          <w:szCs w:val="24"/>
          <w:highlight w:val="none"/>
        </w:rPr>
        <w:t xml:space="preserve">éria de </w:t>
      </w:r>
      <w:r>
        <w:rPr>
          <w:rFonts w:ascii="Times New Roman" w:hAnsi="Times New Roman" w:eastAsia="Times New Roman" w:cs="Times New Roman"/>
          <w:b w:val="0"/>
          <w:bCs w:val="0"/>
          <w:i/>
          <w:iCs/>
          <w:sz w:val="24"/>
          <w:szCs w:val="24"/>
          <w:highlight w:val="none"/>
        </w:rPr>
        <w:t xml:space="preserve">General Eletric</w:t>
      </w:r>
      <w:r>
        <w:rPr>
          <w:rFonts w:ascii="Times New Roman" w:hAnsi="Times New Roman" w:eastAsia="Times New Roman" w:cs="Times New Roman"/>
          <w:b w:val="0"/>
          <w:bCs w:val="0"/>
          <w:i w:val="0"/>
          <w:iCs w:val="0"/>
          <w:sz w:val="24"/>
          <w:szCs w:val="24"/>
          <w:highlight w:val="none"/>
        </w:rPr>
        <w:t xml:space="preserve"> que lecionou por muito tempo (</w:t>
      </w:r>
      <w:r>
        <w:rPr>
          <w:rFonts w:ascii="Times New Roman" w:hAnsi="Times New Roman" w:eastAsia="Times New Roman" w:cs="Times New Roman"/>
          <w:b w:val="0"/>
          <w:bCs w:val="0"/>
          <w:i w:val="0"/>
          <w:iCs w:val="0"/>
          <w:sz w:val="24"/>
          <w:szCs w:val="24"/>
          <w:highlight w:val="none"/>
        </w:rPr>
        <w:t xml:space="preserve">https://archive.org/details/in.ernet.dli.2015.278653</w:t>
      </w:r>
      <w:r>
        <w:rPr>
          <w:rFonts w:ascii="Times New Roman" w:hAnsi="Times New Roman" w:eastAsia="Times New Roman" w:cs="Times New Roman"/>
          <w:b w:val="0"/>
          <w:bCs w:val="0"/>
          <w:i w:val="0"/>
          <w:iCs w:val="0"/>
          <w:sz w:val="24"/>
          <w:szCs w:val="24"/>
          <w:highlight w:val="none"/>
        </w:rPr>
        <w:t xml:space="preserve">).</w:t>
      </w:r>
      <w:r>
        <w:rPr>
          <w:rFonts w:ascii="Times New Roman" w:hAnsi="Times New Roman" w:eastAsia="Times New Roman" w:cs="Times New Roman"/>
          <w:b w:val="0"/>
          <w:bCs w:val="0"/>
          <w:i w:val="0"/>
          <w:sz w:val="24"/>
          <w:szCs w:val="24"/>
          <w:highlight w:val="none"/>
        </w:rPr>
      </w:r>
      <w:r>
        <w:rPr>
          <w:rFonts w:ascii="Times New Roman" w:hAnsi="Times New Roman" w:eastAsia="Times New Roman" w:cs="Times New Roman"/>
          <w:b w:val="0"/>
          <w:bCs w:val="0"/>
          <w:i w:val="0"/>
          <w:sz w:val="24"/>
          <w:szCs w:val="24"/>
          <w:highlight w:val="none"/>
        </w:rPr>
      </w:r>
    </w:p>
    <w:p>
      <w:pPr>
        <w:pStyle w:val="895"/>
        <w:pBdr/>
        <w:spacing/>
        <w:ind/>
        <w:rPr>
          <w:rFonts w:ascii="Times New Roman" w:hAnsi="Times New Roman" w:cs="Times New Roman"/>
          <w:b/>
          <w:bCs/>
          <w:sz w:val="20"/>
          <w:szCs w:val="20"/>
          <w:highlight w:val="none"/>
          <w14:ligatures w14:val="none"/>
        </w:rPr>
      </w:pPr>
      <w:r/>
      <w:bookmarkStart w:id="8" w:name="_Toc8"/>
      <w:r>
        <w:rPr>
          <w:rFonts w:ascii="Times New Roman" w:hAnsi="Times New Roman" w:eastAsia="Times New Roman" w:cs="Times New Roman"/>
          <w:b/>
          <w:bCs/>
          <w:sz w:val="24"/>
          <w:szCs w:val="24"/>
          <w:highlight w:val="none"/>
        </w:rPr>
        <w:t xml:space="preserve">1.1.</w:t>
      </w:r>
      <w:r>
        <w:rPr>
          <w:rFonts w:ascii="Times New Roman" w:hAnsi="Times New Roman" w:eastAsia="Times New Roman" w:cs="Times New Roman"/>
          <w:b/>
          <w:bCs/>
          <w:sz w:val="24"/>
          <w:szCs w:val="24"/>
          <w:highlight w:val="none"/>
        </w:rPr>
        <w:t xml:space="preserve">7</w:t>
      </w:r>
      <w:r>
        <w:rPr>
          <w:rFonts w:ascii="Times New Roman" w:hAnsi="Times New Roman" w:eastAsia="Times New Roman" w:cs="Times New Roman"/>
          <w:b/>
          <w:bCs/>
          <w:sz w:val="24"/>
          <w:szCs w:val="24"/>
          <w:highlight w:val="none"/>
        </w:rPr>
        <w:t xml:space="preserve"> Hedy Lammar</w:t>
      </w:r>
      <w:bookmarkEnd w:id="8"/>
      <w:r>
        <w:rPr>
          <w:rFonts w:ascii="Times New Roman" w:hAnsi="Times New Roman" w:cs="Times New Roman"/>
          <w:b/>
          <w:bCs/>
          <w:sz w:val="20"/>
          <w:szCs w:val="20"/>
          <w:highlight w:val="none"/>
          <w14:ligatures w14:val="none"/>
        </w:rPr>
      </w:r>
      <w:r>
        <w:rPr>
          <w:rFonts w:ascii="Times New Roman" w:hAnsi="Times New Roman" w:cs="Times New Roman"/>
          <w:b/>
          <w:bCs/>
          <w:sz w:val="20"/>
          <w:szCs w:val="20"/>
          <w:highlight w:val="none"/>
          <w14:ligatures w14:val="none"/>
        </w:rPr>
      </w:r>
    </w:p>
    <w:p>
      <w:pPr>
        <w:pBdr/>
        <w:spacing w:line="360" w:lineRule="auto"/>
        <w:ind w:firstLine="708"/>
        <w:jc w:val="both"/>
        <w:rPr>
          <w:rFonts w:ascii="Times New Roman" w:hAnsi="Times New Roman" w:eastAsia="Times New Roman" w:cs="Times New Roman"/>
          <w:bCs w:val="0"/>
          <w:i w:val="0"/>
          <w:sz w:val="24"/>
          <w:szCs w:val="24"/>
          <w:highlight w:val="none"/>
        </w:rPr>
      </w:pPr>
      <w:r>
        <w:rPr>
          <w:rFonts w:ascii="Times New Roman" w:hAnsi="Times New Roman" w:eastAsia="Times New Roman" w:cs="Times New Roman"/>
          <w:i w:val="0"/>
          <w:iCs w:val="0"/>
          <w:sz w:val="24"/>
          <w:szCs w:val="24"/>
          <w:highlight w:val="none"/>
        </w:rPr>
        <w:t xml:space="preserve">A</w:t>
      </w:r>
      <w:r>
        <w:rPr>
          <w:rFonts w:ascii="Times New Roman" w:hAnsi="Times New Roman" w:eastAsia="Times New Roman" w:cs="Times New Roman"/>
          <w:i w:val="0"/>
          <w:iCs w:val="0"/>
          <w:sz w:val="24"/>
          <w:szCs w:val="24"/>
          <w:highlight w:val="none"/>
        </w:rPr>
        <w:t xml:space="preserve"> austríaca H</w:t>
      </w:r>
      <w:r>
        <w:rPr>
          <w:rFonts w:ascii="Times New Roman" w:hAnsi="Times New Roman" w:eastAsia="Times New Roman" w:cs="Times New Roman"/>
          <w:i w:val="0"/>
          <w:iCs w:val="0"/>
          <w:sz w:val="24"/>
          <w:szCs w:val="24"/>
          <w:highlight w:val="none"/>
        </w:rPr>
        <w:t xml:space="preserve">edwig Eva Maria Kiesler tinha o nome artístico de Hedy Lamarr (Figura 18). Ela foi uma renomada artista de cinema austríaca que também contribuiu com invenções, sendo uma delas a precursora do Wi-Fi. Seu marido, Fritz Mandl, era bastante controlador e impu</w:t>
      </w:r>
      <w:r>
        <w:rPr>
          <w:rFonts w:ascii="Times New Roman" w:hAnsi="Times New Roman" w:eastAsia="Times New Roman" w:cs="Times New Roman"/>
          <w:i w:val="0"/>
          <w:iCs w:val="0"/>
          <w:sz w:val="24"/>
          <w:szCs w:val="24"/>
          <w:highlight w:val="none"/>
        </w:rPr>
        <w:t xml:space="preserve">nha regras que limitavam muito a vida da atriz. Em determinado momento, cansada da vida que poss</w:t>
      </w:r>
      <w:r>
        <w:rPr>
          <w:rFonts w:ascii="Times New Roman" w:hAnsi="Times New Roman" w:eastAsia="Times New Roman" w:cs="Times New Roman"/>
          <w:i w:val="0"/>
          <w:iCs w:val="0"/>
          <w:sz w:val="24"/>
          <w:szCs w:val="24"/>
          <w:highlight w:val="none"/>
        </w:rPr>
        <w:t xml:space="preserve">u</w:t>
      </w:r>
      <w:r>
        <w:rPr>
          <w:rFonts w:ascii="Times New Roman" w:hAnsi="Times New Roman" w:eastAsia="Times New Roman" w:cs="Times New Roman"/>
          <w:i w:val="0"/>
          <w:iCs w:val="0"/>
          <w:sz w:val="24"/>
          <w:szCs w:val="24"/>
          <w:highlight w:val="none"/>
        </w:rPr>
        <w:t xml:space="preserve">ía</w:t>
      </w:r>
      <w:r>
        <w:rPr>
          <w:rFonts w:ascii="Times New Roman" w:hAnsi="Times New Roman" w:eastAsia="Times New Roman" w:cs="Times New Roman"/>
          <w:i w:val="0"/>
          <w:iCs w:val="0"/>
          <w:sz w:val="24"/>
          <w:szCs w:val="24"/>
          <w:highlight w:val="none"/>
        </w:rPr>
        <w:t xml:space="preserve">, Hedy decidiu retomar sua carreira de engenheira, que havia deixado de lado para investir inicialmente na carreira de atriz (BBC, 2024b).</w:t>
      </w:r>
      <w:r>
        <w:rPr>
          <w:rFonts w:ascii="Times New Roman" w:hAnsi="Times New Roman" w:eastAsia="Times New Roman" w:cs="Times New Roman"/>
          <w:bCs w:val="0"/>
          <w:i w:val="0"/>
          <w:sz w:val="24"/>
          <w:szCs w:val="24"/>
          <w:highlight w:val="none"/>
        </w:rPr>
      </w:r>
      <w:r>
        <w:rPr>
          <w:rFonts w:ascii="Times New Roman" w:hAnsi="Times New Roman" w:eastAsia="Times New Roman" w:cs="Times New Roman"/>
          <w:bCs w:val="0"/>
          <w:i w:val="0"/>
          <w:sz w:val="24"/>
          <w:szCs w:val="24"/>
          <w:highlight w:val="none"/>
        </w:rPr>
      </w:r>
    </w:p>
    <w:p>
      <w:pPr>
        <w:pBdr/>
        <w:spacing w:line="360" w:lineRule="auto"/>
        <w:ind w:firstLine="708"/>
        <w:jc w:val="both"/>
        <w:rPr/>
      </w:pPr>
      <w:r>
        <w:rPr>
          <w:rFonts w:ascii="Times New Roman" w:hAnsi="Times New Roman" w:eastAsia="Times New Roman" w:cs="Times New Roman"/>
          <w:i w:val="0"/>
          <w:iCs w:val="0"/>
          <w:sz w:val="24"/>
          <w:szCs w:val="24"/>
          <w:highlight w:val="none"/>
        </w:rPr>
        <w:t xml:space="preserve">No contexto da Segunda Guerra Mundial, Hedy p</w:t>
      </w:r>
      <w:r>
        <w:rPr>
          <w:rFonts w:ascii="Times New Roman" w:hAnsi="Times New Roman" w:eastAsia="Times New Roman" w:cs="Times New Roman"/>
          <w:i w:val="0"/>
          <w:iCs w:val="0"/>
          <w:sz w:val="24"/>
          <w:szCs w:val="24"/>
          <w:highlight w:val="none"/>
        </w:rPr>
        <w:t xml:space="preserve">ôde participar tanto como observadora do desenrolar, como de forma ativa, em funç</w:t>
      </w:r>
      <w:r>
        <w:rPr>
          <w:rFonts w:ascii="Times New Roman" w:hAnsi="Times New Roman" w:eastAsia="Times New Roman" w:cs="Times New Roman"/>
          <w:i w:val="0"/>
          <w:iCs w:val="0"/>
          <w:sz w:val="24"/>
          <w:szCs w:val="24"/>
          <w:highlight w:val="none"/>
        </w:rPr>
        <w:t xml:space="preserve">ão dos jantares que participava para promover a empresa b</w:t>
      </w:r>
      <w:r>
        <w:rPr>
          <w:rFonts w:ascii="Times New Roman" w:hAnsi="Times New Roman" w:eastAsia="Times New Roman" w:cs="Times New Roman"/>
          <w:i w:val="0"/>
          <w:iCs w:val="0"/>
          <w:sz w:val="24"/>
          <w:szCs w:val="24"/>
          <w:highlight w:val="none"/>
        </w:rPr>
        <w:t xml:space="preserve">élica </w:t>
      </w:r>
      <w:r>
        <w:rPr>
          <w:rFonts w:ascii="Times New Roman" w:hAnsi="Times New Roman" w:eastAsia="Times New Roman" w:cs="Times New Roman"/>
          <w:i w:val="0"/>
          <w:iCs w:val="0"/>
          <w:sz w:val="24"/>
          <w:szCs w:val="24"/>
          <w:highlight w:val="none"/>
        </w:rPr>
        <w:t xml:space="preserve">de Mandl entre pessoas poderosas dos pa</w:t>
      </w:r>
      <w:r>
        <w:rPr>
          <w:rFonts w:ascii="Times New Roman" w:hAnsi="Times New Roman" w:eastAsia="Times New Roman" w:cs="Times New Roman"/>
          <w:i w:val="0"/>
          <w:iCs w:val="0"/>
          <w:sz w:val="24"/>
          <w:szCs w:val="24"/>
          <w:highlight w:val="none"/>
        </w:rPr>
        <w:t xml:space="preserve">íses que estavam para entrar em guerra. Com isso, p</w:t>
      </w:r>
      <w:r>
        <w:rPr>
          <w:rFonts w:ascii="Times New Roman" w:hAnsi="Times New Roman" w:eastAsia="Times New Roman" w:cs="Times New Roman"/>
          <w:i w:val="0"/>
          <w:iCs w:val="0"/>
          <w:sz w:val="24"/>
          <w:szCs w:val="24"/>
          <w:highlight w:val="none"/>
        </w:rPr>
        <w:t xml:space="preserve">ôde aprender bastante sobre o aspecto mais t</w:t>
      </w:r>
      <w:r>
        <w:rPr>
          <w:rFonts w:ascii="Times New Roman" w:hAnsi="Times New Roman" w:eastAsia="Times New Roman" w:cs="Times New Roman"/>
          <w:i w:val="0"/>
          <w:iCs w:val="0"/>
          <w:sz w:val="24"/>
          <w:szCs w:val="24"/>
          <w:highlight w:val="none"/>
        </w:rPr>
        <w:t xml:space="preserve">écnico das embarcaç</w:t>
      </w:r>
      <w:r>
        <w:rPr>
          <w:rFonts w:ascii="Times New Roman" w:hAnsi="Times New Roman" w:eastAsia="Times New Roman" w:cs="Times New Roman"/>
          <w:i w:val="0"/>
          <w:iCs w:val="0"/>
          <w:sz w:val="24"/>
          <w:szCs w:val="24"/>
          <w:highlight w:val="none"/>
        </w:rPr>
        <w:t xml:space="preserve">ões e telecomunicaç</w:t>
      </w:r>
      <w:r>
        <w:rPr>
          <w:rFonts w:ascii="Times New Roman" w:hAnsi="Times New Roman" w:eastAsia="Times New Roman" w:cs="Times New Roman"/>
          <w:i w:val="0"/>
          <w:iCs w:val="0"/>
          <w:sz w:val="24"/>
          <w:szCs w:val="24"/>
          <w:highlight w:val="none"/>
        </w:rPr>
        <w:t xml:space="preserve">ões – </w:t>
      </w:r>
      <w:r>
        <w:rPr>
          <w:rFonts w:ascii="Times New Roman" w:hAnsi="Times New Roman" w:eastAsia="Times New Roman" w:cs="Times New Roman"/>
          <w:i w:val="0"/>
          <w:iCs w:val="0"/>
          <w:sz w:val="24"/>
          <w:szCs w:val="24"/>
          <w:highlight w:val="none"/>
        </w:rPr>
        <w:t xml:space="preserve">área que j</w:t>
      </w:r>
      <w:r>
        <w:rPr>
          <w:rFonts w:ascii="Times New Roman" w:hAnsi="Times New Roman" w:eastAsia="Times New Roman" w:cs="Times New Roman"/>
          <w:i w:val="0"/>
          <w:iCs w:val="0"/>
          <w:sz w:val="24"/>
          <w:szCs w:val="24"/>
          <w:highlight w:val="none"/>
        </w:rPr>
        <w:t xml:space="preserve">á havia despertado seu interesse (National Geographic, 2024).</w:t>
      </w:r>
      <w:r>
        <w:rPr>
          <w:rFonts w:ascii="Times New Roman" w:hAnsi="Times New Roman" w:eastAsia="Times New Roman" w:cs="Times New Roman"/>
          <w:i w:val="0"/>
          <w:iCs w:val="0"/>
          <w:sz w:val="24"/>
          <w:szCs w:val="24"/>
          <w:highlight w:val="none"/>
        </w:rPr>
      </w:r>
      <w:r/>
    </w:p>
    <w:p>
      <w:pPr>
        <w:pBdr/>
        <w:spacing w:line="360" w:lineRule="auto"/>
        <w:ind w:firstLine="708"/>
        <w:jc w:val="both"/>
        <w:rPr>
          <w:rFonts w:ascii="Times New Roman" w:hAnsi="Times New Roman" w:eastAsia="Times New Roman" w:cs="Times New Roman"/>
          <w:bCs w:val="0"/>
          <w:i w:val="0"/>
          <w:sz w:val="24"/>
          <w:szCs w:val="24"/>
          <w:highlight w:val="none"/>
        </w:rPr>
      </w:pPr>
      <w:r>
        <w:rPr>
          <w:rFonts w:ascii="Times New Roman" w:hAnsi="Times New Roman" w:eastAsia="Times New Roman" w:cs="Times New Roman"/>
          <w:i w:val="0"/>
          <w:iCs w:val="0"/>
          <w:sz w:val="24"/>
          <w:szCs w:val="24"/>
          <w:highlight w:val="none"/>
        </w:rPr>
        <w:t xml:space="preserve">A</w:t>
      </w:r>
      <w:r>
        <w:rPr>
          <w:rFonts w:ascii="Times New Roman" w:hAnsi="Times New Roman" w:eastAsia="Times New Roman" w:cs="Times New Roman"/>
          <w:i w:val="0"/>
          <w:iCs w:val="0"/>
          <w:sz w:val="24"/>
          <w:szCs w:val="24"/>
          <w:highlight w:val="none"/>
        </w:rPr>
        <w:t xml:space="preserve">pós um </w:t>
      </w:r>
      <w:r>
        <w:rPr>
          <w:rFonts w:ascii="Times New Roman" w:hAnsi="Times New Roman" w:eastAsia="Times New Roman" w:cs="Times New Roman"/>
          <w:i/>
          <w:iCs/>
          <w:sz w:val="24"/>
          <w:szCs w:val="24"/>
          <w:highlight w:val="none"/>
        </w:rPr>
        <w:t xml:space="preserve">insight</w:t>
      </w:r>
      <w:r>
        <w:rPr>
          <w:rFonts w:ascii="Times New Roman" w:hAnsi="Times New Roman" w:eastAsia="Times New Roman" w:cs="Times New Roman"/>
          <w:i w:val="0"/>
          <w:iCs w:val="0"/>
          <w:sz w:val="24"/>
          <w:szCs w:val="24"/>
          <w:highlight w:val="none"/>
        </w:rPr>
        <w:t xml:space="preserve">, ela percebeu que se o marinheiro e o torpedo alternassem de frequências, seria quase impossível obstruir o sinal. A evolução do protótipo de alternância de sinal de rádio para ser usado em torpedos e despistar radares nazistas começou em ou</w:t>
      </w:r>
      <w:r>
        <w:rPr>
          <w:rFonts w:ascii="Times New Roman" w:hAnsi="Times New Roman" w:eastAsia="Times New Roman" w:cs="Times New Roman"/>
          <w:i w:val="0"/>
          <w:iCs w:val="0"/>
          <w:sz w:val="24"/>
          <w:szCs w:val="24"/>
          <w:highlight w:val="none"/>
        </w:rPr>
        <w:t xml:space="preserve">t</w:t>
      </w:r>
      <w:r>
        <w:rPr>
          <w:rFonts w:ascii="Times New Roman" w:hAnsi="Times New Roman" w:eastAsia="Times New Roman" w:cs="Times New Roman"/>
          <w:i w:val="0"/>
          <w:iCs w:val="0"/>
          <w:sz w:val="24"/>
          <w:szCs w:val="24"/>
          <w:highlight w:val="none"/>
        </w:rPr>
        <w:t xml:space="preserve">ubro de 1940</w:t>
      </w:r>
      <w:r>
        <w:rPr>
          <w:rFonts w:ascii="Times New Roman" w:hAnsi="Times New Roman" w:eastAsia="Times New Roman" w:cs="Times New Roman"/>
          <w:i w:val="0"/>
          <w:iCs w:val="0"/>
          <w:sz w:val="24"/>
          <w:szCs w:val="24"/>
          <w:highlight w:val="none"/>
        </w:rPr>
        <w:t xml:space="preserve">, durante a Segunda Guerra Mundial (Figura 17). Os inventores submeteram a invenção ao Conselho Nacional de Inventores, que um ano depois recomendou que a Marinha dos Estados Unidos considerasse o uso do sistema. No entanto, após o ataque a Pearl Harbor em</w:t>
      </w:r>
      <w:r>
        <w:rPr>
          <w:rFonts w:ascii="Times New Roman" w:hAnsi="Times New Roman" w:eastAsia="Times New Roman" w:cs="Times New Roman"/>
          <w:i w:val="0"/>
          <w:iCs w:val="0"/>
          <w:sz w:val="24"/>
          <w:szCs w:val="24"/>
          <w:highlight w:val="none"/>
        </w:rPr>
        <w:t xml:space="preserve"> 7 de dezembro de 1941, os militares decidiram continuar tentando fazer os torpedos antigos funcionarem em vez de adotar o novo sistema </w:t>
      </w:r>
      <w:r>
        <w:rPr>
          <w:rFonts w:ascii="Times New Roman" w:hAnsi="Times New Roman" w:eastAsia="Times New Roman" w:cs="Times New Roman"/>
          <w:i w:val="0"/>
          <w:iCs w:val="0"/>
          <w:sz w:val="24"/>
          <w:szCs w:val="24"/>
          <w:highlight w:val="none"/>
        </w:rPr>
        <w:t xml:space="preserve">(BBC, 2024b).</w:t>
      </w:r>
      <w:r>
        <w:rPr>
          <w:rFonts w:ascii="Times New Roman" w:hAnsi="Times New Roman" w:eastAsia="Times New Roman" w:cs="Times New Roman"/>
          <w:bCs w:val="0"/>
          <w:i w:val="0"/>
          <w:sz w:val="24"/>
          <w:szCs w:val="24"/>
          <w:highlight w:val="none"/>
        </w:rPr>
      </w:r>
      <w:r>
        <w:rPr>
          <w:rFonts w:ascii="Times New Roman" w:hAnsi="Times New Roman" w:eastAsia="Times New Roman" w:cs="Times New Roman"/>
          <w:bCs w:val="0"/>
          <w:i w:val="0"/>
          <w:sz w:val="24"/>
          <w:szCs w:val="24"/>
          <w:highlight w:val="none"/>
        </w:rPr>
      </w:r>
    </w:p>
    <w:p>
      <w:pPr>
        <w:pBdr/>
        <w:spacing w:line="360" w:lineRule="auto"/>
        <w:ind w:right="0" w:firstLine="0" w:left="0"/>
        <w:jc w:val="both"/>
        <w:rPr>
          <w:rFonts w:ascii="Times New Roman" w:hAnsi="Times New Roman" w:eastAsia="Times New Roman" w:cs="Times New Roman"/>
          <w:bCs w:val="0"/>
          <w:i w:val="0"/>
          <w:sz w:val="24"/>
          <w:szCs w:val="24"/>
          <w:highlight w:val="none"/>
        </w:rPr>
      </w:pPr>
      <w:r>
        <w:rPr>
          <w:rFonts w:ascii="Times New Roman" w:hAnsi="Times New Roman" w:eastAsia="Times New Roman" w:cs="Times New Roman"/>
          <w:i w:val="0"/>
          <w:iCs w:val="0"/>
          <w:sz w:val="24"/>
          <w:szCs w:val="24"/>
          <w:highlight w:val="none"/>
        </w:rPr>
      </w:r>
      <w:r>
        <mc:AlternateContent>
          <mc:Choice Requires="wpg">
            <w:drawing>
              <wp:anchor xmlns:wp="http://schemas.openxmlformats.org/drawingml/2006/wordprocessingDrawing" xmlns:wp14="http://schemas.microsoft.com/office/word/2010/wordprocessingDrawing" distT="0" distB="0" distL="115200" distR="115200" simplePos="0" relativeHeight="140288" behindDoc="0" locked="0" layoutInCell="1" allowOverlap="1">
                <wp:simplePos x="0" y="0"/>
                <wp:positionH relativeFrom="margin">
                  <wp:posOffset>1388882</wp:posOffset>
                </wp:positionH>
                <wp:positionV relativeFrom="paragraph">
                  <wp:posOffset>417301</wp:posOffset>
                </wp:positionV>
                <wp:extent cx="2789757" cy="2324798"/>
                <wp:effectExtent l="0" t="0" r="0" b="0"/>
                <wp:wrapSquare wrapText="bothSides"/>
                <wp:docPr id="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940393" name=""/>
                        <pic:cNvPicPr>
                          <a:picLocks noChangeAspect="1"/>
                        </pic:cNvPicPr>
                        <pic:nvPr/>
                      </pic:nvPicPr>
                      <pic:blipFill>
                        <a:blip r:embed="rId28"/>
                        <a:stretch/>
                      </pic:blipFill>
                      <pic:spPr bwMode="auto">
                        <a:xfrm flipH="0" flipV="0">
                          <a:off x="0" y="0"/>
                          <a:ext cx="2789757" cy="2324797"/>
                        </a:xfrm>
                        <a:prstGeom prst="rect">
                          <a:avLst/>
                        </a:prstGeom>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6" o:spid="_x0000_s16" type="#_x0000_t75" style="position:absolute;z-index:140288;o:allowoverlap:true;o:allowincell:true;mso-position-horizontal-relative:margin;margin-left:109.36pt;mso-position-horizontal:absolute;mso-position-vertical-relative:text;margin-top:32.86pt;mso-position-vertical:absolute;width:219.67pt;height:183.05pt;mso-wrap-distance-left:9.07pt;mso-wrap-distance-top:0.00pt;mso-wrap-distance-right:9.07pt;mso-wrap-distance-bottom:0.00pt;z-index:1;" stroked="false">
                <w10:wrap type="square"/>
                <v:imagedata r:id="rId28" o:title=""/>
                <o:lock v:ext="edit" rotation="t"/>
              </v:shape>
            </w:pict>
          </mc:Fallback>
        </mc:AlternateContent>
      </w:r>
      <w:r>
        <w:rPr>
          <w:rFonts w:ascii="Times New Roman" w:hAnsi="Times New Roman" w:eastAsia="Times New Roman" w:cs="Times New Roman"/>
          <w:b/>
          <w:bCs/>
          <w:sz w:val="20"/>
          <w:szCs w:val="20"/>
          <w:lang w:val="pt-BR"/>
        </w:rPr>
        <w:t xml:space="preserve">Figura 17 – </w:t>
      </w:r>
      <w:r>
        <w:rPr>
          <w:rFonts w:ascii="Times New Roman" w:hAnsi="Times New Roman" w:eastAsia="Times New Roman" w:cs="Times New Roman"/>
          <w:b w:val="0"/>
          <w:bCs w:val="0"/>
          <w:sz w:val="20"/>
          <w:szCs w:val="20"/>
          <w:lang w:val="pt-BR"/>
        </w:rPr>
        <w:t xml:space="preserve">Esboço do proto Wi-fi desenvolvido por Hedy Lamarr e George Antheil, patenteado como “Secret Communication System”</w:t>
      </w:r>
      <w:r>
        <w:rPr>
          <w:rFonts w:ascii="Times New Roman" w:hAnsi="Times New Roman" w:eastAsia="Times New Roman" w:cs="Times New Roman"/>
          <w:bCs w:val="0"/>
          <w:i w:val="0"/>
          <w:sz w:val="24"/>
          <w:szCs w:val="24"/>
          <w:highlight w:val="none"/>
        </w:rPr>
      </w:r>
      <w:r>
        <w:rPr>
          <w:rFonts w:ascii="Times New Roman" w:hAnsi="Times New Roman" w:eastAsia="Times New Roman" w:cs="Times New Roman"/>
          <w:bCs w:val="0"/>
          <w:i w:val="0"/>
          <w:sz w:val="24"/>
          <w:szCs w:val="24"/>
          <w:highlight w:val="none"/>
        </w:rPr>
      </w:r>
    </w:p>
    <w:p>
      <w:pPr>
        <w:pBdr/>
        <w:spacing w:line="360" w:lineRule="auto"/>
        <w:ind w:firstLine="708"/>
        <w:jc w:val="both"/>
        <w:rPr/>
      </w:pPr>
      <w:r>
        <w:rPr>
          <w:highlight w:val="none"/>
        </w:rPr>
      </w:r>
      <w:r>
        <w:rPr>
          <w:highlight w:val="none"/>
        </w:rPr>
      </w:r>
      <w:r/>
    </w:p>
    <w:p>
      <w:pPr>
        <w:pBdr/>
        <w:spacing w:line="360" w:lineRule="auto"/>
        <w:ind w:firstLine="708"/>
        <w:jc w:val="both"/>
        <w:rPr>
          <w:highlight w:val="none"/>
        </w:rPr>
      </w:pPr>
      <w:r>
        <w:rPr>
          <w:highlight w:val="none"/>
        </w:rPr>
      </w:r>
      <w:r>
        <w:rPr>
          <w:highlight w:val="none"/>
        </w:rPr>
      </w:r>
      <w:r>
        <w:rPr>
          <w:highlight w:val="none"/>
        </w:rPr>
      </w:r>
    </w:p>
    <w:p>
      <w:pPr>
        <w:pBdr/>
        <w:spacing w:line="360" w:lineRule="auto"/>
        <w:ind w:firstLine="708"/>
        <w:jc w:val="both"/>
        <w:rPr>
          <w:highlight w:val="none"/>
        </w:rPr>
      </w:pPr>
      <w:r>
        <w:rPr>
          <w:highlight w:val="none"/>
        </w:rPr>
      </w:r>
      <w:r>
        <w:rPr>
          <w:highlight w:val="none"/>
        </w:rPr>
      </w:r>
      <w:r>
        <w:rPr>
          <w:highlight w:val="none"/>
        </w:rPr>
      </w:r>
    </w:p>
    <w:p>
      <w:pPr>
        <w:pBdr/>
        <w:spacing w:line="360" w:lineRule="auto"/>
        <w:ind w:firstLine="708"/>
        <w:jc w:val="both"/>
        <w:rPr>
          <w:highlight w:val="none"/>
        </w:rPr>
      </w:pPr>
      <w:r>
        <w:rPr>
          <w:highlight w:val="none"/>
        </w:rPr>
      </w:r>
      <w:r>
        <w:rPr>
          <w:highlight w:val="none"/>
        </w:rPr>
      </w:r>
      <w:r>
        <w:rPr>
          <w:highlight w:val="none"/>
        </w:rPr>
      </w:r>
    </w:p>
    <w:p>
      <w:pPr>
        <w:pBdr/>
        <w:spacing w:line="360" w:lineRule="auto"/>
        <w:ind w:firstLine="708"/>
        <w:jc w:val="both"/>
        <w:rPr>
          <w:highlight w:val="none"/>
        </w:rPr>
      </w:pPr>
      <w:r>
        <w:rPr>
          <w:highlight w:val="none"/>
        </w:rPr>
      </w:r>
      <w:r>
        <w:rPr>
          <w:highlight w:val="none"/>
        </w:rPr>
      </w:r>
      <w:r>
        <w:rPr>
          <w:highlight w:val="none"/>
        </w:rPr>
      </w:r>
    </w:p>
    <w:p>
      <w:pPr>
        <w:pBdr/>
        <w:spacing w:line="360" w:lineRule="auto"/>
        <w:ind w:firstLine="708"/>
        <w:jc w:val="both"/>
        <w:rPr>
          <w:highlight w:val="none"/>
        </w:rPr>
      </w:pPr>
      <w:r>
        <w:rPr>
          <w:highlight w:val="none"/>
        </w:rPr>
      </w:r>
      <w:r>
        <w:rPr>
          <w:highlight w:val="none"/>
        </w:rPr>
      </w:r>
      <w:r>
        <w:rPr>
          <w:highlight w:val="none"/>
        </w:rPr>
      </w:r>
    </w:p>
    <w:p>
      <w:pPr>
        <w:pBdr/>
        <w:spacing w:line="360" w:lineRule="auto"/>
        <w:ind w:firstLine="0"/>
        <w:jc w:val="center"/>
        <w:rPr>
          <w:sz w:val="18"/>
          <w:szCs w:val="18"/>
          <w:highlight w:val="none"/>
        </w:rPr>
      </w:pPr>
      <w:r>
        <w:rPr>
          <w:rFonts w:ascii="Times New Roman" w:hAnsi="Times New Roman" w:eastAsia="Times New Roman" w:cs="Times New Roman"/>
          <w:i w:val="0"/>
          <w:iCs w:val="0"/>
          <w:sz w:val="20"/>
          <w:szCs w:val="20"/>
          <w:highlight w:val="none"/>
        </w:rPr>
        <w:t xml:space="preserve">Fonte: The Atlantic, 2010</w:t>
      </w:r>
      <w:r>
        <w:rPr>
          <w:sz w:val="18"/>
          <w:szCs w:val="18"/>
          <w:highlight w:val="none"/>
        </w:rPr>
      </w:r>
      <w:r>
        <w:rPr>
          <w:sz w:val="18"/>
          <w:szCs w:val="18"/>
          <w:highlight w:val="none"/>
        </w:rPr>
      </w:r>
    </w:p>
    <w:p>
      <w:pPr>
        <w:pBdr/>
        <w:spacing w:line="360" w:lineRule="auto"/>
        <w:ind w:firstLine="708"/>
        <w:jc w:val="both"/>
        <w:rPr/>
      </w:pPr>
      <w:r>
        <w:rPr>
          <w:rFonts w:ascii="Times New Roman" w:hAnsi="Times New Roman" w:eastAsia="Times New Roman" w:cs="Times New Roman"/>
          <w:i w:val="0"/>
          <w:iCs w:val="0"/>
          <w:sz w:val="24"/>
          <w:szCs w:val="24"/>
          <w:highlight w:val="none"/>
        </w:rPr>
        <w:t xml:space="preserve">O</w:t>
      </w:r>
      <w:r>
        <w:rPr>
          <w:rFonts w:ascii="Times New Roman" w:hAnsi="Times New Roman" w:eastAsia="Times New Roman" w:cs="Times New Roman"/>
          <w:i w:val="0"/>
          <w:iCs w:val="0"/>
          <w:sz w:val="24"/>
          <w:szCs w:val="24"/>
          <w:highlight w:val="none"/>
        </w:rPr>
        <w:t xml:space="preserve">s inventores tentaram convencer os oficiais em Washington, mas foram ignorados, em parte devido ao preconceito contra uma invenção feita por uma mulher famosa. Apenas em 1962, durante a Crise dos Mísseis, a Marinha passou a utilizar o sistema. Posteriormen</w:t>
      </w:r>
      <w:r>
        <w:rPr>
          <w:rFonts w:ascii="Times New Roman" w:hAnsi="Times New Roman" w:eastAsia="Times New Roman" w:cs="Times New Roman"/>
          <w:i w:val="0"/>
          <w:iCs w:val="0"/>
          <w:sz w:val="24"/>
          <w:szCs w:val="24"/>
          <w:highlight w:val="none"/>
        </w:rPr>
        <w:t xml:space="preserve">te, a tecnologia perdeu a exclusividade militar e se tornou a base de várias inovações modernas, como o GPS e o Wi-Fi </w:t>
      </w:r>
      <w:r>
        <w:rPr>
          <w:rFonts w:ascii="Times New Roman" w:hAnsi="Times New Roman" w:eastAsia="Times New Roman" w:cs="Times New Roman"/>
          <w:i w:val="0"/>
          <w:iCs w:val="0"/>
          <w:sz w:val="24"/>
          <w:szCs w:val="24"/>
          <w:highlight w:val="none"/>
        </w:rPr>
        <w:t xml:space="preserve">(BBC, 2024b).</w:t>
      </w:r>
      <w:r>
        <w:rPr>
          <w:rFonts w:ascii="Times New Roman" w:hAnsi="Times New Roman" w:eastAsia="Times New Roman" w:cs="Times New Roman"/>
          <w:i w:val="0"/>
          <w:iCs w:val="0"/>
          <w:sz w:val="24"/>
          <w:szCs w:val="24"/>
          <w:highlight w:val="none"/>
        </w:rPr>
      </w:r>
      <w:r/>
    </w:p>
    <w:p>
      <w:pPr>
        <w:pBdr/>
        <w:spacing w:line="360" w:lineRule="auto"/>
        <w:ind w:right="0" w:firstLine="0" w:left="0"/>
        <w:jc w:val="center"/>
        <w:rPr>
          <w:b w:val="0"/>
          <w:bCs w:val="0"/>
          <w:highlight w:val="none"/>
        </w:rPr>
      </w:pPr>
      <w:r>
        <w:rPr>
          <w:highlight w:val="none"/>
        </w:rPr>
      </w:r>
      <w:r>
        <mc:AlternateContent>
          <mc:Choice Requires="wpg">
            <w:drawing>
              <wp:anchor xmlns:wp="http://schemas.openxmlformats.org/drawingml/2006/wordprocessingDrawing" xmlns:wp14="http://schemas.microsoft.com/office/word/2010/wordprocessingDrawing" distT="0" distB="0" distL="115200" distR="115200" simplePos="0" relativeHeight="129024" behindDoc="0" locked="0" layoutInCell="1" allowOverlap="1">
                <wp:simplePos x="0" y="0"/>
                <wp:positionH relativeFrom="margin">
                  <wp:align>center</wp:align>
                </wp:positionH>
                <wp:positionV relativeFrom="paragraph">
                  <wp:posOffset>221897</wp:posOffset>
                </wp:positionV>
                <wp:extent cx="2128933" cy="2677778"/>
                <wp:effectExtent l="0" t="0" r="0" b="0"/>
                <wp:wrapSquare wrapText="bothSides"/>
                <wp:docPr id="1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917351" name=""/>
                        <pic:cNvPicPr>
                          <a:picLocks noChangeAspect="1"/>
                        </pic:cNvPicPr>
                        <pic:nvPr/>
                      </pic:nvPicPr>
                      <pic:blipFill>
                        <a:blip r:embed="rId29"/>
                        <a:srcRect l="0" t="4604" r="0" b="0"/>
                        <a:stretch/>
                      </pic:blipFill>
                      <pic:spPr bwMode="auto">
                        <a:xfrm flipH="0" flipV="0">
                          <a:off x="0" y="0"/>
                          <a:ext cx="2128933" cy="2677777"/>
                        </a:xfrm>
                        <a:prstGeom prst="rect">
                          <a:avLst/>
                        </a:prstGeom>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7" o:spid="_x0000_s17" type="#_x0000_t75" style="position:absolute;z-index:129024;o:allowoverlap:true;o:allowincell:true;mso-position-horizontal-relative:margin;mso-position-horizontal:center;mso-position-vertical-relative:text;margin-top:17.47pt;mso-position-vertical:absolute;width:167.63pt;height:210.85pt;mso-wrap-distance-left:9.07pt;mso-wrap-distance-top:0.00pt;mso-wrap-distance-right:9.07pt;mso-wrap-distance-bottom:0.00pt;z-index:1;" stroked="false">
                <w10:wrap type="square"/>
                <v:imagedata r:id="rId29" o:title=""/>
                <o:lock v:ext="edit" rotation="t"/>
              </v:shape>
            </w:pict>
          </mc:Fallback>
        </mc:AlternateContent>
      </w:r>
      <w:r>
        <w:rPr>
          <w:rFonts w:ascii="Times New Roman" w:hAnsi="Times New Roman" w:eastAsia="Times New Roman" w:cs="Times New Roman"/>
          <w:b/>
          <w:bCs/>
          <w:sz w:val="20"/>
          <w:szCs w:val="20"/>
          <w:lang w:val="pt-BR"/>
        </w:rPr>
        <w:t xml:space="preserve">Figura 18 – </w:t>
      </w:r>
      <w:r>
        <w:rPr>
          <w:rFonts w:ascii="Times New Roman" w:hAnsi="Times New Roman" w:eastAsia="Times New Roman" w:cs="Times New Roman"/>
          <w:b w:val="0"/>
          <w:bCs w:val="0"/>
          <w:sz w:val="20"/>
          <w:szCs w:val="20"/>
          <w:lang w:val="pt-BR"/>
        </w:rPr>
        <w:t xml:space="preserve">Hedwig Eva Maria Kiesler, conhecida como Hedy Lammar</w:t>
      </w:r>
      <w:r>
        <w:rPr>
          <w:b w:val="0"/>
          <w:bCs w:val="0"/>
          <w:highlight w:val="none"/>
        </w:rPr>
      </w:r>
      <w:r>
        <w:rPr>
          <w:b w:val="0"/>
          <w:bCs w:val="0"/>
          <w:highlight w:val="none"/>
        </w:rPr>
      </w:r>
    </w:p>
    <w:p>
      <w:pPr>
        <w:pBdr/>
        <w:spacing w:line="360" w:lineRule="auto"/>
        <w:ind w:firstLine="708"/>
        <w:jc w:val="both"/>
        <w:rPr>
          <w:highlight w:val="none"/>
        </w:rPr>
      </w:pPr>
      <w:r>
        <w:rPr>
          <w:highlight w:val="none"/>
        </w:rPr>
      </w:r>
      <w:r>
        <w:rPr>
          <w:highlight w:val="none"/>
        </w:rPr>
      </w:r>
      <w:r>
        <w:rPr>
          <w:highlight w:val="none"/>
        </w:rPr>
      </w:r>
    </w:p>
    <w:p>
      <w:pPr>
        <w:pBdr/>
        <w:spacing w:line="360" w:lineRule="auto"/>
        <w:ind w:firstLine="708"/>
        <w:jc w:val="both"/>
        <w:rPr>
          <w:highlight w:val="none"/>
        </w:rPr>
      </w:pPr>
      <w:r>
        <w:rPr>
          <w:highlight w:val="none"/>
        </w:rPr>
      </w:r>
      <w:r>
        <w:rPr>
          <w:highlight w:val="none"/>
        </w:rPr>
      </w:r>
      <w:r>
        <w:rPr>
          <w:highlight w:val="none"/>
        </w:rPr>
      </w:r>
    </w:p>
    <w:p>
      <w:pPr>
        <w:pBdr/>
        <w:spacing w:line="360" w:lineRule="auto"/>
        <w:ind w:firstLine="708"/>
        <w:jc w:val="both"/>
        <w:rPr>
          <w:highlight w:val="none"/>
        </w:rPr>
      </w:pPr>
      <w:r>
        <w:rPr>
          <w:highlight w:val="none"/>
        </w:rPr>
      </w:r>
      <w:r>
        <w:rPr>
          <w:highlight w:val="none"/>
        </w:rPr>
      </w:r>
      <w:r>
        <w:rPr>
          <w:highlight w:val="none"/>
        </w:rPr>
      </w:r>
    </w:p>
    <w:p>
      <w:pPr>
        <w:pBdr/>
        <w:spacing w:line="360" w:lineRule="auto"/>
        <w:ind w:firstLine="708"/>
        <w:jc w:val="both"/>
        <w:rPr>
          <w:highlight w:val="none"/>
        </w:rPr>
      </w:pPr>
      <w:r>
        <w:rPr>
          <w:highlight w:val="none"/>
        </w:rPr>
      </w:r>
      <w:r>
        <w:rPr>
          <w:highlight w:val="none"/>
        </w:rPr>
      </w:r>
      <w:r>
        <w:rPr>
          <w:highlight w:val="none"/>
        </w:rPr>
      </w:r>
    </w:p>
    <w:p>
      <w:pPr>
        <w:pBdr/>
        <w:spacing w:line="360" w:lineRule="auto"/>
        <w:ind w:firstLine="708"/>
        <w:jc w:val="both"/>
        <w:rPr>
          <w:highlight w:val="none"/>
        </w:rPr>
      </w:pPr>
      <w:r>
        <w:rPr>
          <w:highlight w:val="none"/>
        </w:rPr>
      </w:r>
      <w:r>
        <w:rPr>
          <w:highlight w:val="none"/>
        </w:rPr>
      </w:r>
      <w:r>
        <w:rPr>
          <w:highlight w:val="none"/>
        </w:rPr>
      </w:r>
    </w:p>
    <w:p>
      <w:pPr>
        <w:pBdr/>
        <w:spacing w:line="360" w:lineRule="auto"/>
        <w:ind w:firstLine="0"/>
        <w:jc w:val="both"/>
        <w:rPr>
          <w:rFonts w:ascii="Times New Roman" w:hAnsi="Times New Roman" w:cs="Times New Roman"/>
          <w:b w:val="0"/>
          <w:bCs w:val="0"/>
          <w:i w:val="0"/>
          <w:sz w:val="24"/>
          <w:szCs w:val="24"/>
        </w:rPr>
      </w:pPr>
      <w:r>
        <w:rPr>
          <w:rFonts w:ascii="Times New Roman" w:hAnsi="Times New Roman" w:cs="Times New Roman"/>
          <w:b w:val="0"/>
          <w:bCs w:val="0"/>
          <w:i w:val="0"/>
          <w:sz w:val="24"/>
          <w:szCs w:val="24"/>
        </w:rPr>
      </w:r>
      <w:r>
        <w:rPr>
          <w:rFonts w:ascii="Times New Roman" w:hAnsi="Times New Roman" w:cs="Times New Roman"/>
          <w:b w:val="0"/>
          <w:bCs w:val="0"/>
          <w:i w:val="0"/>
          <w:sz w:val="24"/>
          <w:szCs w:val="24"/>
        </w:rPr>
      </w:r>
      <w:r>
        <w:rPr>
          <w:rFonts w:ascii="Times New Roman" w:hAnsi="Times New Roman" w:cs="Times New Roman"/>
          <w:b w:val="0"/>
          <w:bCs w:val="0"/>
          <w:i w:val="0"/>
          <w:sz w:val="24"/>
          <w:szCs w:val="24"/>
        </w:rPr>
      </w:r>
    </w:p>
    <w:p>
      <w:pPr>
        <w:pBdr/>
        <w:spacing w:line="360" w:lineRule="auto"/>
        <w:ind w:firstLine="708"/>
        <w:jc w:val="center"/>
        <w:rPr>
          <w:rFonts w:ascii="Times New Roman" w:hAnsi="Times New Roman" w:cs="Times New Roman"/>
          <w:b w:val="0"/>
          <w:bCs w:val="0"/>
          <w:i w:val="0"/>
          <w:sz w:val="20"/>
          <w:szCs w:val="20"/>
        </w:rPr>
      </w:pPr>
      <w:r>
        <w:rPr>
          <w:rFonts w:ascii="Times New Roman" w:hAnsi="Times New Roman" w:eastAsia="Times New Roman" w:cs="Times New Roman"/>
          <w:i w:val="0"/>
          <w:iCs w:val="0"/>
          <w:sz w:val="20"/>
          <w:szCs w:val="20"/>
          <w:highlight w:val="none"/>
        </w:rPr>
      </w:r>
      <w:r>
        <w:rPr>
          <w:rFonts w:ascii="Times New Roman" w:hAnsi="Times New Roman" w:cs="Times New Roman"/>
          <w:b w:val="0"/>
          <w:bCs w:val="0"/>
          <w:i w:val="0"/>
          <w:sz w:val="20"/>
          <w:szCs w:val="20"/>
        </w:rPr>
      </w:r>
      <w:r>
        <w:rPr>
          <w:rFonts w:ascii="Times New Roman" w:hAnsi="Times New Roman" w:cs="Times New Roman"/>
          <w:b w:val="0"/>
          <w:bCs w:val="0"/>
          <w:i w:val="0"/>
          <w:sz w:val="20"/>
          <w:szCs w:val="20"/>
        </w:rPr>
      </w:r>
    </w:p>
    <w:p>
      <w:pPr>
        <w:pBdr/>
        <w:spacing w:line="360" w:lineRule="auto"/>
        <w:ind w:right="0" w:firstLine="0" w:left="0"/>
        <w:jc w:val="center"/>
        <w:rPr>
          <w:rFonts w:ascii="Times New Roman" w:hAnsi="Times New Roman" w:eastAsia="Times New Roman" w:cs="Times New Roman"/>
          <w:bCs w:val="0"/>
          <w:i w:val="0"/>
          <w:sz w:val="20"/>
          <w:szCs w:val="20"/>
          <w:highlight w:val="none"/>
        </w:rPr>
      </w:pPr>
      <w:r>
        <w:rPr>
          <w:rFonts w:ascii="Times New Roman" w:hAnsi="Times New Roman" w:eastAsia="Times New Roman" w:cs="Times New Roman"/>
          <w:i w:val="0"/>
          <w:iCs w:val="0"/>
          <w:sz w:val="20"/>
          <w:szCs w:val="20"/>
          <w:highlight w:val="none"/>
        </w:rPr>
        <w:t xml:space="preserve">Fonte</w:t>
      </w:r>
      <w:r>
        <w:rPr>
          <w:rFonts w:ascii="Times New Roman" w:hAnsi="Times New Roman" w:eastAsia="Times New Roman" w:cs="Times New Roman"/>
          <w:i w:val="0"/>
          <w:iCs w:val="0"/>
          <w:sz w:val="20"/>
          <w:szCs w:val="20"/>
          <w:highlight w:val="none"/>
        </w:rPr>
        <w:t xml:space="preserve">: Britannica, 2024</w:t>
      </w:r>
      <w:r>
        <w:rPr>
          <w:rFonts w:ascii="Times New Roman" w:hAnsi="Times New Roman" w:eastAsia="Times New Roman" w:cs="Times New Roman"/>
          <w:bCs w:val="0"/>
          <w:i w:val="0"/>
          <w:sz w:val="20"/>
          <w:szCs w:val="20"/>
          <w:highlight w:val="none"/>
        </w:rPr>
      </w:r>
      <w:r>
        <w:rPr>
          <w:rFonts w:ascii="Times New Roman" w:hAnsi="Times New Roman" w:eastAsia="Times New Roman" w:cs="Times New Roman"/>
          <w:bCs w:val="0"/>
          <w:i w:val="0"/>
          <w:sz w:val="20"/>
          <w:szCs w:val="20"/>
          <w:highlight w:val="none"/>
        </w:rPr>
      </w:r>
    </w:p>
    <w:p>
      <w:pPr>
        <w:pStyle w:val="895"/>
        <w:pBdr/>
        <w:spacing/>
        <w:ind/>
        <w:rPr>
          <w:rFonts w:ascii="Times New Roman" w:hAnsi="Times New Roman" w:eastAsia="Times New Roman" w:cs="Times New Roman"/>
          <w:b/>
          <w:bCs/>
          <w:i w:val="0"/>
          <w:sz w:val="24"/>
          <w:szCs w:val="24"/>
          <w:highlight w:val="none"/>
        </w:rPr>
      </w:pPr>
      <w:r/>
      <w:bookmarkStart w:id="9" w:name="_Toc9"/>
      <w:r>
        <w:rPr>
          <w:rFonts w:ascii="Times New Roman" w:hAnsi="Times New Roman" w:eastAsia="Times New Roman" w:cs="Times New Roman"/>
          <w:b/>
          <w:bCs/>
          <w:i w:val="0"/>
          <w:sz w:val="24"/>
          <w:szCs w:val="24"/>
          <w:highlight w:val="none"/>
        </w:rPr>
        <w:t xml:space="preserve">1.1.8 Jean E. Sammet</w:t>
      </w:r>
      <w:bookmarkEnd w:id="9"/>
      <w:r>
        <w:rPr>
          <w:rFonts w:ascii="Times New Roman" w:hAnsi="Times New Roman" w:eastAsia="Times New Roman" w:cs="Times New Roman"/>
          <w:b/>
          <w:bCs/>
          <w:i w:val="0"/>
          <w:sz w:val="24"/>
          <w:szCs w:val="24"/>
          <w:highlight w:val="none"/>
        </w:rPr>
      </w:r>
      <w:r>
        <w:rPr>
          <w:rFonts w:ascii="Times New Roman" w:hAnsi="Times New Roman" w:eastAsia="Times New Roman" w:cs="Times New Roman"/>
          <w:b/>
          <w:bCs/>
          <w:i w:val="0"/>
          <w:sz w:val="24"/>
          <w:szCs w:val="24"/>
          <w:highlight w:val="none"/>
        </w:rPr>
      </w:r>
    </w:p>
    <w:p>
      <w:pPr>
        <w:pBdr/>
        <w:shd w:val="nil" w:color="000000"/>
        <w:spacing w:line="360" w:lineRule="auto"/>
        <w:ind w:firstLine="708"/>
        <w:jc w:val="both"/>
        <w:rPr>
          <w:rFonts w:ascii="Times New Roman" w:hAnsi="Times New Roman" w:eastAsia="Times New Roman" w:cs="Times New Roman"/>
          <w:b w:val="0"/>
          <w:bCs w:val="0"/>
          <w:i w:val="0"/>
          <w:sz w:val="24"/>
          <w:szCs w:val="24"/>
          <w:highlight w:val="none"/>
        </w:rPr>
      </w:pPr>
      <w:r>
        <w:rPr>
          <w:rFonts w:ascii="Times New Roman" w:hAnsi="Times New Roman" w:eastAsia="Times New Roman" w:cs="Times New Roman"/>
          <w:b w:val="0"/>
          <w:bCs w:val="0"/>
          <w:i w:val="0"/>
          <w:sz w:val="24"/>
          <w:szCs w:val="24"/>
          <w:highlight w:val="none"/>
        </w:rPr>
        <w:t xml:space="preserve">Uma cientista da programaç</w:t>
      </w:r>
      <w:r>
        <w:rPr>
          <w:rFonts w:ascii="Times New Roman" w:hAnsi="Times New Roman" w:eastAsia="Times New Roman" w:cs="Times New Roman"/>
          <w:b w:val="0"/>
          <w:bCs w:val="0"/>
          <w:i w:val="0"/>
          <w:sz w:val="24"/>
          <w:szCs w:val="24"/>
          <w:highlight w:val="none"/>
        </w:rPr>
        <w:t xml:space="preserve">ão que fez legado na IBM </w:t>
      </w:r>
      <w:r>
        <w:rPr>
          <w:rFonts w:ascii="Times New Roman" w:hAnsi="Times New Roman" w:eastAsia="Times New Roman" w:cs="Times New Roman"/>
          <w:b w:val="0"/>
          <w:bCs w:val="0"/>
          <w:i w:val="0"/>
          <w:sz w:val="24"/>
          <w:szCs w:val="24"/>
          <w:highlight w:val="none"/>
        </w:rPr>
        <w:t xml:space="preserve">é Jean E. Sammet (Figura 19). Entrou na empresa em 1961 e permaneceu at</w:t>
      </w:r>
      <w:r>
        <w:rPr>
          <w:rFonts w:ascii="Times New Roman" w:hAnsi="Times New Roman" w:eastAsia="Times New Roman" w:cs="Times New Roman"/>
          <w:b w:val="0"/>
          <w:bCs w:val="0"/>
          <w:i w:val="0"/>
          <w:sz w:val="24"/>
          <w:szCs w:val="24"/>
          <w:highlight w:val="none"/>
        </w:rPr>
        <w:t xml:space="preserve">é 1988, quando aposentou. Anteriormente havia trabalhado na </w:t>
      </w:r>
      <w:r>
        <w:rPr>
          <w:rFonts w:ascii="Times New Roman" w:hAnsi="Times New Roman" w:eastAsia="Times New Roman" w:cs="Times New Roman"/>
          <w:b w:val="0"/>
          <w:bCs w:val="0"/>
          <w:i/>
          <w:iCs/>
          <w:sz w:val="24"/>
          <w:szCs w:val="24"/>
          <w:highlight w:val="none"/>
        </w:rPr>
        <w:t xml:space="preserve">Sperry Gyroscope</w:t>
      </w:r>
      <w:r>
        <w:rPr>
          <w:rFonts w:ascii="Times New Roman" w:hAnsi="Times New Roman" w:eastAsia="Times New Roman" w:cs="Times New Roman"/>
          <w:b w:val="0"/>
          <w:bCs w:val="0"/>
          <w:i w:val="0"/>
          <w:sz w:val="24"/>
          <w:szCs w:val="24"/>
          <w:highlight w:val="none"/>
        </w:rPr>
        <w:t xml:space="preserve">, </w:t>
      </w:r>
      <w:r>
        <w:rPr>
          <w:rFonts w:ascii="Times New Roman" w:hAnsi="Times New Roman" w:eastAsia="Times New Roman" w:cs="Times New Roman"/>
          <w:b w:val="0"/>
          <w:bCs w:val="0"/>
          <w:i/>
          <w:iCs/>
          <w:sz w:val="24"/>
          <w:szCs w:val="24"/>
          <w:highlight w:val="none"/>
        </w:rPr>
        <w:t xml:space="preserve">Sperry Rand</w:t>
      </w:r>
      <w:r>
        <w:rPr>
          <w:rFonts w:ascii="Times New Roman" w:hAnsi="Times New Roman" w:eastAsia="Times New Roman" w:cs="Times New Roman"/>
          <w:b w:val="0"/>
          <w:bCs w:val="0"/>
          <w:i w:val="0"/>
          <w:sz w:val="24"/>
          <w:szCs w:val="24"/>
          <w:highlight w:val="none"/>
        </w:rPr>
        <w:t xml:space="preserve"> e </w:t>
      </w:r>
      <w:r>
        <w:rPr>
          <w:rFonts w:ascii="Times New Roman" w:hAnsi="Times New Roman" w:eastAsia="Times New Roman" w:cs="Times New Roman"/>
          <w:b w:val="0"/>
          <w:bCs w:val="0"/>
          <w:i/>
          <w:iCs/>
          <w:sz w:val="24"/>
          <w:szCs w:val="24"/>
          <w:highlight w:val="none"/>
        </w:rPr>
        <w:t xml:space="preserve">Sylvania Eletric</w:t>
      </w:r>
      <w:r>
        <w:rPr>
          <w:rFonts w:ascii="Times New Roman" w:hAnsi="Times New Roman" w:eastAsia="Times New Roman" w:cs="Times New Roman"/>
          <w:b w:val="0"/>
          <w:bCs w:val="0"/>
          <w:i w:val="0"/>
          <w:sz w:val="24"/>
          <w:szCs w:val="24"/>
          <w:highlight w:val="none"/>
        </w:rPr>
        <w:t xml:space="preserve">. Seu contato com a </w:t>
      </w:r>
      <w:r>
        <w:rPr>
          <w:rFonts w:ascii="Times New Roman" w:hAnsi="Times New Roman" w:eastAsia="Times New Roman" w:cs="Times New Roman"/>
          <w:b w:val="0"/>
          <w:bCs w:val="0"/>
          <w:i w:val="0"/>
          <w:sz w:val="24"/>
          <w:szCs w:val="24"/>
          <w:highlight w:val="none"/>
        </w:rPr>
        <w:t xml:space="preserve">área de computaç</w:t>
      </w:r>
      <w:r>
        <w:rPr>
          <w:rFonts w:ascii="Times New Roman" w:hAnsi="Times New Roman" w:eastAsia="Times New Roman" w:cs="Times New Roman"/>
          <w:b w:val="0"/>
          <w:bCs w:val="0"/>
          <w:i w:val="0"/>
          <w:sz w:val="24"/>
          <w:szCs w:val="24"/>
          <w:highlight w:val="none"/>
        </w:rPr>
        <w:t xml:space="preserve">ão começou quando era graduanda do curso de Matem</w:t>
      </w:r>
      <w:r>
        <w:rPr>
          <w:rFonts w:ascii="Times New Roman" w:hAnsi="Times New Roman" w:eastAsia="Times New Roman" w:cs="Times New Roman"/>
          <w:b w:val="0"/>
          <w:bCs w:val="0"/>
          <w:i w:val="0"/>
          <w:sz w:val="24"/>
          <w:szCs w:val="24"/>
          <w:highlight w:val="none"/>
        </w:rPr>
        <w:t xml:space="preserve">ática (Lohr, 2017).</w:t>
      </w:r>
      <w:r>
        <w:rPr>
          <w:rFonts w:ascii="Times New Roman" w:hAnsi="Times New Roman" w:eastAsia="Times New Roman" w:cs="Times New Roman"/>
          <w:b w:val="0"/>
          <w:bCs w:val="0"/>
          <w:i w:val="0"/>
          <w:sz w:val="24"/>
          <w:szCs w:val="24"/>
          <w:highlight w:val="none"/>
        </w:rPr>
      </w:r>
      <w:r>
        <w:rPr>
          <w:rFonts w:ascii="Times New Roman" w:hAnsi="Times New Roman" w:eastAsia="Times New Roman" w:cs="Times New Roman"/>
          <w:b w:val="0"/>
          <w:bCs w:val="0"/>
          <w:i w:val="0"/>
          <w:sz w:val="24"/>
          <w:szCs w:val="24"/>
          <w:highlight w:val="none"/>
        </w:rPr>
      </w:r>
    </w:p>
    <w:p>
      <w:pPr>
        <w:pBdr/>
        <w:shd w:val="nil" w:color="000000"/>
        <w:spacing w:line="360" w:lineRule="auto"/>
        <w:ind w:firstLine="708"/>
        <w:jc w:val="both"/>
        <w:rPr>
          <w:rFonts w:ascii="Times New Roman" w:hAnsi="Times New Roman" w:eastAsia="Times New Roman" w:cs="Times New Roman"/>
          <w:b w:val="0"/>
          <w:bCs w:val="0"/>
          <w:i w:val="0"/>
          <w:sz w:val="24"/>
          <w:szCs w:val="24"/>
          <w:highlight w:val="none"/>
        </w:rPr>
      </w:pPr>
      <w:r>
        <w:rPr>
          <w:rFonts w:ascii="Times New Roman" w:hAnsi="Times New Roman" w:eastAsia="Times New Roman" w:cs="Times New Roman"/>
          <w:b w:val="0"/>
          <w:bCs w:val="0"/>
          <w:i w:val="0"/>
          <w:sz w:val="24"/>
          <w:szCs w:val="24"/>
          <w:highlight w:val="none"/>
        </w:rPr>
        <w:t xml:space="preserve">Ela</w:t>
      </w:r>
      <w:r>
        <w:rPr>
          <w:rFonts w:ascii="Times New Roman" w:hAnsi="Times New Roman" w:eastAsia="Times New Roman" w:cs="Times New Roman"/>
          <w:b w:val="0"/>
          <w:bCs w:val="0"/>
          <w:i w:val="0"/>
          <w:sz w:val="24"/>
          <w:szCs w:val="24"/>
          <w:highlight w:val="none"/>
        </w:rPr>
        <w:t xml:space="preserve"> desenvolveu a linguagem FORMAC, </w:t>
      </w:r>
      <w:r>
        <w:rPr>
          <w:rFonts w:ascii="Times New Roman" w:hAnsi="Times New Roman" w:eastAsia="Times New Roman" w:cs="Times New Roman"/>
          <w:b w:val="0"/>
          <w:bCs w:val="0"/>
          <w:i w:val="0"/>
          <w:sz w:val="24"/>
          <w:szCs w:val="24"/>
          <w:highlight w:val="none"/>
        </w:rPr>
        <w:t xml:space="preserve">a primeira voltada para manipulação simbólica de fórmulas matemáticas (Computer History Museum, 2024b). Em 1969, escreveu o livro "Programming Languages: History and Fundamentals" e, em 1972, publicou o artigo "Programming Languages: History and Future", a</w:t>
      </w:r>
      <w:r>
        <w:rPr>
          <w:rFonts w:ascii="Times New Roman" w:hAnsi="Times New Roman" w:eastAsia="Times New Roman" w:cs="Times New Roman"/>
          <w:b w:val="0"/>
          <w:bCs w:val="0"/>
          <w:i w:val="0"/>
          <w:sz w:val="24"/>
          <w:szCs w:val="24"/>
          <w:highlight w:val="none"/>
        </w:rPr>
        <w:t xml:space="preserve">presentando um diagrama (Figura 20) que tem sido atualizado por outros autores desde então. Sammet possu</w:t>
      </w:r>
      <w:r>
        <w:rPr>
          <w:rFonts w:ascii="Times New Roman" w:hAnsi="Times New Roman" w:eastAsia="Times New Roman" w:cs="Times New Roman"/>
          <w:b w:val="0"/>
          <w:bCs w:val="0"/>
          <w:i w:val="0"/>
          <w:sz w:val="24"/>
          <w:szCs w:val="24"/>
          <w:highlight w:val="none"/>
        </w:rPr>
        <w:t xml:space="preserve">ía uma ambiç</w:t>
      </w:r>
      <w:r>
        <w:rPr>
          <w:rFonts w:ascii="Times New Roman" w:hAnsi="Times New Roman" w:eastAsia="Times New Roman" w:cs="Times New Roman"/>
          <w:b w:val="0"/>
          <w:bCs w:val="0"/>
          <w:i w:val="0"/>
          <w:sz w:val="24"/>
          <w:szCs w:val="24"/>
          <w:highlight w:val="none"/>
        </w:rPr>
        <w:t xml:space="preserve">ão de expandir os horizontes da computaç</w:t>
      </w:r>
      <w:r>
        <w:rPr>
          <w:rFonts w:ascii="Times New Roman" w:hAnsi="Times New Roman" w:eastAsia="Times New Roman" w:cs="Times New Roman"/>
          <w:b w:val="0"/>
          <w:bCs w:val="0"/>
          <w:i w:val="0"/>
          <w:sz w:val="24"/>
          <w:szCs w:val="24"/>
          <w:highlight w:val="none"/>
        </w:rPr>
        <w:t xml:space="preserve">ão e incentivar o uso do computador para todas as pessoas (Lohr, 2017).</w:t>
      </w:r>
      <w:r>
        <w:rPr>
          <w:rFonts w:ascii="Times New Roman" w:hAnsi="Times New Roman" w:eastAsia="Times New Roman" w:cs="Times New Roman"/>
          <w:b w:val="0"/>
          <w:bCs w:val="0"/>
          <w:i w:val="0"/>
          <w:sz w:val="24"/>
          <w:szCs w:val="24"/>
          <w:highlight w:val="none"/>
        </w:rPr>
      </w:r>
      <w:r>
        <w:rPr>
          <w:rFonts w:ascii="Times New Roman" w:hAnsi="Times New Roman" w:eastAsia="Times New Roman" w:cs="Times New Roman"/>
          <w:b w:val="0"/>
          <w:bCs w:val="0"/>
          <w:i w:val="0"/>
          <w:sz w:val="24"/>
          <w:szCs w:val="24"/>
          <w:highlight w:val="none"/>
        </w:rPr>
      </w:r>
    </w:p>
    <w:p>
      <w:pPr>
        <w:pBdr/>
        <w:shd w:val="nil" w:color="000000"/>
        <w:spacing w:line="360" w:lineRule="auto"/>
        <w:ind w:right="0" w:firstLine="0" w:left="0"/>
        <w:jc w:val="center"/>
        <w:rPr>
          <w:rFonts w:ascii="Times New Roman" w:hAnsi="Times New Roman" w:eastAsia="Times New Roman" w:cs="Times New Roman"/>
          <w:b w:val="0"/>
          <w:bCs w:val="0"/>
          <w:i w:val="0"/>
          <w:sz w:val="24"/>
          <w:szCs w:val="24"/>
          <w:highlight w:val="none"/>
        </w:rPr>
      </w:pPr>
      <w:r>
        <w:rPr>
          <w:highlight w:val="none"/>
        </w:rPr>
      </w:r>
      <w:r>
        <mc:AlternateContent>
          <mc:Choice Requires="wpg">
            <w:drawing>
              <wp:anchor xmlns:wp="http://schemas.openxmlformats.org/drawingml/2006/wordprocessingDrawing" xmlns:wp14="http://schemas.microsoft.com/office/word/2010/wordprocessingDrawing" distT="0" distB="0" distL="115200" distR="115200" simplePos="0" relativeHeight="136192" behindDoc="0" locked="0" layoutInCell="1" allowOverlap="1">
                <wp:simplePos x="0" y="0"/>
                <wp:positionH relativeFrom="column">
                  <wp:posOffset>941705</wp:posOffset>
                </wp:positionH>
                <wp:positionV relativeFrom="paragraph">
                  <wp:posOffset>226929</wp:posOffset>
                </wp:positionV>
                <wp:extent cx="3876675" cy="2657475"/>
                <wp:effectExtent l="0" t="0" r="0" b="0"/>
                <wp:wrapSquare wrapText="bothSides"/>
                <wp:docPr id="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373079" name=""/>
                        <pic:cNvPicPr>
                          <a:picLocks noChangeAspect="1"/>
                        </pic:cNvPicPr>
                        <pic:nvPr/>
                      </pic:nvPicPr>
                      <pic:blipFill>
                        <a:blip r:embed="rId30"/>
                        <a:stretch/>
                      </pic:blipFill>
                      <pic:spPr bwMode="auto">
                        <a:xfrm>
                          <a:off x="0" y="0"/>
                          <a:ext cx="3876674" cy="2657474"/>
                        </a:xfrm>
                        <a:prstGeom prst="rect">
                          <a:avLst/>
                        </a:prstGeom>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8" o:spid="_x0000_s18" type="#_x0000_t75" style="position:absolute;z-index:136192;o:allowoverlap:true;o:allowincell:true;mso-position-horizontal-relative:text;margin-left:74.15pt;mso-position-horizontal:absolute;mso-position-vertical-relative:text;margin-top:17.87pt;mso-position-vertical:absolute;width:305.25pt;height:209.25pt;mso-wrap-distance-left:9.07pt;mso-wrap-distance-top:0.00pt;mso-wrap-distance-right:9.07pt;mso-wrap-distance-bottom:0.00pt;z-index:1;" stroked="false">
                <w10:wrap type="square"/>
                <v:imagedata r:id="rId30" o:title=""/>
                <o:lock v:ext="edit" rotation="t"/>
              </v:shape>
            </w:pict>
          </mc:Fallback>
        </mc:AlternateContent>
      </w:r>
      <w:r>
        <w:rPr>
          <w:rFonts w:ascii="Times New Roman" w:hAnsi="Times New Roman" w:eastAsia="Times New Roman" w:cs="Times New Roman"/>
          <w:b/>
          <w:bCs/>
          <w:sz w:val="20"/>
          <w:szCs w:val="20"/>
          <w:lang w:val="pt-BR"/>
        </w:rPr>
        <w:t xml:space="preserve">Figura 19 – </w:t>
      </w:r>
      <w:r>
        <w:rPr>
          <w:rFonts w:ascii="Times New Roman" w:hAnsi="Times New Roman" w:eastAsia="Times New Roman" w:cs="Times New Roman"/>
          <w:b w:val="0"/>
          <w:bCs w:val="0"/>
          <w:sz w:val="20"/>
          <w:szCs w:val="20"/>
          <w:lang w:val="pt-BR"/>
        </w:rPr>
        <w:t xml:space="preserve">Jean Sammet j</w:t>
      </w:r>
      <w:r>
        <w:rPr>
          <w:rFonts w:ascii="Times New Roman" w:hAnsi="Times New Roman" w:eastAsia="Times New Roman" w:cs="Times New Roman"/>
          <w:b w:val="0"/>
          <w:bCs w:val="0"/>
          <w:sz w:val="20"/>
          <w:szCs w:val="20"/>
          <w:lang w:val="pt-BR"/>
        </w:rPr>
        <w:t xml:space="preserve">á no final de sua carreira na IBM</w:t>
      </w:r>
      <w:r>
        <w:rPr>
          <w:rFonts w:ascii="Times New Roman" w:hAnsi="Times New Roman" w:eastAsia="Times New Roman" w:cs="Times New Roman"/>
          <w:b w:val="0"/>
          <w:bCs w:val="0"/>
          <w:i w:val="0"/>
          <w:sz w:val="24"/>
          <w:szCs w:val="24"/>
          <w:highlight w:val="none"/>
        </w:rPr>
      </w:r>
      <w:r>
        <w:rPr>
          <w:rFonts w:ascii="Times New Roman" w:hAnsi="Times New Roman" w:eastAsia="Times New Roman" w:cs="Times New Roman"/>
          <w:b w:val="0"/>
          <w:bCs w:val="0"/>
          <w:i w:val="0"/>
          <w:sz w:val="24"/>
          <w:szCs w:val="24"/>
          <w:highlight w:val="none"/>
        </w:rPr>
      </w:r>
    </w:p>
    <w:p>
      <w:pPr>
        <w:pBdr/>
        <w:shd w:val="nil" w:color="000000"/>
        <w:spacing w:line="360" w:lineRule="auto"/>
        <w:ind w:firstLine="708"/>
        <w:jc w:val="both"/>
        <w:rPr>
          <w:highlight w:val="none"/>
        </w:rPr>
      </w:pPr>
      <w:r>
        <w:rPr>
          <w:highlight w:val="none"/>
        </w:rPr>
      </w:r>
      <w:r>
        <w:rPr>
          <w:highlight w:val="none"/>
        </w:rPr>
      </w:r>
      <w:r>
        <w:rPr>
          <w:highlight w:val="none"/>
        </w:rPr>
      </w:r>
    </w:p>
    <w:p>
      <w:pPr>
        <w:pBdr/>
        <w:shd w:val="nil" w:color="000000"/>
        <w:spacing w:line="360" w:lineRule="auto"/>
        <w:ind w:firstLine="708"/>
        <w:jc w:val="both"/>
        <w:rPr>
          <w:highlight w:val="none"/>
        </w:rPr>
      </w:pPr>
      <w:r>
        <w:rPr>
          <w:highlight w:val="none"/>
        </w:rPr>
      </w:r>
      <w:r>
        <w:rPr>
          <w:highlight w:val="none"/>
        </w:rPr>
      </w:r>
      <w:r>
        <w:rPr>
          <w:highlight w:val="none"/>
        </w:rPr>
      </w:r>
    </w:p>
    <w:p>
      <w:pPr>
        <w:pBdr/>
        <w:shd w:val="nil" w:color="000000"/>
        <w:spacing w:line="360" w:lineRule="auto"/>
        <w:ind w:firstLine="708"/>
        <w:jc w:val="both"/>
        <w:rPr>
          <w:highlight w:val="none"/>
        </w:rPr>
      </w:pPr>
      <w:r>
        <w:rPr>
          <w:highlight w:val="none"/>
        </w:rPr>
      </w:r>
      <w:r>
        <w:rPr>
          <w:highlight w:val="none"/>
        </w:rPr>
      </w:r>
      <w:r>
        <w:rPr>
          <w:highlight w:val="none"/>
        </w:rPr>
      </w:r>
    </w:p>
    <w:p>
      <w:pPr>
        <w:pBdr/>
        <w:shd w:val="nil" w:color="000000"/>
        <w:spacing w:line="360" w:lineRule="auto"/>
        <w:ind w:firstLine="708"/>
        <w:jc w:val="both"/>
        <w:rPr>
          <w:highlight w:val="none"/>
        </w:rPr>
      </w:pPr>
      <w:r>
        <w:rPr>
          <w:highlight w:val="none"/>
        </w:rPr>
      </w:r>
      <w:r>
        <w:rPr>
          <w:highlight w:val="none"/>
        </w:rPr>
      </w:r>
      <w:r>
        <w:rPr>
          <w:highlight w:val="none"/>
        </w:rPr>
      </w:r>
    </w:p>
    <w:p>
      <w:pPr>
        <w:pBdr/>
        <w:shd w:val="nil" w:color="000000"/>
        <w:spacing w:line="360" w:lineRule="auto"/>
        <w:ind w:firstLine="708"/>
        <w:jc w:val="both"/>
        <w:rPr>
          <w:highlight w:val="none"/>
        </w:rPr>
      </w:pPr>
      <w:r>
        <w:rPr>
          <w:highlight w:val="none"/>
        </w:rPr>
      </w:r>
      <w:r>
        <w:rPr>
          <w:highlight w:val="none"/>
        </w:rPr>
      </w:r>
      <w:r>
        <w:rPr>
          <w:highlight w:val="none"/>
        </w:rPr>
      </w:r>
    </w:p>
    <w:p>
      <w:pPr>
        <w:pBdr/>
        <w:shd w:val="nil" w:color="000000"/>
        <w:spacing w:line="360" w:lineRule="auto"/>
        <w:ind w:firstLine="708"/>
        <w:jc w:val="both"/>
        <w:rPr>
          <w:highlight w:val="none"/>
        </w:rPr>
      </w:pPr>
      <w:r>
        <w:rPr>
          <w:highlight w:val="none"/>
        </w:rPr>
      </w:r>
      <w:r>
        <w:rPr>
          <w:highlight w:val="none"/>
        </w:rPr>
      </w:r>
      <w:r>
        <w:rPr>
          <w:highlight w:val="none"/>
        </w:rPr>
      </w:r>
    </w:p>
    <w:p>
      <w:pPr>
        <w:pBdr/>
        <w:shd w:val="nil" w:color="000000"/>
        <w:spacing w:line="360" w:lineRule="auto"/>
        <w:ind w:firstLine="708"/>
        <w:jc w:val="both"/>
        <w:rPr>
          <w:highlight w:val="none"/>
        </w:rPr>
      </w:pPr>
      <w:r>
        <w:rPr>
          <w:highlight w:val="none"/>
        </w:rPr>
      </w:r>
      <w:r>
        <w:rPr>
          <w:highlight w:val="none"/>
        </w:rPr>
      </w:r>
      <w:r>
        <w:rPr>
          <w:highlight w:val="none"/>
        </w:rPr>
      </w:r>
    </w:p>
    <w:p>
      <w:pPr>
        <w:pBdr/>
        <w:shd w:val="nil" w:color="000000"/>
        <w:spacing w:line="360" w:lineRule="auto"/>
        <w:ind w:right="0" w:firstLine="0" w:left="0"/>
        <w:jc w:val="center"/>
        <w:rPr>
          <w:rFonts w:ascii="Times New Roman" w:hAnsi="Times New Roman" w:cs="Times New Roman"/>
          <w:sz w:val="20"/>
          <w:szCs w:val="20"/>
          <w:highlight w:val="none"/>
        </w:rPr>
      </w:pPr>
      <w:r>
        <w:rPr>
          <w:rFonts w:ascii="Times New Roman" w:hAnsi="Times New Roman" w:eastAsia="Times New Roman" w:cs="Times New Roman"/>
          <w:sz w:val="20"/>
          <w:szCs w:val="20"/>
          <w:highlight w:val="none"/>
        </w:rPr>
        <w:t xml:space="preserve">Fonte: The New York Times, 2017</w:t>
      </w:r>
      <w:r>
        <w:rPr>
          <w:rFonts w:ascii="Times New Roman" w:hAnsi="Times New Roman" w:cs="Times New Roman"/>
          <w:sz w:val="20"/>
          <w:szCs w:val="20"/>
          <w:highlight w:val="none"/>
        </w:rPr>
      </w:r>
      <w:r>
        <w:rPr>
          <w:rFonts w:ascii="Times New Roman" w:hAnsi="Times New Roman" w:cs="Times New Roman"/>
          <w:sz w:val="20"/>
          <w:szCs w:val="20"/>
          <w:highlight w:val="none"/>
        </w:rPr>
      </w:r>
    </w:p>
    <w:p>
      <w:pPr>
        <w:pBdr/>
        <w:shd w:val="nil" w:color="000000"/>
        <w:spacing w:line="360" w:lineRule="auto"/>
        <w:ind w:firstLine="708"/>
        <w:jc w:val="both"/>
        <w:rPr>
          <w:rFonts w:ascii="Times New Roman" w:hAnsi="Times New Roman" w:eastAsia="Times New Roman" w:cs="Times New Roman"/>
          <w:b w:val="0"/>
          <w:bCs w:val="0"/>
          <w:i w:val="0"/>
          <w:sz w:val="24"/>
          <w:szCs w:val="24"/>
          <w:highlight w:val="none"/>
        </w:rPr>
      </w:pPr>
      <w:r>
        <w:rPr>
          <w:rFonts w:ascii="Times New Roman" w:hAnsi="Times New Roman" w:eastAsia="Times New Roman" w:cs="Times New Roman"/>
          <w:b w:val="0"/>
          <w:bCs w:val="0"/>
          <w:i w:val="0"/>
          <w:sz w:val="24"/>
          <w:szCs w:val="24"/>
          <w:highlight w:val="none"/>
        </w:rPr>
      </w:r>
      <w:r>
        <w:rPr>
          <w:rFonts w:ascii="Times New Roman" w:hAnsi="Times New Roman" w:eastAsia="Times New Roman" w:cs="Times New Roman"/>
          <w:b w:val="0"/>
          <w:bCs w:val="0"/>
          <w:i w:val="0"/>
          <w:sz w:val="24"/>
          <w:szCs w:val="24"/>
          <w:highlight w:val="none"/>
        </w:rPr>
        <w:t xml:space="preserve">Ela trabalhou junto com Grace Hopper </w:t>
      </w:r>
      <w:r>
        <w:rPr>
          <w:rFonts w:ascii="Times New Roman" w:hAnsi="Times New Roman" w:eastAsia="Times New Roman" w:cs="Times New Roman"/>
          <w:b w:val="0"/>
          <w:bCs w:val="0"/>
          <w:i w:val="0"/>
          <w:sz w:val="24"/>
          <w:szCs w:val="24"/>
          <w:highlight w:val="none"/>
        </w:rPr>
        <w:t xml:space="preserve">e outras cinco pessoas na avaliaç</w:t>
      </w:r>
      <w:r>
        <w:rPr>
          <w:rFonts w:ascii="Times New Roman" w:hAnsi="Times New Roman" w:eastAsia="Times New Roman" w:cs="Times New Roman"/>
          <w:b w:val="0"/>
          <w:bCs w:val="0"/>
          <w:i w:val="0"/>
          <w:sz w:val="24"/>
          <w:szCs w:val="24"/>
          <w:highlight w:val="none"/>
        </w:rPr>
        <w:t xml:space="preserve">ão</w:t>
      </w:r>
      <w:r>
        <w:rPr>
          <w:rFonts w:ascii="Times New Roman" w:hAnsi="Times New Roman" w:eastAsia="Times New Roman" w:cs="Times New Roman"/>
          <w:b w:val="0"/>
          <w:bCs w:val="0"/>
          <w:i w:val="0"/>
          <w:sz w:val="24"/>
          <w:szCs w:val="24"/>
          <w:highlight w:val="none"/>
        </w:rPr>
        <w:t xml:space="preserve"> da linguagem de programação COBOL (Common Business Oriented Language) (Computer History Museum, 2024b). Isso ocorreu no final da década de 1950, quando houve uma expansão significativa no uso dos computadores. Inicialmente restritos ao meio acadêm</w:t>
      </w:r>
      <w:r>
        <w:rPr>
          <w:rFonts w:ascii="Times New Roman" w:hAnsi="Times New Roman" w:eastAsia="Times New Roman" w:cs="Times New Roman"/>
          <w:b w:val="0"/>
          <w:bCs w:val="0"/>
          <w:i w:val="0"/>
          <w:sz w:val="24"/>
          <w:szCs w:val="24"/>
          <w:highlight w:val="none"/>
        </w:rPr>
        <w:t xml:space="preserve">ico, os computadores começaram a ser utili</w:t>
      </w:r>
      <w:r>
        <w:rPr>
          <w:rFonts w:ascii="Times New Roman" w:hAnsi="Times New Roman" w:eastAsia="Times New Roman" w:cs="Times New Roman"/>
          <w:b w:val="0"/>
          <w:bCs w:val="0"/>
          <w:i w:val="0"/>
          <w:sz w:val="24"/>
          <w:szCs w:val="24"/>
          <w:highlight w:val="none"/>
        </w:rPr>
        <w:t xml:space="preserve">zados em empresas e, eventualmente, em residências. Exemplos dos primeiros computadores domésticos incluem o Apple II, o Commodore 64 e o IBM PC. Essa mudança de paradigma se tornou evidente quando o Departamento de Defesa dos Estados Unidos declarou que n</w:t>
      </w:r>
      <w:r>
        <w:rPr>
          <w:rFonts w:ascii="Times New Roman" w:hAnsi="Times New Roman" w:eastAsia="Times New Roman" w:cs="Times New Roman"/>
          <w:b w:val="0"/>
          <w:bCs w:val="0"/>
          <w:i w:val="0"/>
          <w:sz w:val="24"/>
          <w:szCs w:val="24"/>
          <w:highlight w:val="none"/>
        </w:rPr>
        <w:t xml:space="preserve">ão compraria novos computadores das empresas que os forneciam equipamentos, caso n</w:t>
      </w:r>
      <w:r>
        <w:rPr>
          <w:rFonts w:ascii="Times New Roman" w:hAnsi="Times New Roman" w:eastAsia="Times New Roman" w:cs="Times New Roman"/>
          <w:b w:val="0"/>
          <w:bCs w:val="0"/>
          <w:i w:val="0"/>
          <w:sz w:val="24"/>
          <w:szCs w:val="24"/>
          <w:highlight w:val="none"/>
        </w:rPr>
        <w:t xml:space="preserve">ão pudessem rodar o COBOL (Lohr, 2017). </w:t>
      </w:r>
      <w:r>
        <w:rPr>
          <w:rFonts w:ascii="Times New Roman" w:hAnsi="Times New Roman" w:eastAsia="Times New Roman" w:cs="Times New Roman"/>
          <w:b w:val="0"/>
          <w:bCs w:val="0"/>
          <w:i w:val="0"/>
          <w:sz w:val="24"/>
          <w:szCs w:val="24"/>
          <w:highlight w:val="none"/>
        </w:rPr>
      </w:r>
      <w:r>
        <w:rPr>
          <w:rFonts w:ascii="Times New Roman" w:hAnsi="Times New Roman" w:eastAsia="Times New Roman" w:cs="Times New Roman"/>
          <w:b w:val="0"/>
          <w:bCs w:val="0"/>
          <w:i w:val="0"/>
          <w:sz w:val="24"/>
          <w:szCs w:val="24"/>
          <w:highlight w:val="none"/>
        </w:rPr>
      </w:r>
    </w:p>
    <w:p>
      <w:pPr>
        <w:pBdr/>
        <w:shd w:val="nil" w:color="000000"/>
        <w:spacing w:line="360" w:lineRule="auto"/>
        <w:ind w:firstLine="708"/>
        <w:jc w:val="both"/>
        <w:rPr>
          <w:highlight w:val="none"/>
        </w:rPr>
      </w:pPr>
      <w:r>
        <w:rPr>
          <w:rFonts w:ascii="Times New Roman" w:hAnsi="Times New Roman" w:eastAsia="Times New Roman" w:cs="Times New Roman"/>
          <w:b w:val="0"/>
          <w:bCs w:val="0"/>
          <w:i w:val="0"/>
          <w:sz w:val="24"/>
          <w:szCs w:val="24"/>
          <w:highlight w:val="none"/>
        </w:rPr>
      </w:r>
      <w:r>
        <w:rPr>
          <w:rFonts w:ascii="Times New Roman" w:hAnsi="Times New Roman" w:eastAsia="Times New Roman" w:cs="Times New Roman"/>
          <w:b w:val="0"/>
          <w:bCs w:val="0"/>
          <w:i w:val="0"/>
          <w:sz w:val="24"/>
          <w:szCs w:val="24"/>
          <w:highlight w:val="none"/>
        </w:rPr>
        <w:t xml:space="preserve">N</w:t>
      </w:r>
      <w:r>
        <w:rPr>
          <w:rFonts w:ascii="Times New Roman" w:hAnsi="Times New Roman" w:eastAsia="Times New Roman" w:cs="Times New Roman"/>
          <w:b w:val="0"/>
          <w:bCs w:val="0"/>
          <w:i w:val="0"/>
          <w:sz w:val="24"/>
          <w:szCs w:val="24"/>
          <w:highlight w:val="none"/>
        </w:rPr>
        <w:t xml:space="preserve">esse contexto, Jean Sammet se destacou ao aprimorar a segurança do COBOL para uso em instituições bancárias e agências governamentais. Embora a linguagem já fosse eficaz em lidar com dados formatados, Sammet foi além, melhorando ainda mais essa capacidade.</w:t>
      </w:r>
      <w:r>
        <w:rPr>
          <w:rFonts w:ascii="Times New Roman" w:hAnsi="Times New Roman" w:eastAsia="Times New Roman" w:cs="Times New Roman"/>
          <w:b w:val="0"/>
          <w:bCs w:val="0"/>
          <w:i w:val="0"/>
          <w:sz w:val="24"/>
          <w:szCs w:val="24"/>
          <w:highlight w:val="none"/>
        </w:rPr>
        <w:t xml:space="preserve"> Além disso, ela utilizou sua influência para defender e promover essas melhorias de design, garantindo que a linguagem se mantivesse relevante e confiável para aplicações críticas (Lohr, 2017).</w:t>
      </w:r>
      <w:r>
        <w:rPr>
          <w:highlight w:val="none"/>
        </w:rPr>
      </w:r>
      <w:r>
        <w:rPr>
          <w:highlight w:val="none"/>
        </w:rPr>
      </w:r>
    </w:p>
    <w:p>
      <w:pPr>
        <w:pBdr/>
        <w:shd w:val="nil" w:color="000000"/>
        <w:spacing w:line="360" w:lineRule="auto"/>
        <w:ind w:right="0" w:firstLine="0" w:left="0"/>
        <w:jc w:val="center"/>
        <w:rPr>
          <w:rFonts w:ascii="Times New Roman" w:hAnsi="Times New Roman" w:eastAsia="Times New Roman" w:cs="Times New Roman"/>
          <w:b w:val="0"/>
          <w:bCs w:val="0"/>
          <w:i w:val="0"/>
          <w:sz w:val="20"/>
          <w:szCs w:val="20"/>
          <w:highlight w:val="none"/>
        </w:rPr>
      </w:pPr>
      <w:r>
        <w:rPr>
          <w:rFonts w:ascii="Times New Roman" w:hAnsi="Times New Roman" w:eastAsia="Times New Roman" w:cs="Times New Roman"/>
          <w:b w:val="0"/>
          <w:bCs w:val="0"/>
          <w:i w:val="0"/>
          <w:sz w:val="24"/>
          <w:szCs w:val="24"/>
          <w:highlight w:val="none"/>
        </w:rPr>
      </w:r>
      <w:r>
        <mc:AlternateContent>
          <mc:Choice Requires="wpg">
            <w:drawing>
              <wp:anchor xmlns:wp="http://schemas.openxmlformats.org/drawingml/2006/wordprocessingDrawing" xmlns:wp14="http://schemas.microsoft.com/office/word/2010/wordprocessingDrawing" distT="0" distB="0" distL="115200" distR="115200" simplePos="0" relativeHeight="30720" behindDoc="0" locked="0" layoutInCell="1" allowOverlap="1">
                <wp:simplePos x="0" y="0"/>
                <wp:positionH relativeFrom="margin">
                  <wp:posOffset>374170</wp:posOffset>
                </wp:positionH>
                <wp:positionV relativeFrom="paragraph">
                  <wp:posOffset>201879</wp:posOffset>
                </wp:positionV>
                <wp:extent cx="5011745" cy="3411315"/>
                <wp:effectExtent l="0" t="0" r="0" b="0"/>
                <wp:wrapSquare wrapText="bothSides"/>
                <wp:docPr id="2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107358" name=""/>
                        <pic:cNvPicPr>
                          <a:picLocks noChangeAspect="1"/>
                        </pic:cNvPicPr>
                        <pic:nvPr/>
                      </pic:nvPicPr>
                      <pic:blipFill>
                        <a:blip r:embed="rId31"/>
                        <a:stretch/>
                      </pic:blipFill>
                      <pic:spPr bwMode="auto">
                        <a:xfrm flipH="0" flipV="0">
                          <a:off x="0" y="0"/>
                          <a:ext cx="5011744" cy="3411315"/>
                        </a:xfrm>
                        <a:prstGeom prst="rect">
                          <a:avLst/>
                        </a:prstGeom>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9" o:spid="_x0000_s19" type="#_x0000_t75" style="position:absolute;z-index:30720;o:allowoverlap:true;o:allowincell:true;mso-position-horizontal-relative:margin;margin-left:29.46pt;mso-position-horizontal:absolute;mso-position-vertical-relative:text;margin-top:15.90pt;mso-position-vertical:absolute;width:394.63pt;height:268.61pt;mso-wrap-distance-left:9.07pt;mso-wrap-distance-top:0.00pt;mso-wrap-distance-right:9.07pt;mso-wrap-distance-bottom:0.00pt;z-index:1;" stroked="false">
                <w10:wrap type="square"/>
                <v:imagedata r:id="rId31" o:title=""/>
                <o:lock v:ext="edit" rotation="t"/>
              </v:shape>
            </w:pict>
          </mc:Fallback>
        </mc:AlternateContent>
      </w:r>
      <w:r>
        <w:rPr>
          <w:rFonts w:ascii="Times New Roman" w:hAnsi="Times New Roman" w:eastAsia="Times New Roman" w:cs="Times New Roman"/>
          <w:b/>
          <w:bCs/>
          <w:i w:val="0"/>
          <w:iCs w:val="0"/>
          <w:sz w:val="20"/>
          <w:szCs w:val="20"/>
          <w:highlight w:val="none"/>
        </w:rPr>
        <w:t xml:space="preserve">Figura 20 – </w:t>
      </w:r>
      <w:r>
        <w:rPr>
          <w:rFonts w:ascii="Times New Roman" w:hAnsi="Times New Roman" w:eastAsia="Times New Roman" w:cs="Times New Roman"/>
          <w:b w:val="0"/>
          <w:bCs w:val="0"/>
          <w:i w:val="0"/>
          <w:iCs w:val="0"/>
          <w:sz w:val="20"/>
          <w:szCs w:val="20"/>
          <w:highlight w:val="none"/>
        </w:rPr>
        <w:t xml:space="preserve">Gráfico da História das Linguagens por Jean Sammet</w:t>
      </w:r>
      <w:r>
        <w:rPr>
          <w:rFonts w:ascii="Times New Roman" w:hAnsi="Times New Roman" w:eastAsia="Times New Roman" w:cs="Times New Roman"/>
          <w:b w:val="0"/>
          <w:bCs w:val="0"/>
          <w:i w:val="0"/>
          <w:sz w:val="20"/>
          <w:szCs w:val="20"/>
          <w:highlight w:val="none"/>
        </w:rPr>
      </w:r>
      <w:r>
        <w:rPr>
          <w:rFonts w:ascii="Times New Roman" w:hAnsi="Times New Roman" w:eastAsia="Times New Roman" w:cs="Times New Roman"/>
          <w:b w:val="0"/>
          <w:bCs w:val="0"/>
          <w:i w:val="0"/>
          <w:sz w:val="20"/>
          <w:szCs w:val="20"/>
          <w:highlight w:val="none"/>
        </w:rPr>
      </w:r>
    </w:p>
    <w:p>
      <w:pPr>
        <w:pBdr/>
        <w:spacing w:line="360" w:lineRule="auto"/>
        <w:ind w:right="0" w:firstLine="0" w:left="0"/>
        <w:jc w:val="center"/>
        <w:rPr>
          <w:rFonts w:ascii="Times New Roman" w:hAnsi="Times New Roman" w:eastAsia="Times New Roman" w:cs="Times New Roman"/>
          <w:b w:val="0"/>
          <w:bCs w:val="0"/>
          <w:i w:val="0"/>
          <w:sz w:val="20"/>
          <w:szCs w:val="20"/>
          <w:highlight w:val="none"/>
        </w:rPr>
      </w:pPr>
      <w:r>
        <w:rPr>
          <w:rFonts w:ascii="Times New Roman" w:hAnsi="Times New Roman" w:eastAsia="Times New Roman" w:cs="Times New Roman"/>
          <w:b w:val="0"/>
          <w:bCs w:val="0"/>
          <w:i w:val="0"/>
          <w:sz w:val="24"/>
          <w:szCs w:val="24"/>
          <w:highlight w:val="none"/>
        </w:rPr>
      </w:r>
      <w:r>
        <w:rPr>
          <w:rFonts w:ascii="Times New Roman" w:hAnsi="Times New Roman" w:eastAsia="Times New Roman" w:cs="Times New Roman"/>
          <w:b w:val="0"/>
          <w:bCs w:val="0"/>
          <w:i w:val="0"/>
          <w:sz w:val="20"/>
          <w:szCs w:val="20"/>
          <w:highlight w:val="none"/>
        </w:rPr>
        <w:t xml:space="preserve">Fonte: </w:t>
      </w:r>
      <w:r>
        <w:rPr>
          <w:rFonts w:ascii="Times New Roman" w:hAnsi="Times New Roman" w:eastAsia="Times New Roman" w:cs="Times New Roman"/>
          <w:b w:val="0"/>
          <w:bCs w:val="0"/>
          <w:i w:val="0"/>
          <w:sz w:val="20"/>
          <w:szCs w:val="20"/>
          <w:highlight w:val="none"/>
        </w:rPr>
        <w:t xml:space="preserve">Programming Languages: History and Future, CACM 1972.</w:t>
      </w:r>
      <w:r>
        <w:rPr>
          <w:rFonts w:ascii="Times New Roman" w:hAnsi="Times New Roman" w:eastAsia="Times New Roman" w:cs="Times New Roman"/>
          <w:b w:val="0"/>
          <w:bCs w:val="0"/>
          <w:i w:val="0"/>
          <w:sz w:val="20"/>
          <w:szCs w:val="20"/>
          <w:highlight w:val="none"/>
        </w:rPr>
      </w:r>
      <w:r>
        <w:rPr>
          <w:rFonts w:ascii="Times New Roman" w:hAnsi="Times New Roman" w:eastAsia="Times New Roman" w:cs="Times New Roman"/>
          <w:b w:val="0"/>
          <w:bCs w:val="0"/>
          <w:i w:val="0"/>
          <w:sz w:val="20"/>
          <w:szCs w:val="20"/>
          <w:highlight w:val="none"/>
        </w:rPr>
      </w:r>
    </w:p>
    <w:p>
      <w:pPr>
        <w:pStyle w:val="895"/>
        <w:pBdr/>
        <w:spacing/>
        <w:ind/>
        <w:rPr>
          <w:b/>
          <w:bCs/>
        </w:rPr>
      </w:pPr>
      <w:r/>
      <w:bookmarkStart w:id="10" w:name="_Toc10"/>
      <w:r>
        <w:rPr>
          <w:rFonts w:ascii="Times New Roman" w:hAnsi="Times New Roman" w:eastAsia="Times New Roman" w:cs="Times New Roman"/>
          <w:b/>
          <w:bCs/>
          <w:sz w:val="24"/>
          <w:szCs w:val="24"/>
          <w:highlight w:val="none"/>
          <w:lang w:val="pt-BR"/>
        </w:rPr>
        <w:t xml:space="preserve">1.1.9 Frances Allen</w:t>
      </w:r>
      <w:bookmarkEnd w:id="10"/>
      <w:r>
        <w:rPr>
          <w:b/>
          <w:bCs/>
        </w:rPr>
      </w:r>
      <w:r>
        <w:rPr>
          <w:b/>
          <w:bCs/>
        </w:rPr>
      </w:r>
    </w:p>
    <w:p>
      <w:pPr>
        <w:pBdr/>
        <w:spacing w:line="360" w:lineRule="auto"/>
        <w:ind w:firstLine="708"/>
        <w:jc w:val="both"/>
        <w:rPr>
          <w:rFonts w:ascii="Times New Roman" w:hAnsi="Times New Roman" w:eastAsia="Times New Roman" w:cs="Times New Roman"/>
          <w:sz w:val="24"/>
          <w:szCs w:val="24"/>
          <w:highlight w:val="none"/>
          <w:lang w:val="pt-BR"/>
        </w:rPr>
      </w:pPr>
      <w:r>
        <w:rPr>
          <w:rFonts w:ascii="Times New Roman" w:hAnsi="Times New Roman" w:eastAsia="Times New Roman" w:cs="Times New Roman"/>
          <w:sz w:val="24"/>
          <w:szCs w:val="24"/>
          <w:highlight w:val="none"/>
          <w:lang w:val="pt-BR"/>
        </w:rPr>
        <w:t xml:space="preserve">O</w:t>
      </w:r>
      <w:r>
        <w:rPr>
          <w:rFonts w:ascii="Times New Roman" w:hAnsi="Times New Roman" w:eastAsia="Times New Roman" w:cs="Times New Roman"/>
          <w:sz w:val="24"/>
          <w:szCs w:val="24"/>
          <w:highlight w:val="none"/>
          <w:lang w:val="pt-BR"/>
        </w:rPr>
        <w:t xml:space="preserve">utra mulher </w:t>
      </w:r>
      <w:r>
        <w:rPr>
          <w:rFonts w:ascii="Times New Roman" w:hAnsi="Times New Roman" w:eastAsia="Times New Roman" w:cs="Times New Roman"/>
          <w:sz w:val="24"/>
          <w:szCs w:val="24"/>
          <w:highlight w:val="none"/>
          <w:lang w:val="pt-BR"/>
        </w:rPr>
        <w:t xml:space="preserve">de destaque dentro da IBM foi Frances Allen (Figura 21). Inicialmente ingressou na empresa para quitar suas dívidas estudantis, trazendo consigo um bacharelado em Matemática, com ênfase em física, e um mestrado em Matemática pela Universidade de Michigan. </w:t>
      </w:r>
      <w:r>
        <w:rPr>
          <w:rFonts w:ascii="Times New Roman" w:hAnsi="Times New Roman" w:eastAsia="Times New Roman" w:cs="Times New Roman"/>
          <w:sz w:val="24"/>
          <w:szCs w:val="24"/>
          <w:highlight w:val="none"/>
          <w:lang w:val="pt-BR"/>
        </w:rPr>
        <w:t xml:space="preserve">S</w:t>
      </w:r>
      <w:r>
        <w:rPr>
          <w:rFonts w:ascii="Times New Roman" w:hAnsi="Times New Roman" w:eastAsia="Times New Roman" w:cs="Times New Roman"/>
          <w:sz w:val="24"/>
          <w:szCs w:val="24"/>
          <w:highlight w:val="none"/>
          <w:lang w:val="pt-BR"/>
        </w:rPr>
        <w:t xml:space="preserve">eu papel evoluiu desde ensinar aos funcionários os fundamentos da linguagem Fortran, que se tornou crucial para a programação numérica no século XXI (IBM, 2024). Frances Allen se destacou como pioneira na organização de compiladores, desempenhando um papel</w:t>
      </w:r>
      <w:r>
        <w:rPr>
          <w:rFonts w:ascii="Times New Roman" w:hAnsi="Times New Roman" w:eastAsia="Times New Roman" w:cs="Times New Roman"/>
          <w:sz w:val="24"/>
          <w:szCs w:val="24"/>
          <w:highlight w:val="none"/>
          <w:lang w:val="pt-BR"/>
        </w:rPr>
        <w:t xml:space="preserve"> fundamental na tradução de códigos de alto nível para baixo nível. Seus avanços na análise interprocedural e na paralelização</w:t>
      </w:r>
      <w:r>
        <w:rPr>
          <w:rStyle w:val="1057"/>
          <w:rFonts w:ascii="Times New Roman" w:hAnsi="Times New Roman" w:eastAsia="Times New Roman" w:cs="Times New Roman"/>
          <w:sz w:val="24"/>
          <w:szCs w:val="24"/>
          <w:highlight w:val="none"/>
          <w:lang w:val="pt-BR"/>
        </w:rPr>
        <w:footnoteReference w:id="6"/>
      </w:r>
      <w:r>
        <w:rPr>
          <w:rFonts w:ascii="Times New Roman" w:hAnsi="Times New Roman" w:eastAsia="Times New Roman" w:cs="Times New Roman"/>
          <w:sz w:val="24"/>
          <w:szCs w:val="24"/>
          <w:highlight w:val="none"/>
          <w:lang w:val="pt-BR"/>
        </w:rPr>
        <w:t xml:space="preserve"> automática a posicionaram na vanguarda da pesquisa sobre compiladores (IBM, 2024b).</w:t>
      </w:r>
      <w:r>
        <w:rPr>
          <w:rFonts w:ascii="Times New Roman" w:hAnsi="Times New Roman" w:eastAsia="Times New Roman" w:cs="Times New Roman"/>
          <w:sz w:val="24"/>
          <w:szCs w:val="24"/>
          <w:highlight w:val="none"/>
          <w:lang w:val="pt-BR"/>
        </w:rPr>
      </w:r>
      <w:r>
        <w:rPr>
          <w:rFonts w:ascii="Times New Roman" w:hAnsi="Times New Roman" w:eastAsia="Times New Roman" w:cs="Times New Roman"/>
          <w:sz w:val="24"/>
          <w:szCs w:val="24"/>
          <w:highlight w:val="none"/>
          <w:lang w:val="pt-BR"/>
        </w:rPr>
      </w:r>
    </w:p>
    <w:p>
      <w:pPr>
        <w:pBdr/>
        <w:spacing w:line="360" w:lineRule="auto"/>
        <w:ind w:right="0" w:firstLine="0" w:left="0"/>
        <w:jc w:val="both"/>
        <w:rPr>
          <w:rFonts w:ascii="Times New Roman" w:hAnsi="Times New Roman" w:eastAsia="Times New Roman" w:cs="Times New Roman"/>
          <w:sz w:val="24"/>
          <w:szCs w:val="24"/>
          <w:highlight w:val="none"/>
          <w:lang w:val="pt-BR"/>
        </w:rPr>
      </w:pPr>
      <w:r>
        <w:rPr>
          <w:rFonts w:ascii="Times New Roman" w:hAnsi="Times New Roman" w:eastAsia="Times New Roman" w:cs="Times New Roman"/>
          <w:sz w:val="24"/>
          <w:szCs w:val="24"/>
          <w:highlight w:val="none"/>
          <w:lang w:val="pt-BR"/>
        </w:rPr>
      </w:r>
      <w:r>
        <mc:AlternateContent>
          <mc:Choice Requires="wpg">
            <w:drawing>
              <wp:anchor xmlns:wp="http://schemas.openxmlformats.org/drawingml/2006/wordprocessingDrawing" xmlns:wp14="http://schemas.microsoft.com/office/word/2010/wordprocessingDrawing" distT="0" distB="0" distL="115200" distR="115200" simplePos="0" relativeHeight="145408" behindDoc="0" locked="0" layoutInCell="1" allowOverlap="1">
                <wp:simplePos x="0" y="0"/>
                <wp:positionH relativeFrom="margin">
                  <wp:posOffset>1141787</wp:posOffset>
                </wp:positionH>
                <wp:positionV relativeFrom="paragraph">
                  <wp:posOffset>249135</wp:posOffset>
                </wp:positionV>
                <wp:extent cx="3476510" cy="2271320"/>
                <wp:effectExtent l="0" t="0" r="0" b="0"/>
                <wp:wrapSquare wrapText="bothSides"/>
                <wp:docPr id="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924439" name=""/>
                        <pic:cNvPicPr>
                          <a:picLocks noChangeAspect="1"/>
                        </pic:cNvPicPr>
                        <pic:nvPr/>
                      </pic:nvPicPr>
                      <pic:blipFill>
                        <a:blip r:embed="rId32"/>
                        <a:stretch/>
                      </pic:blipFill>
                      <pic:spPr bwMode="auto">
                        <a:xfrm flipH="0" flipV="0">
                          <a:off x="0" y="0"/>
                          <a:ext cx="3476510" cy="2271319"/>
                        </a:xfrm>
                        <a:prstGeom prst="rect">
                          <a:avLst/>
                        </a:prstGeom>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0" o:spid="_x0000_s20" type="#_x0000_t75" style="position:absolute;z-index:145408;o:allowoverlap:true;o:allowincell:true;mso-position-horizontal-relative:margin;margin-left:89.90pt;mso-position-horizontal:absolute;mso-position-vertical-relative:text;margin-top:19.62pt;mso-position-vertical:absolute;width:273.74pt;height:178.84pt;mso-wrap-distance-left:9.07pt;mso-wrap-distance-top:0.00pt;mso-wrap-distance-right:9.07pt;mso-wrap-distance-bottom:0.00pt;z-index:1;" stroked="false">
                <w10:wrap type="square"/>
                <v:imagedata r:id="rId32" o:title=""/>
                <o:lock v:ext="edit" rotation="t"/>
              </v:shape>
            </w:pict>
          </mc:Fallback>
        </mc:AlternateContent>
      </w:r>
      <w:r>
        <w:rPr>
          <w:rFonts w:ascii="Times New Roman" w:hAnsi="Times New Roman" w:eastAsia="Times New Roman" w:cs="Times New Roman"/>
          <w:b/>
          <w:bCs/>
          <w:i w:val="0"/>
          <w:iCs w:val="0"/>
          <w:sz w:val="20"/>
          <w:szCs w:val="20"/>
          <w:highlight w:val="none"/>
        </w:rPr>
        <w:t xml:space="preserve">Figura 21 – </w:t>
      </w:r>
      <w:r>
        <w:rPr>
          <w:rFonts w:ascii="Times New Roman" w:hAnsi="Times New Roman" w:eastAsia="Times New Roman" w:cs="Times New Roman"/>
          <w:b w:val="0"/>
          <w:bCs w:val="0"/>
          <w:i w:val="0"/>
          <w:iCs w:val="0"/>
          <w:sz w:val="20"/>
          <w:szCs w:val="20"/>
          <w:highlight w:val="none"/>
        </w:rPr>
        <w:t xml:space="preserve">Frances Allen em 2003 no Centro de Pesquisa T.J. Watson da IBM em Yorktown Heights, Nova York</w:t>
      </w:r>
      <w:r>
        <w:rPr>
          <w:rFonts w:ascii="Times New Roman" w:hAnsi="Times New Roman" w:eastAsia="Times New Roman" w:cs="Times New Roman"/>
          <w:sz w:val="24"/>
          <w:szCs w:val="24"/>
          <w:highlight w:val="none"/>
          <w:lang w:val="pt-BR"/>
        </w:rPr>
      </w:r>
      <w:r>
        <w:rPr>
          <w:rFonts w:ascii="Times New Roman" w:hAnsi="Times New Roman" w:eastAsia="Times New Roman" w:cs="Times New Roman"/>
          <w:sz w:val="24"/>
          <w:szCs w:val="24"/>
          <w:highlight w:val="none"/>
          <w:lang w:val="pt-BR"/>
        </w:rPr>
      </w:r>
    </w:p>
    <w:p>
      <w:pPr>
        <w:pBdr/>
        <w:spacing w:line="360" w:lineRule="auto"/>
        <w:ind w:firstLine="708"/>
        <w:jc w:val="center"/>
        <w:rPr>
          <w:rFonts w:ascii="Times New Roman" w:hAnsi="Times New Roman" w:eastAsia="Times New Roman" w:cs="Times New Roman"/>
          <w:sz w:val="24"/>
          <w:szCs w:val="24"/>
          <w:highlight w:val="none"/>
          <w:lang w:val="pt-BR"/>
        </w:rPr>
      </w:pPr>
      <w:r>
        <w:rPr>
          <w:highlight w:val="none"/>
        </w:rPr>
      </w:r>
      <w:r>
        <w:rPr>
          <w:rFonts w:ascii="Times New Roman" w:hAnsi="Times New Roman" w:eastAsia="Times New Roman" w:cs="Times New Roman"/>
          <w:sz w:val="24"/>
          <w:szCs w:val="24"/>
          <w:highlight w:val="none"/>
          <w:lang w:val="pt-BR"/>
        </w:rPr>
      </w:r>
      <w:r>
        <w:rPr>
          <w:rFonts w:ascii="Times New Roman" w:hAnsi="Times New Roman" w:eastAsia="Times New Roman" w:cs="Times New Roman"/>
          <w:sz w:val="24"/>
          <w:szCs w:val="24"/>
          <w:highlight w:val="none"/>
          <w:lang w:val="pt-BR"/>
        </w:rPr>
      </w:r>
    </w:p>
    <w:p>
      <w:pPr>
        <w:pBdr/>
        <w:spacing w:line="360" w:lineRule="auto"/>
        <w:ind w:firstLine="708"/>
        <w:jc w:val="center"/>
        <w:rPr>
          <w:highlight w:val="none"/>
        </w:rPr>
      </w:pPr>
      <w:r>
        <w:rPr>
          <w:highlight w:val="none"/>
        </w:rPr>
      </w:r>
      <w:r>
        <w:rPr>
          <w:highlight w:val="none"/>
        </w:rPr>
      </w:r>
      <w:r>
        <w:rPr>
          <w:highlight w:val="none"/>
        </w:rPr>
      </w:r>
    </w:p>
    <w:p>
      <w:pPr>
        <w:pBdr/>
        <w:spacing w:line="360" w:lineRule="auto"/>
        <w:ind w:firstLine="708"/>
        <w:jc w:val="center"/>
        <w:rPr>
          <w:highlight w:val="none"/>
        </w:rPr>
      </w:pPr>
      <w:r>
        <w:rPr>
          <w:highlight w:val="none"/>
        </w:rPr>
      </w:r>
      <w:r>
        <w:rPr>
          <w:highlight w:val="none"/>
        </w:rPr>
      </w:r>
      <w:r>
        <w:rPr>
          <w:highlight w:val="none"/>
        </w:rPr>
      </w:r>
    </w:p>
    <w:p>
      <w:pPr>
        <w:pBdr/>
        <w:spacing w:line="360" w:lineRule="auto"/>
        <w:ind w:firstLine="708"/>
        <w:jc w:val="center"/>
        <w:rPr>
          <w:highlight w:val="none"/>
        </w:rPr>
      </w:pPr>
      <w:r>
        <w:rPr>
          <w:highlight w:val="none"/>
        </w:rPr>
      </w:r>
      <w:r>
        <w:rPr>
          <w:highlight w:val="none"/>
        </w:rPr>
      </w:r>
      <w:r>
        <w:rPr>
          <w:highlight w:val="none"/>
        </w:rPr>
      </w:r>
    </w:p>
    <w:p>
      <w:pPr>
        <w:pBdr/>
        <w:spacing w:line="360" w:lineRule="auto"/>
        <w:ind w:firstLine="708"/>
        <w:jc w:val="center"/>
        <w:rPr>
          <w:highlight w:val="none"/>
        </w:rPr>
      </w:pPr>
      <w:r>
        <w:rPr>
          <w:highlight w:val="none"/>
        </w:rPr>
      </w:r>
      <w:r>
        <w:rPr>
          <w:highlight w:val="none"/>
        </w:rPr>
      </w:r>
    </w:p>
    <w:p>
      <w:pPr>
        <w:pBdr/>
        <w:spacing w:line="360" w:lineRule="auto"/>
        <w:ind w:firstLine="708"/>
        <w:jc w:val="center"/>
        <w:rPr>
          <w:highlight w:val="none"/>
        </w:rPr>
      </w:pPr>
      <w:r>
        <w:rPr>
          <w:highlight w:val="none"/>
        </w:rPr>
      </w:r>
      <w:r>
        <w:rPr>
          <w:highlight w:val="none"/>
        </w:rPr>
      </w:r>
      <w:r>
        <w:rPr>
          <w:highlight w:val="none"/>
        </w:rPr>
      </w:r>
    </w:p>
    <w:p>
      <w:pPr>
        <w:pBdr/>
        <w:spacing w:line="360" w:lineRule="auto"/>
        <w:ind w:right="0" w:firstLine="0" w:left="0"/>
        <w:jc w:val="center"/>
        <w:rPr>
          <w:rFonts w:ascii="Times New Roman" w:hAnsi="Times New Roman" w:eastAsia="Times New Roman" w:cs="Times New Roman"/>
          <w:b w:val="0"/>
          <w:bCs w:val="0"/>
          <w:i w:val="0"/>
          <w:sz w:val="20"/>
          <w:szCs w:val="20"/>
          <w:highlight w:val="none"/>
        </w:rPr>
      </w:pPr>
      <w:r>
        <w:rPr>
          <w:rFonts w:ascii="Times New Roman" w:hAnsi="Times New Roman" w:eastAsia="Times New Roman" w:cs="Times New Roman"/>
          <w:b w:val="0"/>
          <w:bCs w:val="0"/>
          <w:i w:val="0"/>
          <w:sz w:val="24"/>
          <w:szCs w:val="24"/>
          <w:highlight w:val="none"/>
        </w:rPr>
      </w:r>
      <w:r>
        <w:rPr>
          <w:rFonts w:ascii="Times New Roman" w:hAnsi="Times New Roman" w:eastAsia="Times New Roman" w:cs="Times New Roman"/>
          <w:b w:val="0"/>
          <w:bCs w:val="0"/>
          <w:i w:val="0"/>
          <w:sz w:val="20"/>
          <w:szCs w:val="20"/>
          <w:highlight w:val="none"/>
        </w:rPr>
        <w:t xml:space="preserve">Cr</w:t>
      </w:r>
      <w:r>
        <w:rPr>
          <w:rFonts w:ascii="Times New Roman" w:hAnsi="Times New Roman" w:eastAsia="Times New Roman" w:cs="Times New Roman"/>
          <w:b w:val="0"/>
          <w:bCs w:val="0"/>
          <w:i w:val="0"/>
          <w:sz w:val="20"/>
          <w:szCs w:val="20"/>
          <w:highlight w:val="none"/>
        </w:rPr>
        <w:t xml:space="preserve">éditos</w:t>
      </w:r>
      <w:r>
        <w:rPr>
          <w:rFonts w:ascii="Times New Roman" w:hAnsi="Times New Roman" w:eastAsia="Times New Roman" w:cs="Times New Roman"/>
          <w:b w:val="0"/>
          <w:bCs w:val="0"/>
          <w:i w:val="0"/>
          <w:sz w:val="20"/>
          <w:szCs w:val="20"/>
          <w:highlight w:val="none"/>
        </w:rPr>
        <w:t xml:space="preserve">: </w:t>
      </w:r>
      <w:r>
        <w:rPr>
          <w:rFonts w:ascii="Times New Roman" w:hAnsi="Times New Roman" w:eastAsia="Times New Roman" w:cs="Times New Roman"/>
          <w:b w:val="0"/>
          <w:bCs w:val="0"/>
          <w:i w:val="0"/>
          <w:sz w:val="20"/>
          <w:szCs w:val="20"/>
          <w:highlight w:val="none"/>
        </w:rPr>
        <w:t xml:space="preserve">The New York Times</w:t>
      </w:r>
      <w:r>
        <w:rPr>
          <w:rFonts w:ascii="Times New Roman" w:hAnsi="Times New Roman" w:eastAsia="Times New Roman" w:cs="Times New Roman"/>
          <w:b w:val="0"/>
          <w:bCs w:val="0"/>
          <w:i w:val="0"/>
          <w:sz w:val="20"/>
          <w:szCs w:val="20"/>
          <w:highlight w:val="none"/>
        </w:rPr>
      </w:r>
      <w:r>
        <w:rPr>
          <w:rFonts w:ascii="Times New Roman" w:hAnsi="Times New Roman" w:eastAsia="Times New Roman" w:cs="Times New Roman"/>
          <w:b w:val="0"/>
          <w:bCs w:val="0"/>
          <w:i w:val="0"/>
          <w:sz w:val="20"/>
          <w:szCs w:val="20"/>
          <w:highlight w:val="none"/>
        </w:rPr>
      </w:r>
    </w:p>
    <w:p>
      <w:pPr>
        <w:pBdr/>
        <w:spacing w:line="360" w:lineRule="auto"/>
        <w:ind w:firstLine="708"/>
        <w:jc w:val="both"/>
        <w:rPr>
          <w:rFonts w:ascii="Times New Roman" w:hAnsi="Times New Roman" w:eastAsia="Times New Roman" w:cs="Times New Roman"/>
          <w:sz w:val="24"/>
          <w:szCs w:val="24"/>
          <w:highlight w:val="none"/>
          <w:lang w:val="pt-BR"/>
        </w:rPr>
      </w:pPr>
      <w:r>
        <w:rPr>
          <w:rFonts w:ascii="Times New Roman" w:hAnsi="Times New Roman" w:eastAsia="Times New Roman" w:cs="Times New Roman"/>
          <w:sz w:val="24"/>
          <w:szCs w:val="24"/>
          <w:highlight w:val="none"/>
          <w:lang w:val="pt-BR"/>
        </w:rPr>
        <w:t xml:space="preserve">A</w:t>
      </w:r>
      <w:r>
        <w:rPr>
          <w:rFonts w:ascii="Times New Roman" w:hAnsi="Times New Roman" w:eastAsia="Times New Roman" w:cs="Times New Roman"/>
          <w:sz w:val="24"/>
          <w:szCs w:val="24"/>
          <w:highlight w:val="none"/>
          <w:lang w:val="pt-BR"/>
        </w:rPr>
        <w:t xml:space="preserve">pós suas contribuições com o Fortran, Frances Allen foi uma das três designers do projeto Stretch-Harvest da IBM, no final dos anos 1950 e início dos anos 1960. O projeto consistia em Stretch, um dos primeiros supercomputadores, e Harvest, um coprocessador</w:t>
      </w:r>
      <w:r>
        <w:rPr>
          <w:rFonts w:ascii="Times New Roman" w:hAnsi="Times New Roman" w:eastAsia="Times New Roman" w:cs="Times New Roman"/>
          <w:sz w:val="24"/>
          <w:szCs w:val="24"/>
          <w:highlight w:val="none"/>
          <w:lang w:val="pt-BR"/>
        </w:rPr>
        <w:t xml:space="preserve">.</w:t>
      </w:r>
      <w:r>
        <w:rPr>
          <w:rFonts w:ascii="Times New Roman" w:hAnsi="Times New Roman" w:eastAsia="Times New Roman" w:cs="Times New Roman"/>
          <w:sz w:val="24"/>
          <w:szCs w:val="24"/>
          <w:highlight w:val="none"/>
          <w:lang w:val="pt-BR"/>
        </w:rPr>
        <w:t xml:space="preserve"> Nesse contexto, ela desempenhou um papel crucial como intermediária de linguagem, colaborando no projeto e desenvolvimento do Alpha, uma linguagem de alto nível. O Alpha facilitou a Agência de Segurança Nacional dos Estados Unidos na criação de novos alfa</w:t>
      </w:r>
      <w:r>
        <w:rPr>
          <w:rFonts w:ascii="Times New Roman" w:hAnsi="Times New Roman" w:eastAsia="Times New Roman" w:cs="Times New Roman"/>
          <w:sz w:val="24"/>
          <w:szCs w:val="24"/>
          <w:highlight w:val="none"/>
          <w:lang w:val="pt-BR"/>
        </w:rPr>
        <w:t xml:space="preserve">betos que transcendiam línguas existentes, além de auxiliar na decifração de mensagens secretas (IBM, 2024b). Em 2006, ganhou o pr</w:t>
      </w:r>
      <w:r>
        <w:rPr>
          <w:rFonts w:ascii="Times New Roman" w:hAnsi="Times New Roman" w:eastAsia="Times New Roman" w:cs="Times New Roman"/>
          <w:sz w:val="24"/>
          <w:szCs w:val="24"/>
          <w:highlight w:val="none"/>
          <w:lang w:val="pt-BR"/>
        </w:rPr>
        <w:t xml:space="preserve">êmio</w:t>
      </w:r>
      <w:r>
        <w:rPr>
          <w:rFonts w:ascii="Times New Roman" w:hAnsi="Times New Roman" w:eastAsia="Times New Roman" w:cs="Times New Roman"/>
          <w:sz w:val="24"/>
          <w:szCs w:val="24"/>
          <w:highlight w:val="none"/>
          <w:lang w:val="pt-BR"/>
        </w:rPr>
        <w:t xml:space="preserve"> </w:t>
      </w:r>
      <w:r>
        <w:rPr>
          <w:rFonts w:ascii="Times New Roman" w:hAnsi="Times New Roman" w:eastAsia="Times New Roman" w:cs="Times New Roman"/>
          <w:sz w:val="24"/>
          <w:szCs w:val="24"/>
          <w:highlight w:val="none"/>
          <w:lang w:val="pt-BR"/>
        </w:rPr>
        <w:t xml:space="preserve">Turing, pelas suas contribuiç</w:t>
      </w:r>
      <w:r>
        <w:rPr>
          <w:rFonts w:ascii="Times New Roman" w:hAnsi="Times New Roman" w:eastAsia="Times New Roman" w:cs="Times New Roman"/>
          <w:sz w:val="24"/>
          <w:szCs w:val="24"/>
          <w:highlight w:val="none"/>
          <w:lang w:val="pt-BR"/>
        </w:rPr>
        <w:t xml:space="preserve">ões no </w:t>
      </w:r>
      <w:r>
        <w:rPr>
          <w:rFonts w:ascii="Times New Roman" w:hAnsi="Times New Roman" w:eastAsia="Times New Roman" w:cs="Times New Roman"/>
          <w:i/>
          <w:iCs/>
          <w:sz w:val="24"/>
          <w:szCs w:val="24"/>
          <w:highlight w:val="none"/>
          <w:lang w:val="pt-BR"/>
        </w:rPr>
        <w:t xml:space="preserve">design </w:t>
      </w:r>
      <w:r>
        <w:rPr>
          <w:rFonts w:ascii="Times New Roman" w:hAnsi="Times New Roman" w:eastAsia="Times New Roman" w:cs="Times New Roman"/>
          <w:sz w:val="24"/>
          <w:szCs w:val="24"/>
          <w:highlight w:val="none"/>
          <w:lang w:val="pt-BR"/>
        </w:rPr>
        <w:t xml:space="preserve">de compiladores e de arquitetura de m</w:t>
      </w:r>
      <w:r>
        <w:rPr>
          <w:rFonts w:ascii="Times New Roman" w:hAnsi="Times New Roman" w:eastAsia="Times New Roman" w:cs="Times New Roman"/>
          <w:sz w:val="24"/>
          <w:szCs w:val="24"/>
          <w:highlight w:val="none"/>
          <w:lang w:val="pt-BR"/>
        </w:rPr>
        <w:t xml:space="preserve">áquina.</w:t>
      </w:r>
      <w:r>
        <w:rPr>
          <w:rFonts w:ascii="Times New Roman" w:hAnsi="Times New Roman" w:eastAsia="Times New Roman" w:cs="Times New Roman"/>
          <w:sz w:val="24"/>
          <w:szCs w:val="24"/>
          <w:highlight w:val="none"/>
          <w:lang w:val="pt-BR"/>
        </w:rPr>
      </w:r>
      <w:r>
        <w:rPr>
          <w:rFonts w:ascii="Times New Roman" w:hAnsi="Times New Roman" w:eastAsia="Times New Roman" w:cs="Times New Roman"/>
          <w:sz w:val="24"/>
          <w:szCs w:val="24"/>
          <w:highlight w:val="none"/>
          <w:lang w:val="pt-BR"/>
        </w:rPr>
      </w:r>
    </w:p>
    <w:p>
      <w:pPr>
        <w:pBdr/>
        <w:spacing w:line="360" w:lineRule="auto"/>
        <w:ind w:firstLine="708"/>
        <w:jc w:val="both"/>
        <w:rPr/>
      </w:pPr>
      <w:r>
        <w:rPr>
          <w:rFonts w:ascii="Times New Roman" w:hAnsi="Times New Roman" w:eastAsia="Times New Roman" w:cs="Times New Roman"/>
          <w:sz w:val="24"/>
          <w:szCs w:val="24"/>
          <w:lang w:val="pt-BR"/>
        </w:rPr>
        <w:t xml:space="preserve">Ainda acerca da transiç</w:t>
      </w:r>
      <w:r>
        <w:rPr>
          <w:rFonts w:ascii="Times New Roman" w:hAnsi="Times New Roman" w:eastAsia="Times New Roman" w:cs="Times New Roman"/>
          <w:sz w:val="24"/>
          <w:szCs w:val="24"/>
          <w:lang w:val="pt-BR"/>
        </w:rPr>
        <w:t xml:space="preserve">ão para os computadores digitais eletr</w:t>
      </w:r>
      <w:r>
        <w:rPr>
          <w:rFonts w:ascii="Times New Roman" w:hAnsi="Times New Roman" w:eastAsia="Times New Roman" w:cs="Times New Roman"/>
          <w:sz w:val="24"/>
          <w:szCs w:val="24"/>
          <w:lang w:val="pt-BR"/>
        </w:rPr>
        <w:t xml:space="preserve">ônicos, </w:t>
      </w:r>
      <w:r>
        <w:rPr>
          <w:rFonts w:ascii="Times New Roman" w:hAnsi="Times New Roman" w:eastAsia="Times New Roman" w:cs="Times New Roman"/>
          <w:sz w:val="24"/>
          <w:szCs w:val="24"/>
          <w:lang w:val="pt-BR"/>
        </w:rPr>
        <w:t xml:space="preserve">é preciso ressaltar as contribuiç</w:t>
      </w:r>
      <w:r>
        <w:rPr>
          <w:rFonts w:ascii="Times New Roman" w:hAnsi="Times New Roman" w:eastAsia="Times New Roman" w:cs="Times New Roman"/>
          <w:sz w:val="24"/>
          <w:szCs w:val="24"/>
          <w:lang w:val="pt-BR"/>
        </w:rPr>
        <w:t xml:space="preserve">ões</w:t>
      </w:r>
      <w:r>
        <w:rPr>
          <w:rFonts w:ascii="Times New Roman" w:hAnsi="Times New Roman" w:eastAsia="Times New Roman" w:cs="Times New Roman"/>
          <w:sz w:val="24"/>
          <w:szCs w:val="24"/>
          <w:lang w:val="pt-BR"/>
        </w:rPr>
        <w:t xml:space="preserve"> de Alan Turing e John Von Neumann. </w:t>
      </w:r>
      <w:r>
        <w:rPr>
          <w:rFonts w:ascii="Times New Roman" w:hAnsi="Times New Roman" w:eastAsia="Times New Roman" w:cs="Times New Roman"/>
          <w:sz w:val="24"/>
          <w:szCs w:val="24"/>
          <w:lang w:val="pt-BR"/>
        </w:rPr>
        <w:t xml:space="preserve">Em 1945, Turing ingressou no </w:t>
      </w:r>
      <w:r>
        <w:rPr>
          <w:rFonts w:ascii="Times New Roman" w:hAnsi="Times New Roman" w:eastAsia="Times New Roman" w:cs="Times New Roman"/>
          <w:b w:val="0"/>
          <w:bCs w:val="0"/>
          <w:i/>
          <w:iCs/>
          <w:sz w:val="24"/>
          <w:szCs w:val="24"/>
          <w:lang w:val="pt-BR"/>
        </w:rPr>
        <w:t xml:space="preserve">National Physical Laboratory</w:t>
      </w:r>
      <w:r>
        <w:rPr>
          <w:rFonts w:ascii="Times New Roman" w:hAnsi="Times New Roman" w:eastAsia="Times New Roman" w:cs="Times New Roman"/>
          <w:sz w:val="24"/>
          <w:szCs w:val="24"/>
          <w:lang w:val="pt-BR"/>
        </w:rPr>
        <w:t xml:space="preserve"> (NPL) em Londres para projetar um computador digital eletrônico de programa armazenado para trabalhos científicos. Nos trabalhos de Turing j</w:t>
      </w:r>
      <w:r>
        <w:rPr>
          <w:rFonts w:ascii="Times New Roman" w:hAnsi="Times New Roman" w:eastAsia="Times New Roman" w:cs="Times New Roman"/>
          <w:sz w:val="24"/>
          <w:szCs w:val="24"/>
          <w:lang w:val="pt-BR"/>
        </w:rPr>
        <w:t xml:space="preserve">á era percept</w:t>
      </w:r>
      <w:r>
        <w:rPr>
          <w:rFonts w:ascii="Times New Roman" w:hAnsi="Times New Roman" w:eastAsia="Times New Roman" w:cs="Times New Roman"/>
          <w:sz w:val="24"/>
          <w:szCs w:val="24"/>
          <w:lang w:val="pt-BR"/>
        </w:rPr>
        <w:t xml:space="preserve">ível o entendimento do ramo da Intelig</w:t>
      </w:r>
      <w:r>
        <w:rPr>
          <w:rFonts w:ascii="Times New Roman" w:hAnsi="Times New Roman" w:eastAsia="Times New Roman" w:cs="Times New Roman"/>
          <w:sz w:val="24"/>
          <w:szCs w:val="24"/>
          <w:lang w:val="pt-BR"/>
        </w:rPr>
        <w:t xml:space="preserve">ência Artificial,</w:t>
      </w:r>
      <w:r>
        <w:rPr>
          <w:rFonts w:ascii="Times New Roman" w:hAnsi="Times New Roman" w:eastAsia="Times New Roman" w:cs="Times New Roman"/>
          <w:sz w:val="24"/>
          <w:szCs w:val="24"/>
          <w:lang w:val="pt-BR"/>
        </w:rPr>
        <w:t xml:space="preserve"> e ele descreveu seu trabalho como de estar "</w:t>
      </w:r>
      <w:r>
        <w:rPr>
          <w:rFonts w:ascii="Times New Roman" w:hAnsi="Times New Roman" w:eastAsia="Times New Roman" w:cs="Times New Roman"/>
          <w:sz w:val="24"/>
          <w:szCs w:val="24"/>
          <w:lang w:val="pt-BR"/>
        </w:rPr>
        <w:t xml:space="preserve">construindo um cérebro". Sua máquina proposta foi chamada de </w:t>
      </w:r>
      <w:r>
        <w:rPr>
          <w:rFonts w:ascii="Times New Roman" w:hAnsi="Times New Roman" w:eastAsia="Times New Roman" w:cs="Times New Roman"/>
          <w:i/>
          <w:iCs/>
          <w:sz w:val="24"/>
          <w:szCs w:val="24"/>
          <w:lang w:val="pt-BR"/>
        </w:rPr>
        <w:t xml:space="preserve">Automatic Computing Engine </w:t>
      </w:r>
      <w:r>
        <w:rPr>
          <w:rFonts w:ascii="Times New Roman" w:hAnsi="Times New Roman" w:eastAsia="Times New Roman" w:cs="Times New Roman"/>
          <w:sz w:val="24"/>
          <w:szCs w:val="24"/>
          <w:lang w:val="pt-BR"/>
        </w:rPr>
        <w:t xml:space="preserve">(ACE), em homenagem às máquinas de Babbage (Zalta, 2017).</w:t>
      </w:r>
      <w:r>
        <w:rPr>
          <w:rFonts w:ascii="Times New Roman" w:hAnsi="Times New Roman" w:eastAsia="Times New Roman" w:cs="Times New Roman"/>
          <w:sz w:val="24"/>
          <w:szCs w:val="24"/>
          <w:lang w:val="pt-BR"/>
        </w:rPr>
      </w:r>
      <w:r/>
    </w:p>
    <w:p>
      <w:pPr>
        <w:pBdr/>
        <w:spacing w:line="360" w:lineRule="auto"/>
        <w:ind w:firstLine="708"/>
        <w:jc w:val="both"/>
        <w:rPr>
          <w:rFonts w:ascii="Times New Roman" w:hAnsi="Times New Roman" w:eastAsia="Times New Roman" w:cs="Times New Roman"/>
          <w:sz w:val="24"/>
          <w:szCs w:val="24"/>
          <w:highlight w:val="none"/>
          <w:lang w:val="pt-BR"/>
        </w:rPr>
      </w:pPr>
      <w:r>
        <w:rPr>
          <w:rFonts w:ascii="Times New Roman" w:hAnsi="Times New Roman" w:eastAsia="Times New Roman" w:cs="Times New Roman"/>
          <w:sz w:val="24"/>
          <w:szCs w:val="24"/>
          <w:lang w:val="pt-BR"/>
        </w:rPr>
      </w:r>
      <w:r>
        <w:rPr>
          <w:rFonts w:ascii="Times New Roman" w:hAnsi="Times New Roman" w:eastAsia="Times New Roman" w:cs="Times New Roman"/>
          <w:sz w:val="24"/>
          <w:szCs w:val="24"/>
          <w:lang w:val="pt-BR"/>
        </w:rPr>
        <w:t xml:space="preserve">O</w:t>
      </w:r>
      <w:r>
        <w:rPr>
          <w:rFonts w:ascii="Times New Roman" w:hAnsi="Times New Roman" w:eastAsia="Times New Roman" w:cs="Times New Roman"/>
          <w:sz w:val="24"/>
          <w:szCs w:val="24"/>
          <w:lang w:val="pt-BR"/>
        </w:rPr>
        <w:t xml:space="preserve"> relatório de Turing de 1945, "Proposed Electronic Calculator", forneceu a primeira especificação completa de um computador digital de propósito geral com programa armazenado, incluindo designs de circuitos, especificações de hardware e uma estimativa de c</w:t>
      </w:r>
      <w:r>
        <w:rPr>
          <w:rFonts w:ascii="Times New Roman" w:hAnsi="Times New Roman" w:eastAsia="Times New Roman" w:cs="Times New Roman"/>
          <w:sz w:val="24"/>
          <w:szCs w:val="24"/>
          <w:lang w:val="pt-BR"/>
        </w:rPr>
        <w:t xml:space="preserve">usto. </w:t>
      </w:r>
      <w:r>
        <w:rPr>
          <w:rFonts w:ascii="Times New Roman" w:hAnsi="Times New Roman" w:eastAsia="Times New Roman" w:cs="Times New Roman"/>
          <w:sz w:val="24"/>
          <w:szCs w:val="24"/>
          <w:lang w:val="pt-BR"/>
        </w:rPr>
        <w:t xml:space="preserve">O relatório está reimpresso na íntegra em Copeland 2005</w:t>
      </w:r>
      <w:r>
        <w:rPr>
          <w:rStyle w:val="1057"/>
          <w:rFonts w:ascii="Times New Roman" w:hAnsi="Times New Roman" w:eastAsia="Times New Roman" w:cs="Times New Roman"/>
          <w:sz w:val="24"/>
          <w:szCs w:val="24"/>
          <w:lang w:val="pt-BR"/>
        </w:rPr>
        <w:footnoteReference w:id="7"/>
      </w:r>
      <w:r>
        <w:rPr>
          <w:rFonts w:ascii="Times New Roman" w:hAnsi="Times New Roman" w:eastAsia="Times New Roman" w:cs="Times New Roman"/>
          <w:sz w:val="24"/>
          <w:szCs w:val="24"/>
          <w:lang w:val="pt-BR"/>
        </w:rPr>
        <w:t xml:space="preserve">.</w:t>
      </w:r>
      <w:r>
        <w:rPr>
          <w:rFonts w:ascii="Times New Roman" w:hAnsi="Times New Roman" w:eastAsia="Times New Roman" w:cs="Times New Roman"/>
          <w:sz w:val="24"/>
          <w:szCs w:val="24"/>
          <w:lang w:val="pt-BR"/>
        </w:rPr>
        <w:t xml:space="preserve"> O ACE diferia do EDVAC </w:t>
      </w:r>
      <w:r>
        <w:rPr>
          <w:rFonts w:ascii="Times New Roman" w:hAnsi="Times New Roman" w:eastAsia="Times New Roman" w:cs="Times New Roman"/>
          <w:sz w:val="24"/>
          <w:szCs w:val="24"/>
          <w:lang w:val="pt-BR"/>
        </w:rPr>
        <w:t xml:space="preserve">idealizado por Von Neumann</w:t>
      </w:r>
      <w:r>
        <w:rPr>
          <w:rFonts w:ascii="Times New Roman" w:hAnsi="Times New Roman" w:eastAsia="Times New Roman" w:cs="Times New Roman"/>
          <w:sz w:val="24"/>
          <w:szCs w:val="24"/>
          <w:lang w:val="pt-BR"/>
        </w:rPr>
        <w:t xml:space="preserve"> e proposto nos EUA, por empregar processamento distribuído, enquanto o EDVAC tinha uma estrutura centralizada – exigia muitas v</w:t>
      </w:r>
      <w:r>
        <w:rPr>
          <w:rFonts w:ascii="Times New Roman" w:hAnsi="Times New Roman" w:eastAsia="Times New Roman" w:cs="Times New Roman"/>
          <w:sz w:val="24"/>
          <w:szCs w:val="24"/>
          <w:lang w:val="pt-BR"/>
        </w:rPr>
        <w:t xml:space="preserve">álvulas </w:t>
      </w:r>
      <w:r>
        <w:rPr>
          <w:rFonts w:ascii="Times New Roman" w:hAnsi="Times New Roman" w:eastAsia="Times New Roman" w:cs="Times New Roman"/>
          <w:sz w:val="24"/>
          <w:szCs w:val="24"/>
          <w:lang w:val="pt-BR"/>
        </w:rPr>
        <w:t xml:space="preserve">à v</w:t>
      </w:r>
      <w:r>
        <w:rPr>
          <w:rFonts w:ascii="Times New Roman" w:hAnsi="Times New Roman" w:eastAsia="Times New Roman" w:cs="Times New Roman"/>
          <w:sz w:val="24"/>
          <w:szCs w:val="24"/>
          <w:lang w:val="pt-BR"/>
        </w:rPr>
        <w:t xml:space="preserve">ácuo </w:t>
      </w:r>
      <w:r>
        <w:rPr>
          <w:rFonts w:ascii="Times New Roman" w:hAnsi="Times New Roman" w:eastAsia="Times New Roman" w:cs="Times New Roman"/>
          <w:sz w:val="24"/>
          <w:szCs w:val="24"/>
          <w:lang w:val="pt-BR"/>
        </w:rPr>
        <w:t xml:space="preserve">(Zalta, 2017).</w:t>
      </w:r>
      <w:r>
        <w:rPr>
          <w:rFonts w:ascii="Times New Roman" w:hAnsi="Times New Roman" w:eastAsia="Times New Roman" w:cs="Times New Roman"/>
          <w:sz w:val="24"/>
          <w:szCs w:val="24"/>
          <w:highlight w:val="none"/>
          <w:lang w:val="pt-BR"/>
        </w:rPr>
      </w:r>
      <w:r>
        <w:rPr>
          <w:rFonts w:ascii="Times New Roman" w:hAnsi="Times New Roman" w:eastAsia="Times New Roman" w:cs="Times New Roman"/>
          <w:sz w:val="24"/>
          <w:szCs w:val="24"/>
          <w:highlight w:val="none"/>
          <w:lang w:val="pt-BR"/>
        </w:rPr>
      </w:r>
    </w:p>
    <w:p>
      <w:pPr>
        <w:pBdr/>
        <w:shd w:val="nil" w:color="000000"/>
        <w:spacing w:line="360" w:lineRule="auto"/>
        <w:ind w:right="0" w:firstLine="0" w:left="0"/>
        <w:jc w:val="center"/>
        <w:rPr>
          <w:rFonts w:ascii="Times New Roman" w:hAnsi="Times New Roman" w:eastAsia="Times New Roman" w:cs="Times New Roman"/>
          <w:b w:val="0"/>
          <w:bCs w:val="0"/>
          <w:i w:val="0"/>
          <w:sz w:val="20"/>
          <w:szCs w:val="20"/>
          <w:highlight w:val="none"/>
        </w:rPr>
      </w:pPr>
      <w:r>
        <w:rPr>
          <w:rFonts w:ascii="Times New Roman" w:hAnsi="Times New Roman" w:eastAsia="Times New Roman" w:cs="Times New Roman"/>
          <w:b w:val="0"/>
          <w:bCs w:val="0"/>
          <w:i w:val="0"/>
          <w:sz w:val="24"/>
          <w:szCs w:val="24"/>
          <w:highlight w:val="none"/>
        </w:rPr>
      </w:r>
      <w:r>
        <mc:AlternateContent>
          <mc:Choice Requires="wpg">
            <w:drawing>
              <wp:anchor xmlns:wp="http://schemas.openxmlformats.org/drawingml/2006/wordprocessingDrawing" xmlns:wp14="http://schemas.microsoft.com/office/word/2010/wordprocessingDrawing" distT="0" distB="0" distL="115200" distR="115200" simplePos="0" relativeHeight="60416" behindDoc="0" locked="0" layoutInCell="1" allowOverlap="1">
                <wp:simplePos x="0" y="0"/>
                <wp:positionH relativeFrom="margin">
                  <wp:align>center</wp:align>
                </wp:positionH>
                <wp:positionV relativeFrom="paragraph">
                  <wp:posOffset>311339</wp:posOffset>
                </wp:positionV>
                <wp:extent cx="3699311" cy="2737248"/>
                <wp:effectExtent l="0" t="0" r="0" b="0"/>
                <wp:wrapSquare wrapText="bothSides"/>
                <wp:docPr id="2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076343" name=""/>
                        <pic:cNvPicPr>
                          <a:picLocks noChangeAspect="1"/>
                        </pic:cNvPicPr>
                        <pic:nvPr/>
                      </pic:nvPicPr>
                      <pic:blipFill>
                        <a:blip r:embed="rId33"/>
                        <a:stretch/>
                      </pic:blipFill>
                      <pic:spPr bwMode="auto">
                        <a:xfrm flipH="0" flipV="0">
                          <a:off x="0" y="0"/>
                          <a:ext cx="3699310" cy="2737248"/>
                        </a:xfrm>
                        <a:prstGeom prst="rect">
                          <a:avLst/>
                        </a:prstGeom>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1" o:spid="_x0000_s21" type="#_x0000_t75" style="position:absolute;z-index:60416;o:allowoverlap:true;o:allowincell:true;mso-position-horizontal-relative:margin;mso-position-horizontal:center;mso-position-vertical-relative:text;margin-top:24.51pt;mso-position-vertical:absolute;width:291.28pt;height:215.53pt;mso-wrap-distance-left:9.07pt;mso-wrap-distance-top:0.00pt;mso-wrap-distance-right:9.07pt;mso-wrap-distance-bottom:0.00pt;z-index:1;" stroked="false">
                <w10:wrap type="square"/>
                <v:imagedata r:id="rId33" o:title=""/>
                <o:lock v:ext="edit" rotation="t"/>
              </v:shape>
            </w:pict>
          </mc:Fallback>
        </mc:AlternateContent>
      </w:r>
      <w:r>
        <w:rPr>
          <w:rFonts w:ascii="Times New Roman" w:hAnsi="Times New Roman" w:eastAsia="Times New Roman" w:cs="Times New Roman"/>
          <w:b/>
          <w:bCs/>
          <w:i w:val="0"/>
          <w:iCs w:val="0"/>
          <w:sz w:val="20"/>
          <w:szCs w:val="20"/>
          <w:highlight w:val="none"/>
        </w:rPr>
        <w:t xml:space="preserve">Figura 22 – </w:t>
      </w:r>
      <w:r>
        <w:rPr>
          <w:rFonts w:ascii="Times New Roman" w:hAnsi="Times New Roman" w:eastAsia="Times New Roman" w:cs="Times New Roman"/>
          <w:b w:val="0"/>
          <w:bCs w:val="0"/>
          <w:i w:val="0"/>
          <w:iCs w:val="0"/>
          <w:sz w:val="20"/>
          <w:szCs w:val="20"/>
          <w:highlight w:val="none"/>
        </w:rPr>
        <w:t xml:space="preserve">Diferença entre os dois modelos de processamento</w:t>
      </w:r>
      <w:r>
        <w:rPr>
          <w:rFonts w:ascii="Times New Roman" w:hAnsi="Times New Roman" w:eastAsia="Times New Roman" w:cs="Times New Roman"/>
          <w:b w:val="0"/>
          <w:bCs w:val="0"/>
          <w:i w:val="0"/>
          <w:sz w:val="20"/>
          <w:szCs w:val="20"/>
          <w:highlight w:val="none"/>
        </w:rPr>
      </w:r>
      <w:r>
        <w:rPr>
          <w:rFonts w:ascii="Times New Roman" w:hAnsi="Times New Roman" w:eastAsia="Times New Roman" w:cs="Times New Roman"/>
          <w:b w:val="0"/>
          <w:bCs w:val="0"/>
          <w:i w:val="0"/>
          <w:sz w:val="20"/>
          <w:szCs w:val="20"/>
          <w:highlight w:val="none"/>
        </w:rPr>
      </w:r>
    </w:p>
    <w:p>
      <w:pPr>
        <w:pBdr/>
        <w:spacing w:line="360" w:lineRule="auto"/>
        <w:ind w:firstLine="708"/>
        <w:jc w:val="both"/>
        <w:rPr/>
      </w:pPr>
      <w:r>
        <w:rPr>
          <w:rFonts w:ascii="Times New Roman" w:hAnsi="Times New Roman" w:eastAsia="Times New Roman" w:cs="Times New Roman"/>
          <w:sz w:val="24"/>
          <w:szCs w:val="24"/>
          <w:highlight w:val="none"/>
          <w:lang w:val="pt-BR"/>
        </w:rPr>
      </w:r>
      <w:r>
        <w:rPr>
          <w:rFonts w:ascii="Times New Roman" w:hAnsi="Times New Roman" w:eastAsia="Times New Roman" w:cs="Times New Roman"/>
          <w:sz w:val="24"/>
          <w:szCs w:val="24"/>
          <w:highlight w:val="none"/>
          <w:lang w:val="pt-BR"/>
        </w:rPr>
      </w:r>
      <w:r/>
    </w:p>
    <w:p>
      <w:pPr>
        <w:pBdr/>
        <w:spacing w:line="360" w:lineRule="auto"/>
        <w:ind w:firstLine="708"/>
        <w:jc w:val="both"/>
        <w:rPr>
          <w:rFonts w:ascii="Times New Roman" w:hAnsi="Times New Roman" w:eastAsia="Times New Roman" w:cs="Times New Roman"/>
          <w:sz w:val="24"/>
          <w:szCs w:val="24"/>
          <w:highlight w:val="none"/>
          <w:lang w:val="pt-BR"/>
        </w:rPr>
      </w:pPr>
      <w:r>
        <w:rPr>
          <w:rFonts w:ascii="Times New Roman" w:hAnsi="Times New Roman" w:eastAsia="Times New Roman" w:cs="Times New Roman"/>
          <w:sz w:val="24"/>
          <w:szCs w:val="24"/>
          <w:highlight w:val="none"/>
          <w:lang w:val="pt-BR"/>
        </w:rPr>
      </w:r>
      <w:r>
        <w:rPr>
          <w:rFonts w:ascii="Times New Roman" w:hAnsi="Times New Roman" w:eastAsia="Times New Roman" w:cs="Times New Roman"/>
          <w:sz w:val="24"/>
          <w:szCs w:val="24"/>
          <w:highlight w:val="none"/>
          <w:lang w:val="pt-BR"/>
        </w:rPr>
      </w:r>
      <w:r>
        <w:rPr>
          <w:rFonts w:ascii="Times New Roman" w:hAnsi="Times New Roman" w:eastAsia="Times New Roman" w:cs="Times New Roman"/>
          <w:sz w:val="24"/>
          <w:szCs w:val="24"/>
          <w:highlight w:val="none"/>
          <w:lang w:val="pt-BR"/>
        </w:rPr>
      </w:r>
    </w:p>
    <w:p>
      <w:pPr>
        <w:pBdr/>
        <w:spacing w:line="360" w:lineRule="auto"/>
        <w:ind w:firstLine="708"/>
        <w:jc w:val="both"/>
        <w:rPr>
          <w:rFonts w:ascii="Times New Roman" w:hAnsi="Times New Roman" w:eastAsia="Times New Roman" w:cs="Times New Roman"/>
          <w:sz w:val="24"/>
          <w:szCs w:val="24"/>
          <w:highlight w:val="none"/>
          <w:lang w:val="pt-BR"/>
        </w:rPr>
      </w:pPr>
      <w:r>
        <w:rPr>
          <w:rFonts w:ascii="Times New Roman" w:hAnsi="Times New Roman" w:eastAsia="Times New Roman" w:cs="Times New Roman"/>
          <w:sz w:val="24"/>
          <w:szCs w:val="24"/>
          <w:highlight w:val="none"/>
          <w:lang w:val="pt-BR"/>
        </w:rPr>
      </w:r>
      <w:r>
        <w:rPr>
          <w:rFonts w:ascii="Times New Roman" w:hAnsi="Times New Roman" w:eastAsia="Times New Roman" w:cs="Times New Roman"/>
          <w:sz w:val="24"/>
          <w:szCs w:val="24"/>
          <w:highlight w:val="none"/>
          <w:lang w:val="pt-BR"/>
        </w:rPr>
      </w:r>
      <w:r>
        <w:rPr>
          <w:rFonts w:ascii="Times New Roman" w:hAnsi="Times New Roman" w:eastAsia="Times New Roman" w:cs="Times New Roman"/>
          <w:sz w:val="24"/>
          <w:szCs w:val="24"/>
          <w:highlight w:val="none"/>
          <w:lang w:val="pt-BR"/>
        </w:rPr>
      </w:r>
    </w:p>
    <w:p>
      <w:pPr>
        <w:pBdr/>
        <w:spacing w:line="360" w:lineRule="auto"/>
        <w:ind w:firstLine="708"/>
        <w:jc w:val="both"/>
        <w:rPr>
          <w:rFonts w:ascii="Times New Roman" w:hAnsi="Times New Roman" w:eastAsia="Times New Roman" w:cs="Times New Roman"/>
          <w:sz w:val="24"/>
          <w:szCs w:val="24"/>
          <w:highlight w:val="none"/>
          <w:lang w:val="pt-BR"/>
        </w:rPr>
      </w:pPr>
      <w:r>
        <w:rPr>
          <w:rFonts w:ascii="Times New Roman" w:hAnsi="Times New Roman" w:eastAsia="Times New Roman" w:cs="Times New Roman"/>
          <w:sz w:val="24"/>
          <w:szCs w:val="24"/>
          <w:highlight w:val="none"/>
          <w:lang w:val="pt-BR"/>
        </w:rPr>
      </w:r>
      <w:r>
        <w:rPr>
          <w:rFonts w:ascii="Times New Roman" w:hAnsi="Times New Roman" w:eastAsia="Times New Roman" w:cs="Times New Roman"/>
          <w:sz w:val="24"/>
          <w:szCs w:val="24"/>
          <w:highlight w:val="none"/>
          <w:lang w:val="pt-BR"/>
        </w:rPr>
      </w:r>
      <w:r>
        <w:rPr>
          <w:rFonts w:ascii="Times New Roman" w:hAnsi="Times New Roman" w:eastAsia="Times New Roman" w:cs="Times New Roman"/>
          <w:sz w:val="24"/>
          <w:szCs w:val="24"/>
          <w:highlight w:val="none"/>
          <w:lang w:val="pt-BR"/>
        </w:rPr>
      </w:r>
    </w:p>
    <w:p>
      <w:pPr>
        <w:pBdr/>
        <w:spacing w:line="360" w:lineRule="auto"/>
        <w:ind w:firstLine="708"/>
        <w:jc w:val="both"/>
        <w:rPr>
          <w:rFonts w:ascii="Times New Roman" w:hAnsi="Times New Roman" w:eastAsia="Times New Roman" w:cs="Times New Roman"/>
          <w:sz w:val="24"/>
          <w:szCs w:val="24"/>
          <w:highlight w:val="none"/>
          <w:lang w:val="pt-BR"/>
        </w:rPr>
      </w:pPr>
      <w:r>
        <w:rPr>
          <w:rFonts w:ascii="Times New Roman" w:hAnsi="Times New Roman" w:eastAsia="Times New Roman" w:cs="Times New Roman"/>
          <w:sz w:val="24"/>
          <w:szCs w:val="24"/>
          <w:highlight w:val="none"/>
          <w:lang w:val="pt-BR"/>
        </w:rPr>
      </w:r>
      <w:r>
        <w:rPr>
          <w:rFonts w:ascii="Times New Roman" w:hAnsi="Times New Roman" w:eastAsia="Times New Roman" w:cs="Times New Roman"/>
          <w:sz w:val="24"/>
          <w:szCs w:val="24"/>
          <w:highlight w:val="none"/>
          <w:lang w:val="pt-BR"/>
        </w:rPr>
      </w:r>
      <w:r>
        <w:rPr>
          <w:rFonts w:ascii="Times New Roman" w:hAnsi="Times New Roman" w:eastAsia="Times New Roman" w:cs="Times New Roman"/>
          <w:sz w:val="24"/>
          <w:szCs w:val="24"/>
          <w:highlight w:val="none"/>
          <w:lang w:val="pt-BR"/>
        </w:rPr>
      </w:r>
    </w:p>
    <w:p>
      <w:pPr>
        <w:pBdr/>
        <w:spacing w:line="360" w:lineRule="auto"/>
        <w:ind w:firstLine="708"/>
        <w:jc w:val="both"/>
        <w:rPr>
          <w:rFonts w:ascii="Times New Roman" w:hAnsi="Times New Roman" w:eastAsia="Times New Roman" w:cs="Times New Roman"/>
          <w:sz w:val="24"/>
          <w:szCs w:val="24"/>
          <w:highlight w:val="none"/>
          <w:lang w:val="pt-BR"/>
        </w:rPr>
      </w:pPr>
      <w:r>
        <w:rPr>
          <w:rFonts w:ascii="Times New Roman" w:hAnsi="Times New Roman" w:eastAsia="Times New Roman" w:cs="Times New Roman"/>
          <w:sz w:val="24"/>
          <w:szCs w:val="24"/>
          <w:highlight w:val="none"/>
          <w:lang w:val="pt-BR"/>
        </w:rPr>
      </w:r>
      <w:r>
        <w:rPr>
          <w:rFonts w:ascii="Times New Roman" w:hAnsi="Times New Roman" w:eastAsia="Times New Roman" w:cs="Times New Roman"/>
          <w:sz w:val="24"/>
          <w:szCs w:val="24"/>
          <w:highlight w:val="none"/>
          <w:lang w:val="pt-BR"/>
        </w:rPr>
      </w:r>
      <w:r>
        <w:rPr>
          <w:rFonts w:ascii="Times New Roman" w:hAnsi="Times New Roman" w:eastAsia="Times New Roman" w:cs="Times New Roman"/>
          <w:sz w:val="24"/>
          <w:szCs w:val="24"/>
          <w:highlight w:val="none"/>
          <w:lang w:val="pt-BR"/>
        </w:rPr>
      </w:r>
    </w:p>
    <w:p>
      <w:pPr>
        <w:pBdr/>
        <w:spacing w:line="360" w:lineRule="auto"/>
        <w:ind w:firstLine="0"/>
        <w:jc w:val="both"/>
        <w:rPr>
          <w:rFonts w:ascii="Times New Roman" w:hAnsi="Times New Roman" w:eastAsia="Times New Roman" w:cs="Times New Roman"/>
          <w:sz w:val="24"/>
          <w:szCs w:val="24"/>
          <w:highlight w:val="none"/>
          <w:lang w:val="pt-BR"/>
        </w:rPr>
      </w:pPr>
      <w:r>
        <w:rPr>
          <w:rFonts w:ascii="Times New Roman" w:hAnsi="Times New Roman" w:eastAsia="Times New Roman" w:cs="Times New Roman"/>
          <w:sz w:val="24"/>
          <w:szCs w:val="24"/>
          <w:highlight w:val="none"/>
          <w:lang w:val="pt-BR"/>
        </w:rPr>
      </w:r>
      <w:r>
        <w:rPr>
          <w:rFonts w:ascii="Times New Roman" w:hAnsi="Times New Roman" w:eastAsia="Times New Roman" w:cs="Times New Roman"/>
          <w:sz w:val="24"/>
          <w:szCs w:val="24"/>
          <w:highlight w:val="none"/>
          <w:lang w:val="pt-BR"/>
        </w:rPr>
      </w:r>
      <w:r>
        <w:rPr>
          <w:rFonts w:ascii="Times New Roman" w:hAnsi="Times New Roman" w:eastAsia="Times New Roman" w:cs="Times New Roman"/>
          <w:sz w:val="24"/>
          <w:szCs w:val="24"/>
          <w:highlight w:val="none"/>
          <w:lang w:val="pt-BR"/>
        </w:rPr>
      </w:r>
    </w:p>
    <w:p>
      <w:pPr>
        <w:pBdr/>
        <w:spacing w:line="360" w:lineRule="auto"/>
        <w:ind w:right="0" w:firstLine="0" w:left="0"/>
        <w:jc w:val="center"/>
        <w:rPr>
          <w:rFonts w:ascii="Times New Roman" w:hAnsi="Times New Roman" w:eastAsia="Times New Roman" w:cs="Times New Roman"/>
          <w:sz w:val="20"/>
          <w:szCs w:val="20"/>
          <w:highlight w:val="none"/>
          <w:lang w:val="pt-BR"/>
        </w:rPr>
      </w:pPr>
      <w:r>
        <w:rPr>
          <w:rFonts w:ascii="Times New Roman" w:hAnsi="Times New Roman" w:eastAsia="Times New Roman" w:cs="Times New Roman"/>
          <w:sz w:val="20"/>
          <w:szCs w:val="20"/>
          <w:highlight w:val="none"/>
          <w:lang w:val="pt-BR"/>
        </w:rPr>
        <w:t xml:space="preserve">Autoria Pr</w:t>
      </w:r>
      <w:r>
        <w:rPr>
          <w:rFonts w:ascii="Times New Roman" w:hAnsi="Times New Roman" w:eastAsia="Times New Roman" w:cs="Times New Roman"/>
          <w:sz w:val="20"/>
          <w:szCs w:val="20"/>
          <w:highlight w:val="none"/>
          <w:lang w:val="pt-BR"/>
        </w:rPr>
        <w:t xml:space="preserve">ópria</w:t>
      </w:r>
      <w:r>
        <w:rPr>
          <w:rFonts w:ascii="Times New Roman" w:hAnsi="Times New Roman" w:eastAsia="Times New Roman" w:cs="Times New Roman"/>
          <w:sz w:val="20"/>
          <w:szCs w:val="20"/>
          <w:highlight w:val="none"/>
          <w:lang w:val="pt-BR"/>
        </w:rPr>
      </w:r>
      <w:r>
        <w:rPr>
          <w:rFonts w:ascii="Times New Roman" w:hAnsi="Times New Roman" w:eastAsia="Times New Roman" w:cs="Times New Roman"/>
          <w:sz w:val="20"/>
          <w:szCs w:val="20"/>
          <w:highlight w:val="none"/>
          <w:lang w:val="pt-BR"/>
        </w:rPr>
      </w:r>
    </w:p>
    <w:p>
      <w:pPr>
        <w:pBdr/>
        <w:spacing w:line="360" w:lineRule="auto"/>
        <w:ind w:firstLine="708"/>
        <w:jc w:val="both"/>
        <w:rPr>
          <w:rFonts w:ascii="Times New Roman" w:hAnsi="Times New Roman" w:eastAsia="Times New Roman" w:cs="Times New Roman"/>
          <w:sz w:val="24"/>
          <w:szCs w:val="24"/>
          <w:highlight w:val="none"/>
          <w:lang w:val="pt-BR"/>
        </w:rPr>
      </w:pPr>
      <w:r>
        <w:rPr>
          <w:rFonts w:ascii="Times New Roman" w:hAnsi="Times New Roman" w:eastAsia="Times New Roman" w:cs="Times New Roman"/>
          <w:sz w:val="24"/>
          <w:szCs w:val="24"/>
          <w:highlight w:val="none"/>
          <w:lang w:val="pt-BR"/>
        </w:rPr>
        <w:t xml:space="preserve">Como pode ser observado graficamente pela Figura 22, por ter uma caracter</w:t>
      </w:r>
      <w:r>
        <w:rPr>
          <w:rFonts w:ascii="Times New Roman" w:hAnsi="Times New Roman" w:eastAsia="Times New Roman" w:cs="Times New Roman"/>
          <w:sz w:val="24"/>
          <w:szCs w:val="24"/>
          <w:highlight w:val="none"/>
          <w:lang w:val="pt-BR"/>
        </w:rPr>
        <w:t xml:space="preserve">ística de centralizaç</w:t>
      </w:r>
      <w:r>
        <w:rPr>
          <w:rFonts w:ascii="Times New Roman" w:hAnsi="Times New Roman" w:eastAsia="Times New Roman" w:cs="Times New Roman"/>
          <w:sz w:val="24"/>
          <w:szCs w:val="24"/>
          <w:highlight w:val="none"/>
          <w:lang w:val="pt-BR"/>
        </w:rPr>
        <w:t xml:space="preserve">ão, o EDVAC trabalha a informaç</w:t>
      </w:r>
      <w:r>
        <w:rPr>
          <w:rFonts w:ascii="Times New Roman" w:hAnsi="Times New Roman" w:eastAsia="Times New Roman" w:cs="Times New Roman"/>
          <w:sz w:val="24"/>
          <w:szCs w:val="24"/>
          <w:highlight w:val="none"/>
          <w:lang w:val="pt-BR"/>
        </w:rPr>
        <w:t xml:space="preserve">ão passando de unidades de controle da esquerda para direita, acionando o elemento central superior, que recebe e processa a informaç</w:t>
      </w:r>
      <w:r>
        <w:rPr>
          <w:rFonts w:ascii="Times New Roman" w:hAnsi="Times New Roman" w:eastAsia="Times New Roman" w:cs="Times New Roman"/>
          <w:sz w:val="24"/>
          <w:szCs w:val="24"/>
          <w:highlight w:val="none"/>
          <w:lang w:val="pt-BR"/>
        </w:rPr>
        <w:t xml:space="preserve">ão e repassa para a unidade mais </w:t>
      </w:r>
      <w:r>
        <w:rPr>
          <w:rFonts w:ascii="Times New Roman" w:hAnsi="Times New Roman" w:eastAsia="Times New Roman" w:cs="Times New Roman"/>
          <w:sz w:val="24"/>
          <w:szCs w:val="24"/>
          <w:highlight w:val="none"/>
          <w:lang w:val="pt-BR"/>
        </w:rPr>
        <w:t xml:space="preserve">à direita. Nesse modelo, </w:t>
      </w:r>
      <w:r>
        <w:rPr>
          <w:rFonts w:ascii="Times New Roman" w:hAnsi="Times New Roman" w:eastAsia="Times New Roman" w:cs="Times New Roman"/>
          <w:sz w:val="24"/>
          <w:szCs w:val="24"/>
          <w:highlight w:val="none"/>
          <w:lang w:val="pt-BR"/>
        </w:rPr>
        <w:t xml:space="preserve">apenas as unidades necessárias são ativadas –  por exemplo, a unidade central inferior nunca é usada. </w:t>
      </w:r>
      <w:r>
        <w:rPr>
          <w:rFonts w:ascii="Times New Roman" w:hAnsi="Times New Roman" w:eastAsia="Times New Roman" w:cs="Times New Roman"/>
          <w:sz w:val="24"/>
          <w:szCs w:val="24"/>
          <w:highlight w:val="none"/>
          <w:lang w:val="pt-BR"/>
        </w:rPr>
        <w:t xml:space="preserve">J</w:t>
      </w:r>
      <w:r>
        <w:rPr>
          <w:rFonts w:ascii="Times New Roman" w:hAnsi="Times New Roman" w:eastAsia="Times New Roman" w:cs="Times New Roman"/>
          <w:sz w:val="24"/>
          <w:szCs w:val="24"/>
          <w:highlight w:val="none"/>
          <w:lang w:val="pt-BR"/>
        </w:rPr>
        <w:t xml:space="preserve">á n</w:t>
      </w:r>
      <w:r>
        <w:rPr>
          <w:rFonts w:ascii="Times New Roman" w:hAnsi="Times New Roman" w:eastAsia="Times New Roman" w:cs="Times New Roman"/>
          <w:sz w:val="24"/>
          <w:szCs w:val="24"/>
          <w:highlight w:val="none"/>
          <w:lang w:val="pt-BR"/>
        </w:rPr>
        <w:t xml:space="preserve">a configuração do ACE, em cada etapa da computação, a informação de entrada é compartilhada entre todos os elementos, de modo que todos os elementos a recebem e computam sobre ela; um comando de movimentação de memória é então emitido, e o resultado de int</w:t>
      </w:r>
      <w:r>
        <w:rPr>
          <w:rFonts w:ascii="Times New Roman" w:hAnsi="Times New Roman" w:eastAsia="Times New Roman" w:cs="Times New Roman"/>
          <w:sz w:val="24"/>
          <w:szCs w:val="24"/>
          <w:highlight w:val="none"/>
          <w:lang w:val="pt-BR"/>
        </w:rPr>
        <w:t xml:space="preserve">eresse – ou seja, o necessário para a próxima etapa – é novamente compartilhado </w:t>
      </w:r>
      <w:r>
        <w:rPr>
          <w:rFonts w:ascii="Times New Roman" w:hAnsi="Times New Roman" w:eastAsia="Times New Roman" w:cs="Times New Roman"/>
          <w:sz w:val="24"/>
          <w:szCs w:val="24"/>
          <w:lang w:val="pt-BR"/>
        </w:rPr>
        <w:t xml:space="preserve">(Zanin, Papo, 2016)</w:t>
      </w:r>
      <w:r>
        <w:rPr>
          <w:rFonts w:ascii="Times New Roman" w:hAnsi="Times New Roman" w:eastAsia="Times New Roman" w:cs="Times New Roman"/>
          <w:sz w:val="24"/>
          <w:szCs w:val="24"/>
          <w:highlight w:val="none"/>
          <w:lang w:val="pt-BR"/>
        </w:rPr>
        <w:t xml:space="preserve">.</w:t>
      </w:r>
      <w:r>
        <w:rPr>
          <w:rFonts w:ascii="Times New Roman" w:hAnsi="Times New Roman" w:eastAsia="Times New Roman" w:cs="Times New Roman"/>
          <w:sz w:val="24"/>
          <w:szCs w:val="24"/>
          <w:highlight w:val="none"/>
          <w:lang w:val="pt-BR"/>
        </w:rPr>
      </w:r>
      <w:r>
        <w:rPr>
          <w:rFonts w:ascii="Times New Roman" w:hAnsi="Times New Roman" w:eastAsia="Times New Roman" w:cs="Times New Roman"/>
          <w:sz w:val="24"/>
          <w:szCs w:val="24"/>
          <w:highlight w:val="none"/>
          <w:lang w:val="pt-BR"/>
        </w:rPr>
      </w:r>
    </w:p>
    <w:p>
      <w:pPr>
        <w:pBdr/>
        <w:spacing w:line="360" w:lineRule="auto"/>
        <w:ind w:firstLine="708"/>
        <w:jc w:val="both"/>
        <w:rPr>
          <w:rFonts w:ascii="Times New Roman" w:hAnsi="Times New Roman" w:eastAsia="Times New Roman" w:cs="Times New Roman"/>
          <w:sz w:val="24"/>
          <w:szCs w:val="24"/>
          <w:highlight w:val="none"/>
          <w:lang w:val="pt-BR"/>
        </w:rPr>
      </w:pPr>
      <w:r>
        <w:rPr>
          <w:rFonts w:ascii="Times New Roman" w:hAnsi="Times New Roman" w:eastAsia="Times New Roman" w:cs="Times New Roman"/>
          <w:sz w:val="24"/>
          <w:szCs w:val="24"/>
          <w:lang w:val="pt-BR"/>
        </w:rPr>
        <w:t xml:space="preserve">T</w:t>
      </w:r>
      <w:r>
        <w:rPr>
          <w:rFonts w:ascii="Times New Roman" w:hAnsi="Times New Roman" w:eastAsia="Times New Roman" w:cs="Times New Roman"/>
          <w:sz w:val="24"/>
          <w:szCs w:val="24"/>
          <w:lang w:val="pt-BR"/>
        </w:rPr>
        <w:t xml:space="preserve">uring focava na velocidade e memória da computação. Seu design tinha semelhanças com arquiteturas RISC modernas e exigia uma memória de alta velocidade. Devido a dificuldades no </w:t>
      </w:r>
      <w:r>
        <w:rPr>
          <w:rFonts w:ascii="Times New Roman" w:hAnsi="Times New Roman" w:eastAsia="Times New Roman" w:cs="Times New Roman"/>
          <w:sz w:val="24"/>
          <w:szCs w:val="24"/>
          <w:lang w:val="pt-BR"/>
        </w:rPr>
        <w:t xml:space="preserve">Labor</w:t>
      </w:r>
      <w:r>
        <w:rPr>
          <w:rFonts w:ascii="Times New Roman" w:hAnsi="Times New Roman" w:eastAsia="Times New Roman" w:cs="Times New Roman"/>
          <w:sz w:val="24"/>
          <w:szCs w:val="24"/>
          <w:lang w:val="pt-BR"/>
        </w:rPr>
        <w:t xml:space="preserve">at</w:t>
      </w:r>
      <w:r>
        <w:rPr>
          <w:rFonts w:ascii="Times New Roman" w:hAnsi="Times New Roman" w:eastAsia="Times New Roman" w:cs="Times New Roman"/>
          <w:sz w:val="24"/>
          <w:szCs w:val="24"/>
          <w:lang w:val="pt-BR"/>
        </w:rPr>
        <w:t xml:space="preserve">ório Nacional de F</w:t>
      </w:r>
      <w:r>
        <w:rPr>
          <w:rFonts w:ascii="Times New Roman" w:hAnsi="Times New Roman" w:eastAsia="Times New Roman" w:cs="Times New Roman"/>
          <w:sz w:val="24"/>
          <w:szCs w:val="24"/>
          <w:lang w:val="pt-BR"/>
        </w:rPr>
        <w:t xml:space="preserve">ísica</w:t>
      </w:r>
      <w:r>
        <w:rPr>
          <w:rFonts w:ascii="Times New Roman" w:hAnsi="Times New Roman" w:eastAsia="Times New Roman" w:cs="Times New Roman"/>
          <w:sz w:val="24"/>
          <w:szCs w:val="24"/>
          <w:lang w:val="pt-BR"/>
        </w:rPr>
        <w:t xml:space="preserve"> </w:t>
      </w:r>
      <w:r>
        <w:rPr>
          <w:rFonts w:ascii="Times New Roman" w:hAnsi="Times New Roman" w:eastAsia="Times New Roman" w:cs="Times New Roman"/>
          <w:sz w:val="24"/>
          <w:szCs w:val="24"/>
          <w:lang w:val="pt-BR"/>
        </w:rPr>
        <w:t xml:space="preserve">(NPL), Turing deixou o projeto em 1948. Em 1950, um modelo piloto do ACE, constr</w:t>
      </w:r>
      <w:r>
        <w:rPr>
          <w:rFonts w:ascii="Times New Roman" w:hAnsi="Times New Roman" w:eastAsia="Times New Roman" w:cs="Times New Roman"/>
          <w:sz w:val="24"/>
          <w:szCs w:val="24"/>
          <w:lang w:val="pt-BR"/>
        </w:rPr>
        <w:t xml:space="preserve">uído por sua equipe, executou seu primeiro programa e se tornou o computador mais rápido do mundo na época </w:t>
      </w:r>
      <w:r>
        <w:rPr>
          <w:rFonts w:ascii="Times New Roman" w:hAnsi="Times New Roman" w:eastAsia="Times New Roman" w:cs="Times New Roman"/>
          <w:sz w:val="24"/>
          <w:szCs w:val="24"/>
          <w:lang w:val="pt-BR"/>
        </w:rPr>
        <w:t xml:space="preserve">(Zalta, 2017)</w:t>
      </w:r>
      <w:r>
        <w:rPr>
          <w:rFonts w:ascii="Times New Roman" w:hAnsi="Times New Roman" w:eastAsia="Times New Roman" w:cs="Times New Roman"/>
          <w:sz w:val="24"/>
          <w:szCs w:val="24"/>
          <w:lang w:val="pt-BR"/>
        </w:rPr>
        <w:t xml:space="preserve">.</w:t>
      </w:r>
      <w:r>
        <w:rPr>
          <w:rFonts w:ascii="Times New Roman" w:hAnsi="Times New Roman" w:eastAsia="Times New Roman" w:cs="Times New Roman"/>
          <w:sz w:val="24"/>
          <w:szCs w:val="24"/>
          <w:highlight w:val="none"/>
          <w:lang w:val="pt-BR"/>
        </w:rPr>
      </w:r>
      <w:r>
        <w:rPr>
          <w:rFonts w:ascii="Times New Roman" w:hAnsi="Times New Roman" w:eastAsia="Times New Roman" w:cs="Times New Roman"/>
          <w:sz w:val="24"/>
          <w:szCs w:val="24"/>
          <w:highlight w:val="none"/>
          <w:lang w:val="pt-BR"/>
        </w:rPr>
      </w:r>
    </w:p>
    <w:p>
      <w:pPr>
        <w:pStyle w:val="895"/>
        <w:pBdr/>
        <w:spacing/>
        <w:ind/>
        <w:rPr>
          <w:rFonts w:ascii="Times New Roman" w:hAnsi="Times New Roman" w:eastAsia="Times New Roman" w:cs="Times New Roman"/>
          <w:b/>
          <w:bCs/>
          <w:color w:val="000000" w:themeColor="text1"/>
          <w:sz w:val="24"/>
          <w:szCs w:val="24"/>
          <w:highlight w:val="none"/>
        </w:rPr>
      </w:pPr>
      <w:r/>
      <w:bookmarkStart w:id="11" w:name="_Toc11"/>
      <w:r>
        <w:rPr>
          <w:rFonts w:ascii="Times New Roman" w:hAnsi="Times New Roman" w:eastAsia="Times New Roman" w:cs="Times New Roman"/>
          <w:b/>
          <w:bCs/>
          <w:color w:val="000000" w:themeColor="text1"/>
          <w:sz w:val="24"/>
          <w:szCs w:val="24"/>
          <w:highlight w:val="none"/>
          <w:lang w:val="pt-BR"/>
        </w:rPr>
        <w:t xml:space="preserve">1.1.10 Kathleen Booth</w:t>
      </w:r>
      <w:bookmarkEnd w:id="11"/>
      <w:r>
        <w:rPr>
          <w:rFonts w:ascii="Times New Roman" w:hAnsi="Times New Roman" w:eastAsia="Times New Roman" w:cs="Times New Roman"/>
          <w:b/>
          <w:bCs/>
          <w:color w:val="000000" w:themeColor="text1"/>
          <w:sz w:val="24"/>
          <w:szCs w:val="24"/>
          <w:highlight w:val="none"/>
        </w:rPr>
      </w:r>
      <w:r>
        <w:rPr>
          <w:rFonts w:ascii="Times New Roman" w:hAnsi="Times New Roman" w:eastAsia="Times New Roman" w:cs="Times New Roman"/>
          <w:b/>
          <w:bCs/>
          <w:color w:val="000000" w:themeColor="text1"/>
          <w:sz w:val="24"/>
          <w:szCs w:val="24"/>
          <w:highlight w:val="none"/>
        </w:rPr>
      </w:r>
    </w:p>
    <w:p>
      <w:pPr>
        <w:pBdr/>
        <w:spacing w:line="360" w:lineRule="auto"/>
        <w:ind w:firstLine="708"/>
        <w:jc w:val="both"/>
        <w:rPr>
          <w:rFonts w:ascii="Times New Roman" w:hAnsi="Times New Roman" w:eastAsia="Times New Roman" w:cs="Times New Roman"/>
          <w:b w:val="0"/>
          <w:bCs w:val="0"/>
          <w:color w:val="000000" w:themeColor="text1"/>
          <w:sz w:val="24"/>
          <w:szCs w:val="24"/>
          <w:highlight w:val="none"/>
          <w:lang w:val="pt-BR"/>
        </w:rPr>
      </w:pPr>
      <w:r>
        <w:rPr>
          <w:rFonts w:ascii="Times New Roman" w:hAnsi="Times New Roman" w:eastAsia="Times New Roman" w:cs="Times New Roman"/>
          <w:b w:val="0"/>
          <w:bCs w:val="0"/>
          <w:color w:val="000000" w:themeColor="text1"/>
          <w:sz w:val="24"/>
          <w:szCs w:val="24"/>
          <w:highlight w:val="none"/>
          <w:lang w:val="pt-BR"/>
        </w:rPr>
        <w:t xml:space="preserve">Kathleen Booth (Figura 23) trabalhou com Von Neumann, alguns anos depois de concluir seu PhD em matem</w:t>
      </w:r>
      <w:r>
        <w:rPr>
          <w:rFonts w:ascii="Times New Roman" w:hAnsi="Times New Roman" w:eastAsia="Times New Roman" w:cs="Times New Roman"/>
          <w:b w:val="0"/>
          <w:bCs w:val="0"/>
          <w:color w:val="000000" w:themeColor="text1"/>
          <w:sz w:val="24"/>
          <w:szCs w:val="24"/>
          <w:highlight w:val="none"/>
          <w:lang w:val="pt-BR"/>
        </w:rPr>
        <w:t xml:space="preserve">ática aplicada e escrever o livro </w:t>
      </w:r>
      <w:r>
        <w:rPr>
          <w:rFonts w:ascii="Times New Roman" w:hAnsi="Times New Roman" w:eastAsia="Times New Roman" w:cs="Times New Roman"/>
          <w:b w:val="0"/>
          <w:bCs w:val="0"/>
          <w:color w:val="000000" w:themeColor="text1"/>
          <w:sz w:val="24"/>
          <w:szCs w:val="24"/>
          <w:highlight w:val="none"/>
          <w:lang w:val="pt-BR"/>
        </w:rPr>
        <w:t xml:space="preserve">“General Considerations in the Design of an All Purpose Electronic Digital Computer” junto tamb</w:t>
      </w:r>
      <w:r>
        <w:rPr>
          <w:rFonts w:ascii="Times New Roman" w:hAnsi="Times New Roman" w:eastAsia="Times New Roman" w:cs="Times New Roman"/>
          <w:b w:val="0"/>
          <w:bCs w:val="0"/>
          <w:color w:val="000000" w:themeColor="text1"/>
          <w:sz w:val="24"/>
          <w:szCs w:val="24"/>
          <w:highlight w:val="none"/>
          <w:lang w:val="pt-BR"/>
        </w:rPr>
        <w:t xml:space="preserve">ém de seu colega e marido, Andrew Booth. Ap</w:t>
      </w:r>
      <w:r>
        <w:rPr>
          <w:rFonts w:ascii="Times New Roman" w:hAnsi="Times New Roman" w:eastAsia="Times New Roman" w:cs="Times New Roman"/>
          <w:b w:val="0"/>
          <w:bCs w:val="0"/>
          <w:color w:val="000000" w:themeColor="text1"/>
          <w:sz w:val="24"/>
          <w:szCs w:val="24"/>
          <w:highlight w:val="none"/>
          <w:lang w:val="pt-BR"/>
        </w:rPr>
        <w:t xml:space="preserve">ós o contato com Neumann, ela desenvolveu a primeira linguagem de baixo n</w:t>
      </w:r>
      <w:r>
        <w:rPr>
          <w:rFonts w:ascii="Times New Roman" w:hAnsi="Times New Roman" w:eastAsia="Times New Roman" w:cs="Times New Roman"/>
          <w:b w:val="0"/>
          <w:bCs w:val="0"/>
          <w:color w:val="000000" w:themeColor="text1"/>
          <w:sz w:val="24"/>
          <w:szCs w:val="24"/>
          <w:highlight w:val="none"/>
          <w:lang w:val="pt-BR"/>
        </w:rPr>
        <w:t xml:space="preserve">ível para esse tipo de </w:t>
      </w:r>
      <w:r>
        <w:rPr>
          <w:rFonts w:ascii="Times New Roman" w:hAnsi="Times New Roman" w:eastAsia="Times New Roman" w:cs="Times New Roman"/>
          <w:b w:val="0"/>
          <w:bCs w:val="0"/>
          <w:i/>
          <w:iCs/>
          <w:color w:val="000000" w:themeColor="text1"/>
          <w:sz w:val="24"/>
          <w:szCs w:val="24"/>
          <w:highlight w:val="none"/>
          <w:lang w:val="pt-BR"/>
        </w:rPr>
        <w:t xml:space="preserve">hardware </w:t>
      </w:r>
      <w:r>
        <w:rPr>
          <w:rFonts w:ascii="Times New Roman" w:hAnsi="Times New Roman" w:eastAsia="Times New Roman" w:cs="Times New Roman"/>
          <w:b w:val="0"/>
          <w:bCs w:val="0"/>
          <w:color w:val="000000" w:themeColor="text1"/>
          <w:sz w:val="24"/>
          <w:szCs w:val="24"/>
          <w:highlight w:val="none"/>
          <w:lang w:val="pt-BR"/>
        </w:rPr>
        <w:t xml:space="preserve">que estavam trabalhando, o Assembly (Booth, 2022).</w:t>
      </w:r>
      <w:r>
        <w:rPr>
          <w:rFonts w:ascii="Times New Roman" w:hAnsi="Times New Roman" w:eastAsia="Times New Roman" w:cs="Times New Roman"/>
          <w:b w:val="0"/>
          <w:bCs w:val="0"/>
          <w:color w:val="000000" w:themeColor="text1"/>
          <w:sz w:val="24"/>
          <w:szCs w:val="24"/>
          <w:highlight w:val="none"/>
          <w:lang w:val="pt-BR"/>
        </w:rPr>
      </w:r>
      <w:r>
        <w:rPr>
          <w:rFonts w:ascii="Times New Roman" w:hAnsi="Times New Roman" w:eastAsia="Times New Roman" w:cs="Times New Roman"/>
          <w:b w:val="0"/>
          <w:bCs w:val="0"/>
          <w:color w:val="000000" w:themeColor="text1"/>
          <w:sz w:val="24"/>
          <w:szCs w:val="24"/>
          <w:highlight w:val="none"/>
          <w:lang w:val="pt-BR"/>
        </w:rPr>
      </w:r>
    </w:p>
    <w:p>
      <w:pPr>
        <w:pBdr/>
        <w:spacing w:line="360" w:lineRule="auto"/>
        <w:ind w:right="0" w:firstLine="0" w:left="0"/>
        <w:jc w:val="both"/>
        <w:rPr>
          <w:rFonts w:ascii="Times New Roman" w:hAnsi="Times New Roman" w:eastAsia="Times New Roman" w:cs="Times New Roman"/>
          <w:b w:val="0"/>
          <w:bCs w:val="0"/>
          <w:color w:val="000000" w:themeColor="text1"/>
          <w:sz w:val="24"/>
          <w:szCs w:val="24"/>
          <w:highlight w:val="none"/>
          <w:lang w:val="pt-BR"/>
        </w:rPr>
      </w:pPr>
      <w:r>
        <w:rPr>
          <w:highlight w:val="none"/>
        </w:rPr>
      </w:r>
      <w:r>
        <mc:AlternateContent>
          <mc:Choice Requires="wpg">
            <w:drawing>
              <wp:anchor xmlns:wp="http://schemas.openxmlformats.org/drawingml/2006/wordprocessingDrawing" xmlns:wp14="http://schemas.microsoft.com/office/word/2010/wordprocessingDrawing" distT="0" distB="0" distL="115200" distR="115200" simplePos="0" relativeHeight="148480" behindDoc="0" locked="0" layoutInCell="1" allowOverlap="1">
                <wp:simplePos x="0" y="0"/>
                <wp:positionH relativeFrom="margin">
                  <wp:align>center</wp:align>
                </wp:positionH>
                <wp:positionV relativeFrom="paragraph">
                  <wp:posOffset>438114</wp:posOffset>
                </wp:positionV>
                <wp:extent cx="4139817" cy="2573727"/>
                <wp:effectExtent l="0" t="0" r="0" b="0"/>
                <wp:wrapSquare wrapText="bothSides"/>
                <wp:docPr id="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497187" name=""/>
                        <pic:cNvPicPr>
                          <a:picLocks noChangeAspect="1"/>
                        </pic:cNvPicPr>
                        <pic:nvPr/>
                      </pic:nvPicPr>
                      <pic:blipFill>
                        <a:blip r:embed="rId34"/>
                        <a:stretch/>
                      </pic:blipFill>
                      <pic:spPr bwMode="auto">
                        <a:xfrm flipH="0" flipV="0">
                          <a:off x="0" y="0"/>
                          <a:ext cx="4139816" cy="2573727"/>
                        </a:xfrm>
                        <a:prstGeom prst="rect">
                          <a:avLst/>
                        </a:prstGeom>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2" o:spid="_x0000_s22" type="#_x0000_t75" style="position:absolute;z-index:148480;o:allowoverlap:true;o:allowincell:true;mso-position-horizontal-relative:margin;mso-position-horizontal:center;mso-position-vertical-relative:text;margin-top:34.50pt;mso-position-vertical:absolute;width:325.97pt;height:202.66pt;mso-wrap-distance-left:9.07pt;mso-wrap-distance-top:0.00pt;mso-wrap-distance-right:9.07pt;mso-wrap-distance-bottom:0.00pt;z-index:1;" stroked="false">
                <w10:wrap type="square"/>
                <v:imagedata r:id="rId34" o:title=""/>
                <o:lock v:ext="edit" rotation="t"/>
              </v:shape>
            </w:pict>
          </mc:Fallback>
        </mc:AlternateContent>
      </w:r>
      <w:r>
        <w:rPr>
          <w:rFonts w:ascii="Times New Roman" w:hAnsi="Times New Roman" w:eastAsia="Times New Roman" w:cs="Times New Roman"/>
          <w:b/>
          <w:bCs/>
          <w:i w:val="0"/>
          <w:iCs w:val="0"/>
          <w:sz w:val="20"/>
          <w:szCs w:val="20"/>
          <w:highlight w:val="none"/>
        </w:rPr>
        <w:t xml:space="preserve">Figura 23 – </w:t>
      </w:r>
      <w:r>
        <w:rPr>
          <w:rFonts w:ascii="Times New Roman" w:hAnsi="Times New Roman" w:eastAsia="Times New Roman" w:cs="Times New Roman"/>
          <w:b w:val="0"/>
          <w:bCs w:val="0"/>
          <w:i w:val="0"/>
          <w:iCs w:val="0"/>
          <w:sz w:val="20"/>
          <w:szCs w:val="20"/>
          <w:highlight w:val="none"/>
        </w:rPr>
        <w:t xml:space="preserve">Kathleen Booth na década de 1950 carregando um programa no computador Apexc que ela co-projetou</w:t>
      </w:r>
      <w:r>
        <w:rPr>
          <w:rFonts w:ascii="Times New Roman" w:hAnsi="Times New Roman" w:eastAsia="Times New Roman" w:cs="Times New Roman"/>
          <w:b w:val="0"/>
          <w:bCs w:val="0"/>
          <w:color w:val="000000" w:themeColor="text1"/>
          <w:sz w:val="24"/>
          <w:szCs w:val="24"/>
          <w:highlight w:val="none"/>
          <w:lang w:val="pt-BR"/>
        </w:rPr>
      </w:r>
      <w:r>
        <w:rPr>
          <w:rFonts w:ascii="Times New Roman" w:hAnsi="Times New Roman" w:eastAsia="Times New Roman" w:cs="Times New Roman"/>
          <w:b w:val="0"/>
          <w:bCs w:val="0"/>
          <w:color w:val="000000" w:themeColor="text1"/>
          <w:sz w:val="24"/>
          <w:szCs w:val="24"/>
          <w:highlight w:val="none"/>
          <w:lang w:val="pt-BR"/>
        </w:rPr>
      </w:r>
    </w:p>
    <w:p>
      <w:pPr>
        <w:pBdr/>
        <w:spacing w:line="360" w:lineRule="auto"/>
        <w:ind w:firstLine="708"/>
        <w:jc w:val="both"/>
        <w:rPr>
          <w:highlight w:val="none"/>
        </w:rPr>
      </w:pPr>
      <w:r>
        <w:rPr>
          <w:highlight w:val="none"/>
        </w:rPr>
      </w:r>
      <w:r>
        <w:rPr>
          <w:highlight w:val="none"/>
        </w:rPr>
      </w:r>
      <w:r>
        <w:rPr>
          <w:highlight w:val="none"/>
        </w:rPr>
      </w:r>
    </w:p>
    <w:p>
      <w:pPr>
        <w:pBdr/>
        <w:spacing w:line="360" w:lineRule="auto"/>
        <w:ind w:firstLine="708"/>
        <w:jc w:val="both"/>
        <w:rPr>
          <w:highlight w:val="none"/>
        </w:rPr>
      </w:pPr>
      <w:r>
        <w:rPr>
          <w:highlight w:val="none"/>
        </w:rPr>
      </w:r>
      <w:r>
        <w:rPr>
          <w:highlight w:val="none"/>
        </w:rPr>
      </w:r>
      <w:r>
        <w:rPr>
          <w:highlight w:val="none"/>
        </w:rPr>
      </w:r>
    </w:p>
    <w:p>
      <w:pPr>
        <w:pBdr/>
        <w:spacing w:line="360" w:lineRule="auto"/>
        <w:ind w:firstLine="708"/>
        <w:jc w:val="both"/>
        <w:rPr>
          <w:highlight w:val="none"/>
        </w:rPr>
      </w:pPr>
      <w:r>
        <w:rPr>
          <w:highlight w:val="none"/>
        </w:rPr>
      </w:r>
      <w:r>
        <w:rPr>
          <w:highlight w:val="none"/>
        </w:rPr>
      </w:r>
      <w:r>
        <w:rPr>
          <w:highlight w:val="none"/>
        </w:rPr>
      </w:r>
    </w:p>
    <w:p>
      <w:pPr>
        <w:pBdr/>
        <w:spacing w:line="360" w:lineRule="auto"/>
        <w:ind w:firstLine="708"/>
        <w:jc w:val="both"/>
        <w:rPr>
          <w:highlight w:val="none"/>
        </w:rPr>
      </w:pPr>
      <w:r>
        <w:rPr>
          <w:highlight w:val="none"/>
        </w:rPr>
      </w:r>
      <w:r>
        <w:rPr>
          <w:highlight w:val="none"/>
        </w:rPr>
      </w:r>
    </w:p>
    <w:p>
      <w:pPr>
        <w:pBdr/>
        <w:spacing w:line="360" w:lineRule="auto"/>
        <w:ind w:firstLine="708"/>
        <w:jc w:val="both"/>
        <w:rPr>
          <w:highlight w:val="none"/>
        </w:rPr>
      </w:pPr>
      <w:r>
        <w:rPr>
          <w:highlight w:val="none"/>
        </w:rPr>
      </w:r>
      <w:r>
        <w:rPr>
          <w:highlight w:val="none"/>
        </w:rPr>
      </w:r>
      <w:r>
        <w:rPr>
          <w:highlight w:val="none"/>
        </w:rPr>
      </w:r>
    </w:p>
    <w:p>
      <w:pPr>
        <w:pBdr/>
        <w:spacing w:line="360" w:lineRule="auto"/>
        <w:ind w:firstLine="708"/>
        <w:jc w:val="both"/>
        <w:rPr>
          <w:highlight w:val="none"/>
        </w:rPr>
      </w:pPr>
      <w:r>
        <w:rPr>
          <w:highlight w:val="none"/>
        </w:rPr>
      </w:r>
      <w:r>
        <w:rPr>
          <w:highlight w:val="none"/>
        </w:rPr>
      </w:r>
      <w:r>
        <w:rPr>
          <w:highlight w:val="none"/>
        </w:rPr>
      </w:r>
    </w:p>
    <w:p>
      <w:pPr>
        <w:pBdr/>
        <w:spacing w:line="360" w:lineRule="auto"/>
        <w:ind w:firstLine="708"/>
        <w:jc w:val="center"/>
        <w:rPr>
          <w:rFonts w:ascii="Times New Roman" w:hAnsi="Times New Roman" w:eastAsia="Times New Roman" w:cs="Times New Roman"/>
          <w:sz w:val="20"/>
          <w:szCs w:val="20"/>
          <w:highlight w:val="none"/>
          <w:lang w:val="pt-BR"/>
        </w:rPr>
      </w:pPr>
      <w:r>
        <w:rPr>
          <w:rFonts w:ascii="Times New Roman" w:hAnsi="Times New Roman" w:eastAsia="Times New Roman" w:cs="Times New Roman"/>
          <w:sz w:val="20"/>
          <w:szCs w:val="20"/>
          <w:highlight w:val="none"/>
          <w:lang w:val="pt-BR"/>
        </w:rPr>
      </w:r>
      <w:r>
        <w:rPr>
          <w:rFonts w:ascii="Times New Roman" w:hAnsi="Times New Roman" w:eastAsia="Times New Roman" w:cs="Times New Roman"/>
          <w:sz w:val="20"/>
          <w:szCs w:val="20"/>
          <w:highlight w:val="none"/>
          <w:lang w:val="pt-BR"/>
        </w:rPr>
      </w:r>
      <w:r>
        <w:rPr>
          <w:rFonts w:ascii="Times New Roman" w:hAnsi="Times New Roman" w:eastAsia="Times New Roman" w:cs="Times New Roman"/>
          <w:sz w:val="20"/>
          <w:szCs w:val="20"/>
          <w:highlight w:val="none"/>
          <w:lang w:val="pt-BR"/>
        </w:rPr>
      </w:r>
    </w:p>
    <w:p>
      <w:pPr>
        <w:pBdr/>
        <w:spacing w:line="360" w:lineRule="auto"/>
        <w:ind w:right="0" w:firstLine="0" w:left="0"/>
        <w:jc w:val="center"/>
        <w:rPr>
          <w:rFonts w:ascii="Times New Roman" w:hAnsi="Times New Roman" w:eastAsia="Times New Roman" w:cs="Times New Roman"/>
          <w:sz w:val="20"/>
          <w:szCs w:val="20"/>
          <w:highlight w:val="none"/>
          <w:lang w:val="pt-BR"/>
        </w:rPr>
      </w:pPr>
      <w:r>
        <w:rPr>
          <w:rFonts w:ascii="Times New Roman" w:hAnsi="Times New Roman" w:eastAsia="Times New Roman" w:cs="Times New Roman"/>
          <w:sz w:val="20"/>
          <w:szCs w:val="20"/>
          <w:highlight w:val="none"/>
          <w:lang w:val="pt-BR"/>
        </w:rPr>
        <w:t xml:space="preserve">Fonte: The Telegraph, 2022</w:t>
      </w:r>
      <w:r>
        <w:rPr>
          <w:rFonts w:ascii="Times New Roman" w:hAnsi="Times New Roman" w:eastAsia="Times New Roman" w:cs="Times New Roman"/>
          <w:sz w:val="20"/>
          <w:szCs w:val="20"/>
          <w:highlight w:val="none"/>
          <w:lang w:val="pt-BR"/>
        </w:rPr>
      </w:r>
      <w:r>
        <w:rPr>
          <w:rFonts w:ascii="Times New Roman" w:hAnsi="Times New Roman" w:eastAsia="Times New Roman" w:cs="Times New Roman"/>
          <w:sz w:val="20"/>
          <w:szCs w:val="20"/>
          <w:highlight w:val="none"/>
          <w:lang w:val="pt-BR"/>
        </w:rPr>
      </w:r>
    </w:p>
    <w:p>
      <w:pPr>
        <w:pBdr/>
        <w:spacing w:line="360" w:lineRule="auto"/>
        <w:ind w:firstLine="708"/>
        <w:jc w:val="both"/>
        <w:rPr>
          <w:rFonts w:ascii="Times New Roman" w:hAnsi="Times New Roman" w:eastAsia="Times New Roman" w:cs="Times New Roman"/>
          <w:b w:val="0"/>
          <w:bCs w:val="0"/>
          <w:color w:val="000000" w:themeColor="text1"/>
          <w:sz w:val="24"/>
          <w:szCs w:val="24"/>
          <w:highlight w:val="none"/>
          <w:lang w:val="pt-BR"/>
        </w:rPr>
      </w:pPr>
      <w:r>
        <w:rPr>
          <w:rFonts w:ascii="Times New Roman" w:hAnsi="Times New Roman" w:eastAsia="Times New Roman" w:cs="Times New Roman"/>
          <w:b w:val="0"/>
          <w:bCs w:val="0"/>
          <w:color w:val="000000" w:themeColor="text1"/>
          <w:sz w:val="24"/>
          <w:szCs w:val="24"/>
          <w:highlight w:val="none"/>
          <w:lang w:val="pt-BR"/>
        </w:rPr>
        <w:t xml:space="preserve">Ela lecionou na Universidade de Birbeck, onde ajudou a criar o departamento da Ci</w:t>
      </w:r>
      <w:r>
        <w:rPr>
          <w:rFonts w:ascii="Times New Roman" w:hAnsi="Times New Roman" w:eastAsia="Times New Roman" w:cs="Times New Roman"/>
          <w:b w:val="0"/>
          <w:bCs w:val="0"/>
          <w:color w:val="000000" w:themeColor="text1"/>
          <w:sz w:val="24"/>
          <w:szCs w:val="24"/>
          <w:highlight w:val="none"/>
          <w:lang w:val="pt-BR"/>
        </w:rPr>
        <w:t xml:space="preserve">ência da Computaç</w:t>
      </w:r>
      <w:r>
        <w:rPr>
          <w:rFonts w:ascii="Times New Roman" w:hAnsi="Times New Roman" w:eastAsia="Times New Roman" w:cs="Times New Roman"/>
          <w:b w:val="0"/>
          <w:bCs w:val="0"/>
          <w:color w:val="000000" w:themeColor="text1"/>
          <w:sz w:val="24"/>
          <w:szCs w:val="24"/>
          <w:highlight w:val="none"/>
          <w:lang w:val="pt-BR"/>
        </w:rPr>
        <w:t xml:space="preserve">ão, ensinando programaç</w:t>
      </w:r>
      <w:r>
        <w:rPr>
          <w:rFonts w:ascii="Times New Roman" w:hAnsi="Times New Roman" w:eastAsia="Times New Roman" w:cs="Times New Roman"/>
          <w:b w:val="0"/>
          <w:bCs w:val="0"/>
          <w:color w:val="000000" w:themeColor="text1"/>
          <w:sz w:val="24"/>
          <w:szCs w:val="24"/>
          <w:highlight w:val="none"/>
          <w:lang w:val="pt-BR"/>
        </w:rPr>
        <w:t xml:space="preserve">ão, mas tamb</w:t>
      </w:r>
      <w:r>
        <w:rPr>
          <w:rFonts w:ascii="Times New Roman" w:hAnsi="Times New Roman" w:eastAsia="Times New Roman" w:cs="Times New Roman"/>
          <w:b w:val="0"/>
          <w:bCs w:val="0"/>
          <w:color w:val="000000" w:themeColor="text1"/>
          <w:sz w:val="24"/>
          <w:szCs w:val="24"/>
          <w:highlight w:val="none"/>
          <w:lang w:val="pt-BR"/>
        </w:rPr>
        <w:t xml:space="preserve">ém deu aulas de l</w:t>
      </w:r>
      <w:r>
        <w:rPr>
          <w:rFonts w:ascii="Times New Roman" w:hAnsi="Times New Roman" w:eastAsia="Times New Roman" w:cs="Times New Roman"/>
          <w:b w:val="0"/>
          <w:bCs w:val="0"/>
          <w:color w:val="000000" w:themeColor="text1"/>
          <w:sz w:val="24"/>
          <w:szCs w:val="24"/>
          <w:highlight w:val="none"/>
          <w:lang w:val="pt-BR"/>
        </w:rPr>
        <w:t xml:space="preserve">ógica de programaç</w:t>
      </w:r>
      <w:r>
        <w:rPr>
          <w:rFonts w:ascii="Times New Roman" w:hAnsi="Times New Roman" w:eastAsia="Times New Roman" w:cs="Times New Roman"/>
          <w:b w:val="0"/>
          <w:bCs w:val="0"/>
          <w:color w:val="000000" w:themeColor="text1"/>
          <w:sz w:val="24"/>
          <w:szCs w:val="24"/>
          <w:highlight w:val="none"/>
          <w:lang w:val="pt-BR"/>
        </w:rPr>
        <w:t xml:space="preserve">ão </w:t>
      </w:r>
      <w:r>
        <w:rPr>
          <w:rFonts w:ascii="Times New Roman" w:hAnsi="Times New Roman" w:eastAsia="Times New Roman" w:cs="Times New Roman"/>
          <w:b w:val="0"/>
          <w:bCs w:val="0"/>
          <w:color w:val="000000" w:themeColor="text1"/>
          <w:sz w:val="24"/>
          <w:szCs w:val="24"/>
          <w:highlight w:val="none"/>
          <w:lang w:val="pt-BR"/>
        </w:rPr>
        <w:t xml:space="preserve">nas Universidades de </w:t>
      </w:r>
      <w:r>
        <w:rPr>
          <w:rFonts w:ascii="Times New Roman" w:hAnsi="Times New Roman" w:eastAsia="Times New Roman" w:cs="Times New Roman"/>
          <w:b w:val="0"/>
          <w:bCs w:val="0"/>
          <w:color w:val="000000" w:themeColor="text1"/>
          <w:sz w:val="24"/>
          <w:szCs w:val="24"/>
          <w:highlight w:val="none"/>
          <w:lang w:val="pt-BR"/>
        </w:rPr>
        <w:t xml:space="preserve">Saskatchewan e Lakehead,</w:t>
      </w:r>
      <w:r>
        <w:rPr>
          <w:rFonts w:ascii="Times New Roman" w:hAnsi="Times New Roman" w:eastAsia="Times New Roman" w:cs="Times New Roman"/>
          <w:b w:val="0"/>
          <w:bCs w:val="0"/>
          <w:color w:val="000000" w:themeColor="text1"/>
          <w:sz w:val="24"/>
          <w:szCs w:val="24"/>
          <w:highlight w:val="none"/>
          <w:lang w:val="pt-BR"/>
        </w:rPr>
        <w:t xml:space="preserve"> at</w:t>
      </w:r>
      <w:r>
        <w:rPr>
          <w:rFonts w:ascii="Times New Roman" w:hAnsi="Times New Roman" w:eastAsia="Times New Roman" w:cs="Times New Roman"/>
          <w:b w:val="0"/>
          <w:bCs w:val="0"/>
          <w:color w:val="000000" w:themeColor="text1"/>
          <w:sz w:val="24"/>
          <w:szCs w:val="24"/>
          <w:highlight w:val="none"/>
          <w:lang w:val="pt-BR"/>
        </w:rPr>
        <w:t xml:space="preserve">é o momento em que se aposentou no final da d</w:t>
      </w:r>
      <w:r>
        <w:rPr>
          <w:rFonts w:ascii="Times New Roman" w:hAnsi="Times New Roman" w:eastAsia="Times New Roman" w:cs="Times New Roman"/>
          <w:b w:val="0"/>
          <w:bCs w:val="0"/>
          <w:color w:val="000000" w:themeColor="text1"/>
          <w:sz w:val="24"/>
          <w:szCs w:val="24"/>
          <w:highlight w:val="none"/>
          <w:lang w:val="pt-BR"/>
        </w:rPr>
        <w:t xml:space="preserve">écada de 70</w:t>
      </w:r>
      <w:r>
        <w:rPr>
          <w:rFonts w:ascii="Times New Roman" w:hAnsi="Times New Roman" w:eastAsia="Times New Roman" w:cs="Times New Roman"/>
          <w:b w:val="0"/>
          <w:bCs w:val="0"/>
          <w:color w:val="000000" w:themeColor="text1"/>
          <w:sz w:val="24"/>
          <w:szCs w:val="24"/>
          <w:highlight w:val="none"/>
          <w:lang w:val="pt-BR"/>
        </w:rPr>
        <w:t xml:space="preserve"> (Booth, 2022)</w:t>
      </w:r>
      <w:r>
        <w:rPr>
          <w:rFonts w:ascii="Times New Roman" w:hAnsi="Times New Roman" w:eastAsia="Times New Roman" w:cs="Times New Roman"/>
          <w:b w:val="0"/>
          <w:bCs w:val="0"/>
          <w:color w:val="000000" w:themeColor="text1"/>
          <w:sz w:val="24"/>
          <w:szCs w:val="24"/>
          <w:highlight w:val="none"/>
          <w:lang w:val="pt-BR"/>
        </w:rPr>
        <w:t xml:space="preserve">.</w:t>
      </w:r>
      <w:r>
        <w:rPr>
          <w:rFonts w:ascii="Times New Roman" w:hAnsi="Times New Roman" w:eastAsia="Times New Roman" w:cs="Times New Roman"/>
          <w:b w:val="0"/>
          <w:bCs w:val="0"/>
          <w:color w:val="000000" w:themeColor="text1"/>
          <w:sz w:val="24"/>
          <w:szCs w:val="24"/>
          <w:highlight w:val="none"/>
          <w:lang w:val="pt-BR"/>
        </w:rPr>
      </w:r>
      <w:r>
        <w:rPr>
          <w:rFonts w:ascii="Times New Roman" w:hAnsi="Times New Roman" w:eastAsia="Times New Roman" w:cs="Times New Roman"/>
          <w:b w:val="0"/>
          <w:bCs w:val="0"/>
          <w:color w:val="000000" w:themeColor="text1"/>
          <w:sz w:val="24"/>
          <w:szCs w:val="24"/>
          <w:highlight w:val="none"/>
          <w:lang w:val="pt-BR"/>
        </w:rPr>
      </w:r>
    </w:p>
    <w:p>
      <w:pPr>
        <w:pBdr/>
        <w:spacing w:line="360" w:lineRule="auto"/>
        <w:ind w:firstLine="708"/>
        <w:jc w:val="both"/>
        <w:rPr>
          <w:rFonts w:ascii="Times New Roman" w:hAnsi="Times New Roman" w:eastAsia="Times New Roman" w:cs="Times New Roman"/>
          <w:b w:val="0"/>
          <w:bCs w:val="0"/>
          <w:i w:val="0"/>
          <w:color w:val="000000" w:themeColor="text1"/>
          <w:sz w:val="24"/>
          <w:szCs w:val="24"/>
          <w:highlight w:val="none"/>
        </w:rPr>
      </w:pPr>
      <w:r>
        <w:rPr>
          <w:rFonts w:ascii="Times New Roman" w:hAnsi="Times New Roman" w:eastAsia="Times New Roman" w:cs="Times New Roman"/>
          <w:b w:val="0"/>
          <w:bCs w:val="0"/>
          <w:color w:val="000000" w:themeColor="text1"/>
          <w:sz w:val="24"/>
          <w:szCs w:val="24"/>
          <w:highlight w:val="none"/>
          <w:lang w:val="pt-BR"/>
        </w:rPr>
        <w:t xml:space="preserve">A import</w:t>
      </w:r>
      <w:r>
        <w:rPr>
          <w:rFonts w:ascii="Times New Roman" w:hAnsi="Times New Roman" w:eastAsia="Times New Roman" w:cs="Times New Roman"/>
          <w:b w:val="0"/>
          <w:bCs w:val="0"/>
          <w:color w:val="000000" w:themeColor="text1"/>
          <w:sz w:val="24"/>
          <w:szCs w:val="24"/>
          <w:highlight w:val="none"/>
          <w:lang w:val="pt-BR"/>
        </w:rPr>
        <w:t xml:space="preserve">ância da linguagem Assembly </w:t>
      </w:r>
      <w:r>
        <w:rPr>
          <w:rFonts w:ascii="Times New Roman" w:hAnsi="Times New Roman" w:eastAsia="Times New Roman" w:cs="Times New Roman"/>
          <w:b w:val="0"/>
          <w:bCs w:val="0"/>
          <w:color w:val="000000" w:themeColor="text1"/>
          <w:sz w:val="24"/>
          <w:szCs w:val="24"/>
          <w:highlight w:val="none"/>
          <w:lang w:val="pt-BR"/>
        </w:rPr>
        <w:t xml:space="preserve">é devida a maior legibilidade pelos usu</w:t>
      </w:r>
      <w:r>
        <w:rPr>
          <w:rFonts w:ascii="Times New Roman" w:hAnsi="Times New Roman" w:eastAsia="Times New Roman" w:cs="Times New Roman"/>
          <w:b w:val="0"/>
          <w:bCs w:val="0"/>
          <w:color w:val="000000" w:themeColor="text1"/>
          <w:sz w:val="24"/>
          <w:szCs w:val="24"/>
          <w:highlight w:val="none"/>
          <w:lang w:val="pt-BR"/>
        </w:rPr>
        <w:t xml:space="preserve">ários, originalmente os c</w:t>
      </w:r>
      <w:r>
        <w:rPr>
          <w:rFonts w:ascii="Times New Roman" w:hAnsi="Times New Roman" w:eastAsia="Times New Roman" w:cs="Times New Roman"/>
          <w:b w:val="0"/>
          <w:bCs w:val="0"/>
          <w:color w:val="000000" w:themeColor="text1"/>
          <w:sz w:val="24"/>
          <w:szCs w:val="24"/>
          <w:highlight w:val="none"/>
          <w:lang w:val="pt-BR"/>
        </w:rPr>
        <w:t xml:space="preserve">ódigos eram escritos em linguagem de m</w:t>
      </w:r>
      <w:r>
        <w:rPr>
          <w:rFonts w:ascii="Times New Roman" w:hAnsi="Times New Roman" w:eastAsia="Times New Roman" w:cs="Times New Roman"/>
          <w:b w:val="0"/>
          <w:bCs w:val="0"/>
          <w:color w:val="000000" w:themeColor="text1"/>
          <w:sz w:val="24"/>
          <w:szCs w:val="24"/>
          <w:highlight w:val="none"/>
          <w:lang w:val="pt-BR"/>
        </w:rPr>
        <w:t xml:space="preserve">áquina, e reprogram</w:t>
      </w:r>
      <w:r>
        <w:rPr>
          <w:rFonts w:ascii="Times New Roman" w:hAnsi="Times New Roman" w:eastAsia="Times New Roman" w:cs="Times New Roman"/>
          <w:b w:val="0"/>
          <w:bCs w:val="0"/>
          <w:color w:val="000000" w:themeColor="text1"/>
          <w:sz w:val="24"/>
          <w:szCs w:val="24"/>
          <w:highlight w:val="none"/>
          <w:lang w:val="pt-BR"/>
        </w:rPr>
        <w:t xml:space="preserve">á-los n</w:t>
      </w:r>
      <w:r>
        <w:rPr>
          <w:rFonts w:ascii="Times New Roman" w:hAnsi="Times New Roman" w:eastAsia="Times New Roman" w:cs="Times New Roman"/>
          <w:b w:val="0"/>
          <w:bCs w:val="0"/>
          <w:color w:val="000000" w:themeColor="text1"/>
          <w:sz w:val="24"/>
          <w:szCs w:val="24"/>
          <w:highlight w:val="none"/>
          <w:lang w:val="pt-BR"/>
        </w:rPr>
        <w:t xml:space="preserve">ão era uma tarefa f</w:t>
      </w:r>
      <w:r>
        <w:rPr>
          <w:rFonts w:ascii="Times New Roman" w:hAnsi="Times New Roman" w:eastAsia="Times New Roman" w:cs="Times New Roman"/>
          <w:b w:val="0"/>
          <w:bCs w:val="0"/>
          <w:color w:val="000000" w:themeColor="text1"/>
          <w:sz w:val="24"/>
          <w:szCs w:val="24"/>
          <w:highlight w:val="none"/>
          <w:lang w:val="pt-BR"/>
        </w:rPr>
        <w:t xml:space="preserve">ácil. As linguagens de montagem, tornaram o processo mais f</w:t>
      </w:r>
      <w:r>
        <w:rPr>
          <w:rFonts w:ascii="Times New Roman" w:hAnsi="Times New Roman" w:eastAsia="Times New Roman" w:cs="Times New Roman"/>
          <w:b w:val="0"/>
          <w:bCs w:val="0"/>
          <w:color w:val="000000" w:themeColor="text1"/>
          <w:sz w:val="24"/>
          <w:szCs w:val="24"/>
          <w:highlight w:val="none"/>
          <w:lang w:val="pt-BR"/>
        </w:rPr>
        <w:t xml:space="preserve">ácil uma vez que possibilitou a convers</w:t>
      </w:r>
      <w:r>
        <w:rPr>
          <w:rFonts w:ascii="Times New Roman" w:hAnsi="Times New Roman" w:eastAsia="Times New Roman" w:cs="Times New Roman"/>
          <w:b w:val="0"/>
          <w:bCs w:val="0"/>
          <w:color w:val="000000" w:themeColor="text1"/>
          <w:sz w:val="24"/>
          <w:szCs w:val="24"/>
          <w:highlight w:val="none"/>
          <w:lang w:val="pt-BR"/>
        </w:rPr>
        <w:t xml:space="preserve">ão da linguagem de m</w:t>
      </w:r>
      <w:r>
        <w:rPr>
          <w:rFonts w:ascii="Times New Roman" w:hAnsi="Times New Roman" w:eastAsia="Times New Roman" w:cs="Times New Roman"/>
          <w:b w:val="0"/>
          <w:bCs w:val="0"/>
          <w:color w:val="000000" w:themeColor="text1"/>
          <w:sz w:val="24"/>
          <w:szCs w:val="24"/>
          <w:highlight w:val="none"/>
          <w:lang w:val="pt-BR"/>
        </w:rPr>
        <w:t xml:space="preserve">áquina por meio de um montador ou </w:t>
      </w:r>
      <w:r>
        <w:rPr>
          <w:rFonts w:ascii="Times New Roman" w:hAnsi="Times New Roman" w:eastAsia="Times New Roman" w:cs="Times New Roman"/>
          <w:b w:val="0"/>
          <w:bCs w:val="0"/>
          <w:i/>
          <w:iCs/>
          <w:color w:val="000000" w:themeColor="text1"/>
          <w:sz w:val="24"/>
          <w:szCs w:val="24"/>
          <w:highlight w:val="none"/>
          <w:lang w:val="pt-BR"/>
        </w:rPr>
        <w:t xml:space="preserve">assembler </w:t>
      </w:r>
      <w:r>
        <w:rPr>
          <w:rFonts w:ascii="Times New Roman" w:hAnsi="Times New Roman" w:eastAsia="Times New Roman" w:cs="Times New Roman"/>
          <w:b w:val="0"/>
          <w:bCs w:val="0"/>
          <w:color w:val="000000" w:themeColor="text1"/>
          <w:sz w:val="24"/>
          <w:szCs w:val="24"/>
          <w:highlight w:val="none"/>
          <w:lang w:val="pt-BR"/>
        </w:rPr>
        <w:t xml:space="preserve">(Telegraph, 2022).</w:t>
      </w:r>
      <w:r>
        <w:rPr>
          <w:rFonts w:ascii="Times New Roman" w:hAnsi="Times New Roman" w:eastAsia="Times New Roman" w:cs="Times New Roman"/>
          <w:b w:val="0"/>
          <w:bCs w:val="0"/>
          <w:i w:val="0"/>
          <w:color w:val="000000" w:themeColor="text1"/>
          <w:sz w:val="24"/>
          <w:szCs w:val="24"/>
          <w:highlight w:val="none"/>
        </w:rPr>
      </w:r>
      <w:r>
        <w:rPr>
          <w:rFonts w:ascii="Times New Roman" w:hAnsi="Times New Roman" w:eastAsia="Times New Roman" w:cs="Times New Roman"/>
          <w:b w:val="0"/>
          <w:bCs w:val="0"/>
          <w:i w:val="0"/>
          <w:color w:val="000000" w:themeColor="text1"/>
          <w:sz w:val="24"/>
          <w:szCs w:val="24"/>
          <w:highlight w:val="none"/>
        </w:rPr>
      </w:r>
    </w:p>
    <w:p>
      <w:pPr>
        <w:pStyle w:val="895"/>
        <w:pBdr/>
        <w:spacing/>
        <w:ind/>
        <w:rPr>
          <w:rFonts w:ascii="Times New Roman" w:hAnsi="Times New Roman" w:eastAsia="Times New Roman" w:cs="Times New Roman"/>
          <w:b/>
          <w:bCs/>
          <w:color w:val="000000" w:themeColor="text1"/>
          <w:sz w:val="24"/>
          <w:szCs w:val="24"/>
          <w:highlight w:val="none"/>
          <w:lang w:val="pt-BR"/>
        </w:rPr>
      </w:pPr>
      <w:r/>
      <w:bookmarkStart w:id="12" w:name="_Toc12"/>
      <w:r>
        <w:rPr>
          <w:rFonts w:ascii="Times New Roman" w:hAnsi="Times New Roman" w:eastAsia="Times New Roman" w:cs="Times New Roman"/>
          <w:b/>
          <w:bCs/>
          <w:color w:val="000000" w:themeColor="text1"/>
          <w:sz w:val="24"/>
          <w:szCs w:val="24"/>
          <w:highlight w:val="none"/>
          <w:lang w:val="pt-BR"/>
        </w:rPr>
        <w:t xml:space="preserve">1.1.11 Mary Kenneth Keller</w:t>
      </w:r>
      <w:bookmarkEnd w:id="12"/>
      <w:r>
        <w:rPr>
          <w:rFonts w:ascii="Times New Roman" w:hAnsi="Times New Roman" w:eastAsia="Times New Roman" w:cs="Times New Roman"/>
          <w:b/>
          <w:bCs/>
          <w:color w:val="000000" w:themeColor="text1"/>
          <w:sz w:val="24"/>
          <w:szCs w:val="24"/>
          <w:highlight w:val="none"/>
          <w:lang w:val="pt-BR"/>
        </w:rPr>
      </w:r>
      <w:r>
        <w:rPr>
          <w:rFonts w:ascii="Times New Roman" w:hAnsi="Times New Roman" w:eastAsia="Times New Roman" w:cs="Times New Roman"/>
          <w:b/>
          <w:bCs/>
          <w:color w:val="000000" w:themeColor="text1"/>
          <w:sz w:val="24"/>
          <w:szCs w:val="24"/>
          <w:highlight w:val="none"/>
          <w:lang w:val="pt-BR"/>
        </w:rPr>
      </w:r>
    </w:p>
    <w:p>
      <w:pPr>
        <w:pBdr/>
        <w:spacing w:line="360" w:lineRule="auto"/>
        <w:ind w:firstLine="0"/>
        <w:jc w:val="both"/>
        <w:rPr>
          <w:rFonts w:ascii="Times New Roman" w:hAnsi="Times New Roman" w:eastAsia="Times New Roman" w:cs="Times New Roman"/>
          <w:b w:val="0"/>
          <w:bCs w:val="0"/>
          <w:i w:val="0"/>
          <w:color w:val="000000" w:themeColor="text1"/>
          <w:sz w:val="24"/>
          <w:szCs w:val="24"/>
          <w:highlight w:val="none"/>
          <w:lang w:val="pt-BR"/>
        </w:rPr>
      </w:pPr>
      <w:r>
        <w:rPr>
          <w:rFonts w:ascii="Times New Roman" w:hAnsi="Times New Roman" w:eastAsia="Times New Roman" w:cs="Times New Roman"/>
          <w:b w:val="0"/>
          <w:bCs w:val="0"/>
          <w:color w:val="000000" w:themeColor="text1"/>
          <w:sz w:val="24"/>
          <w:szCs w:val="24"/>
          <w:highlight w:val="none"/>
          <w:lang w:val="pt-BR"/>
        </w:rPr>
        <w:tab/>
        <w:t xml:space="preserve">Mary Kenneth Keller (Figura 25) nasceu em Ohio, nos Estados Unidos, em 1913, foi a primeira de sua fam</w:t>
      </w:r>
      <w:r>
        <w:rPr>
          <w:rFonts w:ascii="Times New Roman" w:hAnsi="Times New Roman" w:eastAsia="Times New Roman" w:cs="Times New Roman"/>
          <w:b w:val="0"/>
          <w:bCs w:val="0"/>
          <w:color w:val="000000" w:themeColor="text1"/>
          <w:sz w:val="24"/>
          <w:szCs w:val="24"/>
          <w:highlight w:val="none"/>
          <w:lang w:val="pt-BR"/>
        </w:rPr>
        <w:t xml:space="preserve">ília a se graduar – ambos seus pais possu</w:t>
      </w:r>
      <w:r>
        <w:rPr>
          <w:rFonts w:ascii="Times New Roman" w:hAnsi="Times New Roman" w:eastAsia="Times New Roman" w:cs="Times New Roman"/>
          <w:b w:val="0"/>
          <w:bCs w:val="0"/>
          <w:color w:val="000000" w:themeColor="text1"/>
          <w:sz w:val="24"/>
          <w:szCs w:val="24"/>
          <w:highlight w:val="none"/>
          <w:lang w:val="pt-BR"/>
        </w:rPr>
        <w:t xml:space="preserve">íam at</w:t>
      </w:r>
      <w:r>
        <w:rPr>
          <w:rFonts w:ascii="Times New Roman" w:hAnsi="Times New Roman" w:eastAsia="Times New Roman" w:cs="Times New Roman"/>
          <w:b w:val="0"/>
          <w:bCs w:val="0"/>
          <w:color w:val="000000" w:themeColor="text1"/>
          <w:sz w:val="24"/>
          <w:szCs w:val="24"/>
          <w:highlight w:val="none"/>
          <w:lang w:val="pt-BR"/>
        </w:rPr>
        <w:t xml:space="preserve">é a oitava s</w:t>
      </w:r>
      <w:r>
        <w:rPr>
          <w:rFonts w:ascii="Times New Roman" w:hAnsi="Times New Roman" w:eastAsia="Times New Roman" w:cs="Times New Roman"/>
          <w:b w:val="0"/>
          <w:bCs w:val="0"/>
          <w:color w:val="000000" w:themeColor="text1"/>
          <w:sz w:val="24"/>
          <w:szCs w:val="24"/>
          <w:highlight w:val="none"/>
          <w:lang w:val="pt-BR"/>
        </w:rPr>
        <w:t xml:space="preserve">érie. Entrou na congregaç</w:t>
      </w:r>
      <w:r>
        <w:rPr>
          <w:rFonts w:ascii="Times New Roman" w:hAnsi="Times New Roman" w:eastAsia="Times New Roman" w:cs="Times New Roman"/>
          <w:b w:val="0"/>
          <w:bCs w:val="0"/>
          <w:color w:val="000000" w:themeColor="text1"/>
          <w:sz w:val="24"/>
          <w:szCs w:val="24"/>
          <w:highlight w:val="none"/>
          <w:lang w:val="pt-BR"/>
        </w:rPr>
        <w:t xml:space="preserve">ão em 1932, j</w:t>
      </w:r>
      <w:r>
        <w:rPr>
          <w:rFonts w:ascii="Times New Roman" w:hAnsi="Times New Roman" w:eastAsia="Times New Roman" w:cs="Times New Roman"/>
          <w:b w:val="0"/>
          <w:bCs w:val="0"/>
          <w:color w:val="000000" w:themeColor="text1"/>
          <w:sz w:val="24"/>
          <w:szCs w:val="24"/>
          <w:highlight w:val="none"/>
          <w:lang w:val="pt-BR"/>
        </w:rPr>
        <w:t xml:space="preserve">á perto dos seus 18 anos. Ela frequentou nos anos seguintes o </w:t>
      </w:r>
      <w:r>
        <w:rPr>
          <w:rFonts w:ascii="Times New Roman" w:hAnsi="Times New Roman" w:eastAsia="Times New Roman" w:cs="Times New Roman"/>
          <w:b w:val="0"/>
          <w:bCs w:val="0"/>
          <w:i/>
          <w:iCs/>
          <w:color w:val="000000" w:themeColor="text1"/>
          <w:sz w:val="24"/>
          <w:szCs w:val="24"/>
          <w:highlight w:val="none"/>
          <w:lang w:val="pt-BR"/>
        </w:rPr>
        <w:t xml:space="preserve">Clarke College</w:t>
      </w:r>
      <w:r>
        <w:rPr>
          <w:rFonts w:ascii="Times New Roman" w:hAnsi="Times New Roman" w:eastAsia="Times New Roman" w:cs="Times New Roman"/>
          <w:b w:val="0"/>
          <w:bCs w:val="0"/>
          <w:color w:val="000000" w:themeColor="text1"/>
          <w:sz w:val="24"/>
          <w:szCs w:val="24"/>
          <w:highlight w:val="none"/>
          <w:lang w:val="pt-BR"/>
        </w:rPr>
        <w:t xml:space="preserve"> e o </w:t>
      </w:r>
      <w:r>
        <w:rPr>
          <w:rFonts w:ascii="Times New Roman" w:hAnsi="Times New Roman" w:eastAsia="Times New Roman" w:cs="Times New Roman"/>
          <w:b w:val="0"/>
          <w:bCs w:val="0"/>
          <w:i/>
          <w:iCs/>
          <w:color w:val="000000" w:themeColor="text1"/>
          <w:sz w:val="24"/>
          <w:szCs w:val="24"/>
          <w:highlight w:val="none"/>
          <w:lang w:val="pt-BR"/>
        </w:rPr>
        <w:t xml:space="preserve">Mundelein College</w:t>
      </w:r>
      <w:r>
        <w:rPr>
          <w:rFonts w:ascii="Times New Roman" w:hAnsi="Times New Roman" w:eastAsia="Times New Roman" w:cs="Times New Roman"/>
          <w:b w:val="0"/>
          <w:bCs w:val="0"/>
          <w:i w:val="0"/>
          <w:iCs w:val="0"/>
          <w:color w:val="000000" w:themeColor="text1"/>
          <w:sz w:val="24"/>
          <w:szCs w:val="24"/>
          <w:highlight w:val="none"/>
          <w:lang w:val="pt-BR"/>
        </w:rPr>
        <w:t xml:space="preserve">, ambos fundados pela congragaç</w:t>
      </w:r>
      <w:r>
        <w:rPr>
          <w:rFonts w:ascii="Times New Roman" w:hAnsi="Times New Roman" w:eastAsia="Times New Roman" w:cs="Times New Roman"/>
          <w:b w:val="0"/>
          <w:bCs w:val="0"/>
          <w:i w:val="0"/>
          <w:iCs w:val="0"/>
          <w:color w:val="000000" w:themeColor="text1"/>
          <w:sz w:val="24"/>
          <w:szCs w:val="24"/>
          <w:highlight w:val="none"/>
          <w:lang w:val="pt-BR"/>
        </w:rPr>
        <w:t xml:space="preserve">ão BVM (</w:t>
      </w:r>
      <w:r>
        <w:rPr>
          <w:rFonts w:ascii="Times New Roman" w:hAnsi="Times New Roman" w:eastAsia="Times New Roman" w:cs="Times New Roman"/>
          <w:b w:val="0"/>
          <w:bCs w:val="0"/>
          <w:i/>
          <w:iCs/>
          <w:color w:val="000000" w:themeColor="text1"/>
          <w:sz w:val="24"/>
          <w:szCs w:val="24"/>
          <w:highlight w:val="none"/>
          <w:lang w:val="pt-BR"/>
        </w:rPr>
        <w:t xml:space="preserve">Blessed Virgin Mary</w:t>
      </w:r>
      <w:r>
        <w:rPr>
          <w:rFonts w:ascii="Times New Roman" w:hAnsi="Times New Roman" w:eastAsia="Times New Roman" w:cs="Times New Roman"/>
          <w:b w:val="0"/>
          <w:bCs w:val="0"/>
          <w:i w:val="0"/>
          <w:iCs w:val="0"/>
          <w:color w:val="000000" w:themeColor="text1"/>
          <w:sz w:val="24"/>
          <w:szCs w:val="24"/>
          <w:highlight w:val="none"/>
          <w:lang w:val="pt-BR"/>
        </w:rPr>
        <w:t xml:space="preserve">), no qual conseguiu o diploma de Ci</w:t>
      </w:r>
      <w:r>
        <w:rPr>
          <w:rFonts w:ascii="Times New Roman" w:hAnsi="Times New Roman" w:eastAsia="Times New Roman" w:cs="Times New Roman"/>
          <w:b w:val="0"/>
          <w:bCs w:val="0"/>
          <w:i w:val="0"/>
          <w:iCs w:val="0"/>
          <w:color w:val="000000" w:themeColor="text1"/>
          <w:sz w:val="24"/>
          <w:szCs w:val="24"/>
          <w:highlight w:val="none"/>
          <w:lang w:val="pt-BR"/>
        </w:rPr>
        <w:t xml:space="preserve">ências Matem</w:t>
      </w:r>
      <w:r>
        <w:rPr>
          <w:rFonts w:ascii="Times New Roman" w:hAnsi="Times New Roman" w:eastAsia="Times New Roman" w:cs="Times New Roman"/>
          <w:b w:val="0"/>
          <w:bCs w:val="0"/>
          <w:i w:val="0"/>
          <w:iCs w:val="0"/>
          <w:color w:val="000000" w:themeColor="text1"/>
          <w:sz w:val="24"/>
          <w:szCs w:val="24"/>
          <w:highlight w:val="none"/>
          <w:lang w:val="pt-BR"/>
        </w:rPr>
        <w:t xml:space="preserve">áticas, com especializaç</w:t>
      </w:r>
      <w:r>
        <w:rPr>
          <w:rFonts w:ascii="Times New Roman" w:hAnsi="Times New Roman" w:eastAsia="Times New Roman" w:cs="Times New Roman"/>
          <w:b w:val="0"/>
          <w:bCs w:val="0"/>
          <w:i w:val="0"/>
          <w:iCs w:val="0"/>
          <w:color w:val="000000" w:themeColor="text1"/>
          <w:sz w:val="24"/>
          <w:szCs w:val="24"/>
          <w:highlight w:val="none"/>
          <w:lang w:val="pt-BR"/>
        </w:rPr>
        <w:t xml:space="preserve">ão secund</w:t>
      </w:r>
      <w:r>
        <w:rPr>
          <w:rFonts w:ascii="Times New Roman" w:hAnsi="Times New Roman" w:eastAsia="Times New Roman" w:cs="Times New Roman"/>
          <w:b w:val="0"/>
          <w:bCs w:val="0"/>
          <w:i w:val="0"/>
          <w:iCs w:val="0"/>
          <w:color w:val="000000" w:themeColor="text1"/>
          <w:sz w:val="24"/>
          <w:szCs w:val="24"/>
          <w:highlight w:val="none"/>
          <w:lang w:val="pt-BR"/>
        </w:rPr>
        <w:t xml:space="preserve">ária em Latim (Mendez, 2023).</w:t>
      </w:r>
      <w:r>
        <w:rPr>
          <w:rFonts w:ascii="Times New Roman" w:hAnsi="Times New Roman" w:eastAsia="Times New Roman" w:cs="Times New Roman"/>
          <w:b w:val="0"/>
          <w:bCs w:val="0"/>
          <w:i w:val="0"/>
          <w:color w:val="000000" w:themeColor="text1"/>
          <w:sz w:val="24"/>
          <w:szCs w:val="24"/>
          <w:highlight w:val="none"/>
          <w:lang w:val="pt-BR"/>
        </w:rPr>
      </w:r>
      <w:r>
        <w:rPr>
          <w:rFonts w:ascii="Times New Roman" w:hAnsi="Times New Roman" w:eastAsia="Times New Roman" w:cs="Times New Roman"/>
          <w:b w:val="0"/>
          <w:bCs w:val="0"/>
          <w:i w:val="0"/>
          <w:color w:val="000000" w:themeColor="text1"/>
          <w:sz w:val="24"/>
          <w:szCs w:val="24"/>
          <w:highlight w:val="none"/>
          <w:lang w:val="pt-BR"/>
        </w:rPr>
      </w:r>
    </w:p>
    <w:p>
      <w:pPr>
        <w:pBdr/>
        <w:spacing w:line="360" w:lineRule="auto"/>
        <w:ind w:firstLine="708"/>
        <w:jc w:val="both"/>
        <w:rPr>
          <w:rFonts w:ascii="Times New Roman" w:hAnsi="Times New Roman" w:eastAsia="Times New Roman" w:cs="Times New Roman"/>
          <w:b w:val="0"/>
          <w:bCs w:val="0"/>
          <w:i w:val="0"/>
          <w:color w:val="000000" w:themeColor="text1"/>
          <w:sz w:val="24"/>
          <w:szCs w:val="24"/>
          <w:highlight w:val="none"/>
          <w:lang w:val="pt-BR"/>
        </w:rPr>
      </w:pPr>
      <w:r>
        <w:rPr>
          <w:rFonts w:ascii="Times New Roman" w:hAnsi="Times New Roman" w:eastAsia="Times New Roman" w:cs="Times New Roman"/>
          <w:b w:val="0"/>
          <w:bCs w:val="0"/>
          <w:i w:val="0"/>
          <w:iCs w:val="0"/>
          <w:color w:val="000000" w:themeColor="text1"/>
          <w:sz w:val="24"/>
          <w:szCs w:val="24"/>
          <w:highlight w:val="none"/>
          <w:lang w:val="pt-BR"/>
        </w:rPr>
        <w:t xml:space="preserve">Sua dissertaç</w:t>
      </w:r>
      <w:r>
        <w:rPr>
          <w:rFonts w:ascii="Times New Roman" w:hAnsi="Times New Roman" w:eastAsia="Times New Roman" w:cs="Times New Roman"/>
          <w:b w:val="0"/>
          <w:bCs w:val="0"/>
          <w:i w:val="0"/>
          <w:iCs w:val="0"/>
          <w:color w:val="000000" w:themeColor="text1"/>
          <w:sz w:val="24"/>
          <w:szCs w:val="24"/>
          <w:highlight w:val="none"/>
          <w:lang w:val="pt-BR"/>
        </w:rPr>
        <w:t xml:space="preserve">ão </w:t>
      </w:r>
      <w:r>
        <w:rPr>
          <w:rFonts w:ascii="Times New Roman" w:hAnsi="Times New Roman" w:eastAsia="Times New Roman" w:cs="Times New Roman"/>
          <w:b w:val="0"/>
          <w:bCs w:val="0"/>
          <w:i w:val="0"/>
          <w:iCs w:val="0"/>
          <w:color w:val="000000" w:themeColor="text1"/>
          <w:sz w:val="24"/>
          <w:szCs w:val="24"/>
          <w:highlight w:val="none"/>
          <w:lang w:val="pt-BR"/>
        </w:rPr>
        <w:t xml:space="preserve">"Inferência Indutiva em Padrões Gerados por Computador", nos meados de 1960, ocorreu pois, 20 anos antes, participou de um workshop sobre educaç</w:t>
      </w:r>
      <w:r>
        <w:rPr>
          <w:rFonts w:ascii="Times New Roman" w:hAnsi="Times New Roman" w:eastAsia="Times New Roman" w:cs="Times New Roman"/>
          <w:b w:val="0"/>
          <w:bCs w:val="0"/>
          <w:i w:val="0"/>
          <w:iCs w:val="0"/>
          <w:color w:val="000000" w:themeColor="text1"/>
          <w:sz w:val="24"/>
          <w:szCs w:val="24"/>
          <w:highlight w:val="none"/>
          <w:lang w:val="pt-BR"/>
        </w:rPr>
        <w:t xml:space="preserve">ão computacional no Darthmouth College. O seu estudo buscava criar automaticamente a en</w:t>
      </w:r>
      <w:r>
        <w:rPr>
          <w:rFonts w:ascii="Times New Roman" w:hAnsi="Times New Roman" w:eastAsia="Times New Roman" w:cs="Times New Roman"/>
          <w:b w:val="0"/>
          <w:bCs w:val="0"/>
          <w:i w:val="0"/>
          <w:iCs w:val="0"/>
          <w:color w:val="000000" w:themeColor="text1"/>
          <w:sz w:val="24"/>
          <w:szCs w:val="24"/>
          <w:highlight w:val="none"/>
          <w:lang w:val="pt-BR"/>
        </w:rPr>
        <w:t xml:space="preserve">ésima express</w:t>
      </w:r>
      <w:r>
        <w:rPr>
          <w:rFonts w:ascii="Times New Roman" w:hAnsi="Times New Roman" w:eastAsia="Times New Roman" w:cs="Times New Roman"/>
          <w:b w:val="0"/>
          <w:bCs w:val="0"/>
          <w:i w:val="0"/>
          <w:iCs w:val="0"/>
          <w:color w:val="000000" w:themeColor="text1"/>
          <w:sz w:val="24"/>
          <w:szCs w:val="24"/>
          <w:highlight w:val="none"/>
          <w:lang w:val="pt-BR"/>
        </w:rPr>
        <w:t xml:space="preserve">ão matem</w:t>
      </w:r>
      <w:r>
        <w:rPr>
          <w:rFonts w:ascii="Times New Roman" w:hAnsi="Times New Roman" w:eastAsia="Times New Roman" w:cs="Times New Roman"/>
          <w:b w:val="0"/>
          <w:bCs w:val="0"/>
          <w:i w:val="0"/>
          <w:iCs w:val="0"/>
          <w:color w:val="000000" w:themeColor="text1"/>
          <w:sz w:val="24"/>
          <w:szCs w:val="24"/>
          <w:highlight w:val="none"/>
          <w:lang w:val="pt-BR"/>
        </w:rPr>
        <w:t xml:space="preserve">ática de uma s</w:t>
      </w:r>
      <w:r>
        <w:rPr>
          <w:rFonts w:ascii="Times New Roman" w:hAnsi="Times New Roman" w:eastAsia="Times New Roman" w:cs="Times New Roman"/>
          <w:b w:val="0"/>
          <w:bCs w:val="0"/>
          <w:i w:val="0"/>
          <w:iCs w:val="0"/>
          <w:color w:val="000000" w:themeColor="text1"/>
          <w:sz w:val="24"/>
          <w:szCs w:val="24"/>
          <w:highlight w:val="none"/>
          <w:lang w:val="pt-BR"/>
        </w:rPr>
        <w:t xml:space="preserve">érie, a partir das primeiras k express</w:t>
      </w:r>
      <w:r>
        <w:rPr>
          <w:rFonts w:ascii="Times New Roman" w:hAnsi="Times New Roman" w:eastAsia="Times New Roman" w:cs="Times New Roman"/>
          <w:b w:val="0"/>
          <w:bCs w:val="0"/>
          <w:i w:val="0"/>
          <w:iCs w:val="0"/>
          <w:color w:val="000000" w:themeColor="text1"/>
          <w:sz w:val="24"/>
          <w:szCs w:val="24"/>
          <w:highlight w:val="none"/>
          <w:lang w:val="pt-BR"/>
        </w:rPr>
        <w:t xml:space="preserve">ões. Para validar sua teoria, ela criou um programa em FORTRAN que calculava a en</w:t>
      </w:r>
      <w:r>
        <w:rPr>
          <w:rFonts w:ascii="Times New Roman" w:hAnsi="Times New Roman" w:eastAsia="Times New Roman" w:cs="Times New Roman"/>
          <w:b w:val="0"/>
          <w:bCs w:val="0"/>
          <w:i w:val="0"/>
          <w:iCs w:val="0"/>
          <w:color w:val="000000" w:themeColor="text1"/>
          <w:sz w:val="24"/>
          <w:szCs w:val="24"/>
          <w:highlight w:val="none"/>
          <w:lang w:val="pt-BR"/>
        </w:rPr>
        <w:t xml:space="preserve">ésima  derivada de uma funç</w:t>
      </w:r>
      <w:r>
        <w:rPr>
          <w:rFonts w:ascii="Times New Roman" w:hAnsi="Times New Roman" w:eastAsia="Times New Roman" w:cs="Times New Roman"/>
          <w:b w:val="0"/>
          <w:bCs w:val="0"/>
          <w:i w:val="0"/>
          <w:iCs w:val="0"/>
          <w:color w:val="000000" w:themeColor="text1"/>
          <w:sz w:val="24"/>
          <w:szCs w:val="24"/>
          <w:highlight w:val="none"/>
          <w:lang w:val="pt-BR"/>
        </w:rPr>
        <w:t xml:space="preserve">ão, usando as k primeiras derivadas. O intuito de Kenneth era mostrar que era poss</w:t>
      </w:r>
      <w:r>
        <w:rPr>
          <w:rFonts w:ascii="Times New Roman" w:hAnsi="Times New Roman" w:eastAsia="Times New Roman" w:cs="Times New Roman"/>
          <w:b w:val="0"/>
          <w:bCs w:val="0"/>
          <w:i w:val="0"/>
          <w:iCs w:val="0"/>
          <w:color w:val="000000" w:themeColor="text1"/>
          <w:sz w:val="24"/>
          <w:szCs w:val="24"/>
          <w:highlight w:val="none"/>
          <w:lang w:val="pt-BR"/>
        </w:rPr>
        <w:t xml:space="preserve">ível realizar tarefas matem</w:t>
      </w:r>
      <w:r>
        <w:rPr>
          <w:rFonts w:ascii="Times New Roman" w:hAnsi="Times New Roman" w:eastAsia="Times New Roman" w:cs="Times New Roman"/>
          <w:b w:val="0"/>
          <w:bCs w:val="0"/>
          <w:i w:val="0"/>
          <w:iCs w:val="0"/>
          <w:color w:val="000000" w:themeColor="text1"/>
          <w:sz w:val="24"/>
          <w:szCs w:val="24"/>
          <w:highlight w:val="none"/>
          <w:lang w:val="pt-BR"/>
        </w:rPr>
        <w:t xml:space="preserve">áticas, como a diferenciaç</w:t>
      </w:r>
      <w:r>
        <w:rPr>
          <w:rFonts w:ascii="Times New Roman" w:hAnsi="Times New Roman" w:eastAsia="Times New Roman" w:cs="Times New Roman"/>
          <w:b w:val="0"/>
          <w:bCs w:val="0"/>
          <w:i w:val="0"/>
          <w:iCs w:val="0"/>
          <w:color w:val="000000" w:themeColor="text1"/>
          <w:sz w:val="24"/>
          <w:szCs w:val="24"/>
          <w:highlight w:val="none"/>
          <w:lang w:val="pt-BR"/>
        </w:rPr>
        <w:t xml:space="preserve">ão, por um modelo de aprendizado. Essa abordagem voltou a se tornar um tema forte da matem</w:t>
      </w:r>
      <w:r>
        <w:rPr>
          <w:rFonts w:ascii="Times New Roman" w:hAnsi="Times New Roman" w:eastAsia="Times New Roman" w:cs="Times New Roman"/>
          <w:b w:val="0"/>
          <w:bCs w:val="0"/>
          <w:i w:val="0"/>
          <w:iCs w:val="0"/>
          <w:color w:val="000000" w:themeColor="text1"/>
          <w:sz w:val="24"/>
          <w:szCs w:val="24"/>
          <w:highlight w:val="none"/>
          <w:lang w:val="pt-BR"/>
        </w:rPr>
        <w:t xml:space="preserve">ática em funç</w:t>
      </w:r>
      <w:r>
        <w:rPr>
          <w:rFonts w:ascii="Times New Roman" w:hAnsi="Times New Roman" w:eastAsia="Times New Roman" w:cs="Times New Roman"/>
          <w:b w:val="0"/>
          <w:bCs w:val="0"/>
          <w:i w:val="0"/>
          <w:iCs w:val="0"/>
          <w:color w:val="000000" w:themeColor="text1"/>
          <w:sz w:val="24"/>
          <w:szCs w:val="24"/>
          <w:highlight w:val="none"/>
          <w:lang w:val="pt-BR"/>
        </w:rPr>
        <w:t xml:space="preserve">ão dos modelos de aprendizagem profundos (“</w:t>
      </w:r>
      <w:r>
        <w:rPr>
          <w:rFonts w:ascii="Times New Roman" w:hAnsi="Times New Roman" w:eastAsia="Times New Roman" w:cs="Times New Roman"/>
          <w:b w:val="0"/>
          <w:bCs w:val="0"/>
          <w:i/>
          <w:iCs/>
          <w:color w:val="000000" w:themeColor="text1"/>
          <w:sz w:val="24"/>
          <w:szCs w:val="24"/>
          <w:highlight w:val="none"/>
          <w:lang w:val="pt-BR"/>
        </w:rPr>
        <w:t xml:space="preserve">deep learning”</w:t>
      </w:r>
      <w:r>
        <w:rPr>
          <w:rFonts w:ascii="Times New Roman" w:hAnsi="Times New Roman" w:eastAsia="Times New Roman" w:cs="Times New Roman"/>
          <w:b w:val="0"/>
          <w:bCs w:val="0"/>
          <w:i w:val="0"/>
          <w:iCs w:val="0"/>
          <w:color w:val="000000" w:themeColor="text1"/>
          <w:sz w:val="24"/>
          <w:szCs w:val="24"/>
          <w:highlight w:val="none"/>
          <w:lang w:val="pt-BR"/>
        </w:rPr>
        <w:t xml:space="preserve">) (Head, O’Leary, 2023).</w:t>
      </w:r>
      <w:r>
        <w:rPr>
          <w:rFonts w:ascii="Times New Roman" w:hAnsi="Times New Roman" w:eastAsia="Times New Roman" w:cs="Times New Roman"/>
          <w:b w:val="0"/>
          <w:bCs w:val="0"/>
          <w:i w:val="0"/>
          <w:color w:val="000000" w:themeColor="text1"/>
          <w:sz w:val="24"/>
          <w:szCs w:val="24"/>
          <w:highlight w:val="none"/>
          <w:lang w:val="pt-BR"/>
        </w:rPr>
      </w:r>
      <w:r>
        <w:rPr>
          <w:rFonts w:ascii="Times New Roman" w:hAnsi="Times New Roman" w:eastAsia="Times New Roman" w:cs="Times New Roman"/>
          <w:b w:val="0"/>
          <w:bCs w:val="0"/>
          <w:i w:val="0"/>
          <w:color w:val="000000" w:themeColor="text1"/>
          <w:sz w:val="24"/>
          <w:szCs w:val="24"/>
          <w:highlight w:val="none"/>
          <w:lang w:val="pt-BR"/>
        </w:rPr>
      </w:r>
    </w:p>
    <w:p>
      <w:pPr>
        <w:pBdr/>
        <w:spacing w:line="360" w:lineRule="auto"/>
        <w:ind w:firstLine="708"/>
        <w:jc w:val="both"/>
        <w:rPr>
          <w:rFonts w:ascii="Times New Roman" w:hAnsi="Times New Roman" w:eastAsia="Times New Roman" w:cs="Times New Roman"/>
          <w:b w:val="0"/>
          <w:bCs w:val="0"/>
          <w:i w:val="0"/>
          <w:color w:val="000000" w:themeColor="text1"/>
          <w:sz w:val="24"/>
          <w:szCs w:val="24"/>
          <w:highlight w:val="none"/>
          <w:lang w:val="pt-BR"/>
        </w:rPr>
      </w:pPr>
      <w:r>
        <w:rPr>
          <w:rFonts w:ascii="Times New Roman" w:hAnsi="Times New Roman" w:eastAsia="Times New Roman" w:cs="Times New Roman"/>
          <w:b w:val="0"/>
          <w:bCs w:val="0"/>
          <w:i w:val="0"/>
          <w:iCs w:val="0"/>
          <w:color w:val="000000" w:themeColor="text1"/>
          <w:sz w:val="24"/>
          <w:szCs w:val="24"/>
          <w:highlight w:val="none"/>
          <w:lang w:val="pt-BR"/>
        </w:rPr>
        <w:t xml:space="preserve">Em 1958, Kenneth trabalhou no desenvolvimento de uma fam</w:t>
      </w:r>
      <w:r>
        <w:rPr>
          <w:rFonts w:ascii="Times New Roman" w:hAnsi="Times New Roman" w:eastAsia="Times New Roman" w:cs="Times New Roman"/>
          <w:b w:val="0"/>
          <w:bCs w:val="0"/>
          <w:i w:val="0"/>
          <w:iCs w:val="0"/>
          <w:color w:val="000000" w:themeColor="text1"/>
          <w:sz w:val="24"/>
          <w:szCs w:val="24"/>
          <w:highlight w:val="none"/>
          <w:lang w:val="pt-BR"/>
        </w:rPr>
        <w:t xml:space="preserve">ília de</w:t>
      </w:r>
      <w:r>
        <w:rPr>
          <w:rFonts w:ascii="Times New Roman" w:hAnsi="Times New Roman" w:eastAsia="Times New Roman" w:cs="Times New Roman"/>
          <w:b w:val="0"/>
          <w:bCs w:val="0"/>
          <w:i w:val="0"/>
          <w:iCs w:val="0"/>
          <w:color w:val="000000" w:themeColor="text1"/>
          <w:sz w:val="24"/>
          <w:szCs w:val="24"/>
          <w:highlight w:val="none"/>
          <w:lang w:val="pt-BR"/>
        </w:rPr>
        <w:t xml:space="preserve"> linguagem de programaç</w:t>
      </w:r>
      <w:r>
        <w:rPr>
          <w:rFonts w:ascii="Times New Roman" w:hAnsi="Times New Roman" w:eastAsia="Times New Roman" w:cs="Times New Roman"/>
          <w:b w:val="0"/>
          <w:bCs w:val="0"/>
          <w:i w:val="0"/>
          <w:iCs w:val="0"/>
          <w:color w:val="000000" w:themeColor="text1"/>
          <w:sz w:val="24"/>
          <w:szCs w:val="24"/>
          <w:highlight w:val="none"/>
          <w:lang w:val="pt-BR"/>
        </w:rPr>
        <w:t xml:space="preserve">ão BASIC (Figura 24), que significa </w:t>
      </w:r>
      <w:r>
        <w:rPr>
          <w:rFonts w:ascii="Times New Roman" w:hAnsi="Times New Roman" w:eastAsia="Times New Roman" w:cs="Times New Roman"/>
          <w:b w:val="0"/>
          <w:bCs w:val="0"/>
          <w:i/>
          <w:iCs/>
          <w:color w:val="000000" w:themeColor="text1"/>
          <w:sz w:val="24"/>
          <w:szCs w:val="24"/>
          <w:highlight w:val="none"/>
          <w:lang w:val="pt-BR"/>
        </w:rPr>
        <w:t xml:space="preserve">Beginner’s All-purpose Symbolic Instruction</w:t>
      </w:r>
      <w:r>
        <w:rPr>
          <w:rFonts w:ascii="Times New Roman" w:hAnsi="Times New Roman" w:eastAsia="Times New Roman" w:cs="Times New Roman"/>
          <w:b w:val="0"/>
          <w:bCs w:val="0"/>
          <w:i w:val="0"/>
          <w:iCs w:val="0"/>
          <w:color w:val="000000" w:themeColor="text1"/>
          <w:sz w:val="24"/>
          <w:szCs w:val="24"/>
          <w:highlight w:val="none"/>
          <w:lang w:val="pt-BR"/>
        </w:rPr>
        <w:t xml:space="preserve">, uma s</w:t>
      </w:r>
      <w:r>
        <w:rPr>
          <w:rFonts w:ascii="Times New Roman" w:hAnsi="Times New Roman" w:eastAsia="Times New Roman" w:cs="Times New Roman"/>
          <w:b w:val="0"/>
          <w:bCs w:val="0"/>
          <w:i w:val="0"/>
          <w:iCs w:val="0"/>
          <w:color w:val="000000" w:themeColor="text1"/>
          <w:sz w:val="24"/>
          <w:szCs w:val="24"/>
          <w:highlight w:val="none"/>
          <w:lang w:val="pt-BR"/>
        </w:rPr>
        <w:t xml:space="preserve">érie de instruç</w:t>
      </w:r>
      <w:r>
        <w:rPr>
          <w:rFonts w:ascii="Times New Roman" w:hAnsi="Times New Roman" w:eastAsia="Times New Roman" w:cs="Times New Roman"/>
          <w:b w:val="0"/>
          <w:bCs w:val="0"/>
          <w:i w:val="0"/>
          <w:iCs w:val="0"/>
          <w:color w:val="000000" w:themeColor="text1"/>
          <w:sz w:val="24"/>
          <w:szCs w:val="24"/>
          <w:highlight w:val="none"/>
          <w:lang w:val="pt-BR"/>
        </w:rPr>
        <w:t xml:space="preserve">ões simb</w:t>
      </w:r>
      <w:r>
        <w:rPr>
          <w:rFonts w:ascii="Times New Roman" w:hAnsi="Times New Roman" w:eastAsia="Times New Roman" w:cs="Times New Roman"/>
          <w:b w:val="0"/>
          <w:bCs w:val="0"/>
          <w:i w:val="0"/>
          <w:iCs w:val="0"/>
          <w:color w:val="000000" w:themeColor="text1"/>
          <w:sz w:val="24"/>
          <w:szCs w:val="24"/>
          <w:highlight w:val="none"/>
          <w:lang w:val="pt-BR"/>
        </w:rPr>
        <w:t xml:space="preserve">ólicas acess</w:t>
      </w:r>
      <w:r>
        <w:rPr>
          <w:rFonts w:ascii="Times New Roman" w:hAnsi="Times New Roman" w:eastAsia="Times New Roman" w:cs="Times New Roman"/>
          <w:b w:val="0"/>
          <w:bCs w:val="0"/>
          <w:i w:val="0"/>
          <w:iCs w:val="0"/>
          <w:color w:val="000000" w:themeColor="text1"/>
          <w:sz w:val="24"/>
          <w:szCs w:val="24"/>
          <w:highlight w:val="none"/>
          <w:lang w:val="pt-BR"/>
        </w:rPr>
        <w:t xml:space="preserve">íveis para aquelas pessoas fora do campo da matem</w:t>
      </w:r>
      <w:r>
        <w:rPr>
          <w:rFonts w:ascii="Times New Roman" w:hAnsi="Times New Roman" w:eastAsia="Times New Roman" w:cs="Times New Roman"/>
          <w:b w:val="0"/>
          <w:bCs w:val="0"/>
          <w:i w:val="0"/>
          <w:iCs w:val="0"/>
          <w:color w:val="000000" w:themeColor="text1"/>
          <w:sz w:val="24"/>
          <w:szCs w:val="24"/>
          <w:highlight w:val="none"/>
          <w:lang w:val="pt-BR"/>
        </w:rPr>
        <w:t xml:space="preserve">ática, para que pudessem programar tamb</w:t>
      </w:r>
      <w:r>
        <w:rPr>
          <w:rFonts w:ascii="Times New Roman" w:hAnsi="Times New Roman" w:eastAsia="Times New Roman" w:cs="Times New Roman"/>
          <w:b w:val="0"/>
          <w:bCs w:val="0"/>
          <w:i w:val="0"/>
          <w:iCs w:val="0"/>
          <w:color w:val="000000" w:themeColor="text1"/>
          <w:sz w:val="24"/>
          <w:szCs w:val="24"/>
          <w:highlight w:val="none"/>
          <w:lang w:val="pt-BR"/>
        </w:rPr>
        <w:t xml:space="preserve">ém. S</w:t>
      </w:r>
      <w:r>
        <w:rPr>
          <w:rFonts w:ascii="Times New Roman" w:hAnsi="Times New Roman" w:eastAsia="Times New Roman" w:cs="Times New Roman"/>
          <w:b w:val="0"/>
          <w:bCs w:val="0"/>
          <w:i w:val="0"/>
          <w:iCs w:val="0"/>
          <w:color w:val="000000" w:themeColor="text1"/>
          <w:sz w:val="24"/>
          <w:szCs w:val="24"/>
          <w:highlight w:val="none"/>
          <w:lang w:val="pt-BR"/>
        </w:rPr>
        <w:t xml:space="preserve">ão consideradas de alto-n</w:t>
      </w:r>
      <w:r>
        <w:rPr>
          <w:rFonts w:ascii="Times New Roman" w:hAnsi="Times New Roman" w:eastAsia="Times New Roman" w:cs="Times New Roman"/>
          <w:b w:val="0"/>
          <w:bCs w:val="0"/>
          <w:i w:val="0"/>
          <w:iCs w:val="0"/>
          <w:color w:val="000000" w:themeColor="text1"/>
          <w:sz w:val="24"/>
          <w:szCs w:val="24"/>
          <w:highlight w:val="none"/>
          <w:lang w:val="pt-BR"/>
        </w:rPr>
        <w:t xml:space="preserve">ível porque buscam traduzir a linguagem de m</w:t>
      </w:r>
      <w:r>
        <w:rPr>
          <w:rFonts w:ascii="Times New Roman" w:hAnsi="Times New Roman" w:eastAsia="Times New Roman" w:cs="Times New Roman"/>
          <w:b w:val="0"/>
          <w:bCs w:val="0"/>
          <w:i w:val="0"/>
          <w:iCs w:val="0"/>
          <w:color w:val="000000" w:themeColor="text1"/>
          <w:sz w:val="24"/>
          <w:szCs w:val="24"/>
          <w:highlight w:val="none"/>
          <w:lang w:val="pt-BR"/>
        </w:rPr>
        <w:t xml:space="preserve">áquina. Vale ressaltar que nas d</w:t>
      </w:r>
      <w:r>
        <w:rPr>
          <w:rFonts w:ascii="Times New Roman" w:hAnsi="Times New Roman" w:eastAsia="Times New Roman" w:cs="Times New Roman"/>
          <w:b w:val="0"/>
          <w:bCs w:val="0"/>
          <w:i w:val="0"/>
          <w:iCs w:val="0"/>
          <w:color w:val="000000" w:themeColor="text1"/>
          <w:sz w:val="24"/>
          <w:szCs w:val="24"/>
          <w:highlight w:val="none"/>
          <w:lang w:val="pt-BR"/>
        </w:rPr>
        <w:t xml:space="preserve">écadas seguintes, tal linguagem j</w:t>
      </w:r>
      <w:r>
        <w:rPr>
          <w:rFonts w:ascii="Times New Roman" w:hAnsi="Times New Roman" w:eastAsia="Times New Roman" w:cs="Times New Roman"/>
          <w:b w:val="0"/>
          <w:bCs w:val="0"/>
          <w:i w:val="0"/>
          <w:iCs w:val="0"/>
          <w:color w:val="000000" w:themeColor="text1"/>
          <w:sz w:val="24"/>
          <w:szCs w:val="24"/>
          <w:highlight w:val="none"/>
          <w:lang w:val="pt-BR"/>
        </w:rPr>
        <w:t xml:space="preserve">á estava disponibilizada em muitos computadores pessoais populares como o Apple II </w:t>
      </w:r>
      <w:r>
        <w:rPr>
          <w:rFonts w:ascii="Times New Roman" w:hAnsi="Times New Roman" w:eastAsia="Times New Roman" w:cs="Times New Roman"/>
          <w:b w:val="0"/>
          <w:bCs w:val="0"/>
          <w:i w:val="0"/>
          <w:iCs w:val="0"/>
          <w:color w:val="000000" w:themeColor="text1"/>
          <w:sz w:val="24"/>
          <w:szCs w:val="24"/>
          <w:highlight w:val="none"/>
          <w:lang w:val="pt-BR"/>
        </w:rPr>
        <w:t xml:space="preserve">(Mendez, 2023)</w:t>
      </w:r>
      <w:r>
        <w:rPr>
          <w:rFonts w:ascii="Times New Roman" w:hAnsi="Times New Roman" w:eastAsia="Times New Roman" w:cs="Times New Roman"/>
          <w:b w:val="0"/>
          <w:bCs w:val="0"/>
          <w:i w:val="0"/>
          <w:iCs w:val="0"/>
          <w:color w:val="000000" w:themeColor="text1"/>
          <w:sz w:val="24"/>
          <w:szCs w:val="24"/>
          <w:highlight w:val="none"/>
          <w:lang w:val="pt-BR"/>
        </w:rPr>
        <w:t xml:space="preserve">.</w:t>
      </w:r>
      <w:r>
        <w:rPr>
          <w:rFonts w:ascii="Times New Roman" w:hAnsi="Times New Roman" w:eastAsia="Times New Roman" w:cs="Times New Roman"/>
          <w:b w:val="0"/>
          <w:bCs w:val="0"/>
          <w:i w:val="0"/>
          <w:color w:val="000000" w:themeColor="text1"/>
          <w:sz w:val="24"/>
          <w:szCs w:val="24"/>
          <w:highlight w:val="none"/>
          <w:lang w:val="pt-BR"/>
        </w:rPr>
      </w:r>
      <w:r>
        <w:rPr>
          <w:rFonts w:ascii="Times New Roman" w:hAnsi="Times New Roman" w:eastAsia="Times New Roman" w:cs="Times New Roman"/>
          <w:b w:val="0"/>
          <w:bCs w:val="0"/>
          <w:i w:val="0"/>
          <w:color w:val="000000" w:themeColor="text1"/>
          <w:sz w:val="24"/>
          <w:szCs w:val="24"/>
          <w:highlight w:val="none"/>
          <w:lang w:val="pt-BR"/>
        </w:rPr>
      </w:r>
    </w:p>
    <w:p>
      <w:pPr>
        <w:pBdr/>
        <w:spacing w:line="360" w:lineRule="auto"/>
        <w:ind w:right="0" w:firstLine="0" w:left="0"/>
        <w:jc w:val="center"/>
        <w:rPr>
          <w:rFonts w:ascii="Times New Roman" w:hAnsi="Times New Roman" w:eastAsia="Times New Roman" w:cs="Times New Roman"/>
          <w:b w:val="0"/>
          <w:bCs w:val="0"/>
          <w:i w:val="0"/>
          <w:sz w:val="20"/>
          <w:szCs w:val="20"/>
          <w:highlight w:val="none"/>
        </w:rPr>
      </w:pPr>
      <w:r>
        <w:rPr>
          <w:rFonts w:ascii="Times New Roman" w:hAnsi="Times New Roman" w:eastAsia="Times New Roman" w:cs="Times New Roman"/>
          <w:b w:val="0"/>
          <w:bCs w:val="0"/>
          <w:i w:val="0"/>
          <w:iCs w:val="0"/>
          <w:color w:val="000000" w:themeColor="text1"/>
          <w:sz w:val="24"/>
          <w:szCs w:val="24"/>
          <w:highlight w:val="none"/>
          <w:lang w:val="pt-BR"/>
        </w:rPr>
      </w:r>
      <w:r>
        <mc:AlternateContent>
          <mc:Choice Requires="wpg">
            <w:drawing>
              <wp:anchor xmlns:wp="http://schemas.openxmlformats.org/drawingml/2006/wordprocessingDrawing" xmlns:wp14="http://schemas.microsoft.com/office/word/2010/wordprocessingDrawing" distT="0" distB="0" distL="115200" distR="115200" simplePos="0" relativeHeight="87040" behindDoc="0" locked="0" layoutInCell="1" allowOverlap="1">
                <wp:simplePos x="0" y="0"/>
                <wp:positionH relativeFrom="margin">
                  <wp:align>center</wp:align>
                </wp:positionH>
                <wp:positionV relativeFrom="paragraph">
                  <wp:posOffset>222231</wp:posOffset>
                </wp:positionV>
                <wp:extent cx="3388811" cy="1563738"/>
                <wp:effectExtent l="0" t="0" r="0" b="0"/>
                <wp:wrapSquare wrapText="bothSides"/>
                <wp:docPr id="2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454254" name=""/>
                        <pic:cNvPicPr>
                          <a:picLocks noChangeAspect="1"/>
                        </pic:cNvPicPr>
                        <pic:nvPr/>
                      </pic:nvPicPr>
                      <pic:blipFill>
                        <a:blip r:embed="rId35"/>
                        <a:srcRect l="0" t="0" r="0" b="32706"/>
                        <a:stretch/>
                      </pic:blipFill>
                      <pic:spPr bwMode="auto">
                        <a:xfrm flipH="0" flipV="0">
                          <a:off x="0" y="0"/>
                          <a:ext cx="3388811" cy="1563738"/>
                        </a:xfrm>
                        <a:prstGeom prst="rect">
                          <a:avLst/>
                        </a:prstGeom>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3" o:spid="_x0000_s23" type="#_x0000_t75" style="position:absolute;z-index:87040;o:allowoverlap:true;o:allowincell:true;mso-position-horizontal-relative:margin;mso-position-horizontal:center;mso-position-vertical-relative:text;margin-top:17.50pt;mso-position-vertical:absolute;width:266.84pt;height:123.13pt;mso-wrap-distance-left:9.07pt;mso-wrap-distance-top:0.00pt;mso-wrap-distance-right:9.07pt;mso-wrap-distance-bottom:0.00pt;z-index:1;" stroked="false">
                <w10:wrap type="square"/>
                <v:imagedata r:id="rId35" o:title=""/>
                <o:lock v:ext="edit" rotation="t"/>
              </v:shape>
            </w:pict>
          </mc:Fallback>
        </mc:AlternateContent>
      </w:r>
      <w:r>
        <w:rPr>
          <w:rFonts w:ascii="Times New Roman" w:hAnsi="Times New Roman" w:eastAsia="Times New Roman" w:cs="Times New Roman"/>
          <w:b/>
          <w:bCs/>
          <w:i w:val="0"/>
          <w:iCs w:val="0"/>
          <w:sz w:val="20"/>
          <w:szCs w:val="20"/>
          <w:highlight w:val="none"/>
        </w:rPr>
        <w:t xml:space="preserve">Figura 24 – </w:t>
      </w:r>
      <w:r>
        <w:rPr>
          <w:rFonts w:ascii="Times New Roman" w:hAnsi="Times New Roman" w:eastAsia="Times New Roman" w:cs="Times New Roman"/>
          <w:b w:val="0"/>
          <w:bCs w:val="0"/>
          <w:i w:val="0"/>
          <w:iCs w:val="0"/>
          <w:sz w:val="20"/>
          <w:szCs w:val="20"/>
          <w:highlight w:val="none"/>
        </w:rPr>
        <w:t xml:space="preserve">Programa simples de “Ol</w:t>
      </w:r>
      <w:r>
        <w:rPr>
          <w:rFonts w:ascii="Times New Roman" w:hAnsi="Times New Roman" w:eastAsia="Times New Roman" w:cs="Times New Roman"/>
          <w:b w:val="0"/>
          <w:bCs w:val="0"/>
          <w:i w:val="0"/>
          <w:iCs w:val="0"/>
          <w:sz w:val="20"/>
          <w:szCs w:val="20"/>
          <w:highlight w:val="none"/>
        </w:rPr>
        <w:t xml:space="preserve">á, mundo” na linguagem BASIC em um Apple II</w:t>
      </w:r>
      <w:r>
        <w:rPr>
          <w:rFonts w:ascii="Times New Roman" w:hAnsi="Times New Roman" w:eastAsia="Times New Roman" w:cs="Times New Roman"/>
          <w:b w:val="0"/>
          <w:bCs w:val="0"/>
          <w:i w:val="0"/>
          <w:sz w:val="20"/>
          <w:szCs w:val="20"/>
          <w:highlight w:val="none"/>
        </w:rPr>
      </w:r>
      <w:r>
        <w:rPr>
          <w:rFonts w:ascii="Times New Roman" w:hAnsi="Times New Roman" w:eastAsia="Times New Roman" w:cs="Times New Roman"/>
          <w:b w:val="0"/>
          <w:bCs w:val="0"/>
          <w:i w:val="0"/>
          <w:sz w:val="20"/>
          <w:szCs w:val="20"/>
          <w:highlight w:val="none"/>
        </w:rPr>
      </w:r>
    </w:p>
    <w:p>
      <w:pPr>
        <w:pBdr/>
        <w:spacing w:line="360" w:lineRule="auto"/>
        <w:ind w:firstLine="708"/>
        <w:jc w:val="center"/>
        <w:rPr>
          <w:rFonts w:ascii="Times New Roman" w:hAnsi="Times New Roman" w:eastAsia="Times New Roman" w:cs="Times New Roman"/>
          <w:b w:val="0"/>
          <w:bCs w:val="0"/>
          <w:i w:val="0"/>
          <w:color w:val="000000" w:themeColor="text1"/>
          <w:sz w:val="24"/>
          <w:szCs w:val="24"/>
          <w:highlight w:val="none"/>
          <w:vertAlign w:val="superscript"/>
        </w:rPr>
      </w:pPr>
      <w:r>
        <w:rPr>
          <w:rFonts w:ascii="Times New Roman" w:hAnsi="Times New Roman" w:eastAsia="Times New Roman" w:cs="Times New Roman"/>
          <w:b w:val="0"/>
          <w:bCs w:val="0"/>
          <w:i w:val="0"/>
          <w:color w:val="000000" w:themeColor="text1"/>
          <w:sz w:val="24"/>
          <w:szCs w:val="24"/>
          <w:highlight w:val="none"/>
          <w:vertAlign w:val="superscript"/>
        </w:rPr>
      </w:r>
      <w:r>
        <w:rPr>
          <w:rFonts w:ascii="Times New Roman" w:hAnsi="Times New Roman" w:eastAsia="Times New Roman" w:cs="Times New Roman"/>
          <w:b w:val="0"/>
          <w:bCs w:val="0"/>
          <w:i w:val="0"/>
          <w:color w:val="000000" w:themeColor="text1"/>
          <w:sz w:val="24"/>
          <w:szCs w:val="24"/>
          <w:highlight w:val="none"/>
          <w:vertAlign w:val="superscript"/>
        </w:rPr>
      </w:r>
      <w:r>
        <w:rPr>
          <w:rFonts w:ascii="Times New Roman" w:hAnsi="Times New Roman" w:eastAsia="Times New Roman" w:cs="Times New Roman"/>
          <w:b w:val="0"/>
          <w:bCs w:val="0"/>
          <w:i w:val="0"/>
          <w:color w:val="000000" w:themeColor="text1"/>
          <w:sz w:val="24"/>
          <w:szCs w:val="24"/>
          <w:highlight w:val="none"/>
          <w:vertAlign w:val="superscript"/>
        </w:rPr>
      </w:r>
    </w:p>
    <w:p>
      <w:pPr>
        <w:pBdr/>
        <w:spacing w:line="360" w:lineRule="auto"/>
        <w:ind w:firstLine="708"/>
        <w:jc w:val="center"/>
        <w:rPr>
          <w:rFonts w:ascii="Times New Roman" w:hAnsi="Times New Roman" w:eastAsia="Times New Roman" w:cs="Times New Roman"/>
          <w:b w:val="0"/>
          <w:bCs w:val="0"/>
          <w:i w:val="0"/>
          <w:color w:val="000000" w:themeColor="text1"/>
          <w:sz w:val="24"/>
          <w:szCs w:val="24"/>
          <w:highlight w:val="none"/>
          <w:vertAlign w:val="superscript"/>
        </w:rPr>
      </w:pPr>
      <w:r>
        <w:rPr>
          <w:rFonts w:ascii="Times New Roman" w:hAnsi="Times New Roman" w:eastAsia="Times New Roman" w:cs="Times New Roman"/>
          <w:b w:val="0"/>
          <w:bCs w:val="0"/>
          <w:i w:val="0"/>
          <w:color w:val="000000" w:themeColor="text1"/>
          <w:sz w:val="24"/>
          <w:szCs w:val="24"/>
          <w:highlight w:val="none"/>
          <w:vertAlign w:val="superscript"/>
        </w:rPr>
      </w:r>
      <w:r>
        <w:rPr>
          <w:rFonts w:ascii="Times New Roman" w:hAnsi="Times New Roman" w:eastAsia="Times New Roman" w:cs="Times New Roman"/>
          <w:b w:val="0"/>
          <w:bCs w:val="0"/>
          <w:i w:val="0"/>
          <w:color w:val="000000" w:themeColor="text1"/>
          <w:sz w:val="24"/>
          <w:szCs w:val="24"/>
          <w:highlight w:val="none"/>
          <w:vertAlign w:val="superscript"/>
        </w:rPr>
      </w:r>
    </w:p>
    <w:p>
      <w:pPr>
        <w:pBdr/>
        <w:spacing w:line="360" w:lineRule="auto"/>
        <w:ind w:firstLine="708"/>
        <w:jc w:val="center"/>
        <w:rPr>
          <w:rFonts w:ascii="Times New Roman" w:hAnsi="Times New Roman" w:eastAsia="Times New Roman" w:cs="Times New Roman"/>
          <w:b w:val="0"/>
          <w:bCs w:val="0"/>
          <w:i w:val="0"/>
          <w:color w:val="000000" w:themeColor="text1"/>
          <w:sz w:val="24"/>
          <w:szCs w:val="24"/>
          <w:highlight w:val="none"/>
          <w:vertAlign w:val="superscript"/>
        </w:rPr>
      </w:pPr>
      <w:r>
        <w:rPr>
          <w:rFonts w:ascii="Times New Roman" w:hAnsi="Times New Roman" w:eastAsia="Times New Roman" w:cs="Times New Roman"/>
          <w:b w:val="0"/>
          <w:bCs w:val="0"/>
          <w:i w:val="0"/>
          <w:color w:val="000000" w:themeColor="text1"/>
          <w:sz w:val="24"/>
          <w:szCs w:val="24"/>
          <w:highlight w:val="none"/>
          <w:vertAlign w:val="superscript"/>
        </w:rPr>
      </w:r>
      <w:r>
        <w:rPr>
          <w:rFonts w:ascii="Times New Roman" w:hAnsi="Times New Roman" w:eastAsia="Times New Roman" w:cs="Times New Roman"/>
          <w:b w:val="0"/>
          <w:bCs w:val="0"/>
          <w:i w:val="0"/>
          <w:color w:val="000000" w:themeColor="text1"/>
          <w:sz w:val="24"/>
          <w:szCs w:val="24"/>
          <w:highlight w:val="none"/>
          <w:vertAlign w:val="superscript"/>
        </w:rPr>
      </w:r>
      <w:r>
        <w:rPr>
          <w:rFonts w:ascii="Times New Roman" w:hAnsi="Times New Roman" w:eastAsia="Times New Roman" w:cs="Times New Roman"/>
          <w:b w:val="0"/>
          <w:bCs w:val="0"/>
          <w:i w:val="0"/>
          <w:color w:val="000000" w:themeColor="text1"/>
          <w:sz w:val="24"/>
          <w:szCs w:val="24"/>
          <w:highlight w:val="none"/>
          <w:vertAlign w:val="superscript"/>
        </w:rPr>
      </w:r>
    </w:p>
    <w:p>
      <w:pPr>
        <w:pBdr/>
        <w:spacing w:line="360" w:lineRule="auto"/>
        <w:ind w:firstLine="0"/>
        <w:jc w:val="left"/>
        <w:rPr>
          <w:rFonts w:ascii="Times New Roman" w:hAnsi="Times New Roman" w:eastAsia="Times New Roman" w:cs="Times New Roman"/>
          <w:b w:val="0"/>
          <w:bCs w:val="0"/>
          <w:i w:val="0"/>
          <w:color w:val="000000" w:themeColor="text1"/>
          <w:sz w:val="24"/>
          <w:szCs w:val="24"/>
          <w:highlight w:val="none"/>
          <w:vertAlign w:val="superscript"/>
        </w:rPr>
      </w:pPr>
      <w:r>
        <w:rPr>
          <w:rFonts w:ascii="Times New Roman" w:hAnsi="Times New Roman" w:eastAsia="Times New Roman" w:cs="Times New Roman"/>
          <w:b w:val="0"/>
          <w:bCs w:val="0"/>
          <w:i w:val="0"/>
          <w:color w:val="000000" w:themeColor="text1"/>
          <w:sz w:val="24"/>
          <w:szCs w:val="24"/>
          <w:highlight w:val="none"/>
          <w:vertAlign w:val="superscript"/>
        </w:rPr>
      </w:r>
      <w:r>
        <w:rPr>
          <w:rFonts w:ascii="Times New Roman" w:hAnsi="Times New Roman" w:eastAsia="Times New Roman" w:cs="Times New Roman"/>
          <w:b w:val="0"/>
          <w:bCs w:val="0"/>
          <w:i w:val="0"/>
          <w:color w:val="000000" w:themeColor="text1"/>
          <w:sz w:val="24"/>
          <w:szCs w:val="24"/>
          <w:highlight w:val="none"/>
          <w:vertAlign w:val="superscript"/>
        </w:rPr>
      </w:r>
      <w:r>
        <w:rPr>
          <w:rFonts w:ascii="Times New Roman" w:hAnsi="Times New Roman" w:eastAsia="Times New Roman" w:cs="Times New Roman"/>
          <w:b w:val="0"/>
          <w:bCs w:val="0"/>
          <w:i w:val="0"/>
          <w:color w:val="000000" w:themeColor="text1"/>
          <w:sz w:val="24"/>
          <w:szCs w:val="24"/>
          <w:highlight w:val="none"/>
          <w:vertAlign w:val="superscript"/>
        </w:rPr>
      </w:r>
    </w:p>
    <w:p>
      <w:pPr>
        <w:pBdr/>
        <w:spacing w:line="360" w:lineRule="auto"/>
        <w:ind w:right="0" w:firstLine="0" w:left="0"/>
        <w:jc w:val="center"/>
        <w:rPr>
          <w:rFonts w:ascii="Times New Roman" w:hAnsi="Times New Roman" w:eastAsia="Times New Roman" w:cs="Times New Roman"/>
          <w:sz w:val="20"/>
          <w:szCs w:val="20"/>
          <w:highlight w:val="none"/>
          <w:lang w:val="pt-BR"/>
        </w:rPr>
      </w:pPr>
      <w:r>
        <w:rPr>
          <w:rFonts w:ascii="Times New Roman" w:hAnsi="Times New Roman" w:eastAsia="Times New Roman" w:cs="Times New Roman"/>
          <w:sz w:val="20"/>
          <w:szCs w:val="20"/>
          <w:highlight w:val="none"/>
          <w:lang w:val="pt-BR"/>
        </w:rPr>
        <w:t xml:space="preserve">Fonte: SchHi Blog</w:t>
      </w:r>
      <w:r>
        <w:rPr>
          <w:rFonts w:ascii="Times New Roman" w:hAnsi="Times New Roman" w:eastAsia="Times New Roman" w:cs="Times New Roman"/>
          <w:sz w:val="20"/>
          <w:szCs w:val="20"/>
          <w:highlight w:val="none"/>
          <w:lang w:val="pt-BR"/>
        </w:rPr>
        <w:t xml:space="preserve">,</w:t>
      </w:r>
      <w:r>
        <w:rPr>
          <w:rFonts w:ascii="Times New Roman" w:hAnsi="Times New Roman" w:eastAsia="Times New Roman" w:cs="Times New Roman"/>
          <w:sz w:val="20"/>
          <w:szCs w:val="20"/>
          <w:highlight w:val="none"/>
          <w:lang w:val="pt-BR"/>
        </w:rPr>
        <w:t xml:space="preserve"> 2024</w:t>
      </w:r>
      <w:r>
        <w:rPr>
          <w:rFonts w:ascii="Times New Roman" w:hAnsi="Times New Roman" w:eastAsia="Times New Roman" w:cs="Times New Roman"/>
          <w:sz w:val="20"/>
          <w:szCs w:val="20"/>
          <w:highlight w:val="none"/>
          <w:lang w:val="pt-BR"/>
        </w:rPr>
      </w:r>
      <w:r>
        <w:rPr>
          <w:rFonts w:ascii="Times New Roman" w:hAnsi="Times New Roman" w:eastAsia="Times New Roman" w:cs="Times New Roman"/>
          <w:sz w:val="20"/>
          <w:szCs w:val="20"/>
          <w:highlight w:val="none"/>
          <w:lang w:val="pt-BR"/>
        </w:rPr>
      </w:r>
    </w:p>
    <w:p>
      <w:pPr>
        <w:pBdr/>
        <w:spacing w:line="360" w:lineRule="auto"/>
        <w:ind w:firstLine="708"/>
        <w:jc w:val="both"/>
        <w:rPr>
          <w:rFonts w:ascii="Times New Roman" w:hAnsi="Times New Roman" w:eastAsia="Times New Roman" w:cs="Times New Roman"/>
          <w:sz w:val="24"/>
          <w:szCs w:val="24"/>
          <w:highlight w:val="none"/>
          <w:lang w:val="pt-BR"/>
        </w:rPr>
      </w:pPr>
      <w:r>
        <w:rPr>
          <w:rFonts w:ascii="Times New Roman" w:hAnsi="Times New Roman" w:eastAsia="Times New Roman" w:cs="Times New Roman"/>
          <w:sz w:val="24"/>
          <w:szCs w:val="24"/>
          <w:highlight w:val="none"/>
          <w:lang w:val="pt-BR"/>
        </w:rPr>
        <w:t xml:space="preserve">Ap</w:t>
      </w:r>
      <w:r>
        <w:rPr>
          <w:rFonts w:ascii="Times New Roman" w:hAnsi="Times New Roman" w:eastAsia="Times New Roman" w:cs="Times New Roman"/>
          <w:sz w:val="24"/>
          <w:szCs w:val="24"/>
          <w:highlight w:val="none"/>
          <w:lang w:val="pt-BR"/>
        </w:rPr>
        <w:t xml:space="preserve">ós finalizar seu doutorado,  j</w:t>
      </w:r>
      <w:r>
        <w:rPr>
          <w:rFonts w:ascii="Times New Roman" w:hAnsi="Times New Roman" w:eastAsia="Times New Roman" w:cs="Times New Roman"/>
          <w:sz w:val="24"/>
          <w:szCs w:val="24"/>
          <w:highlight w:val="none"/>
          <w:lang w:val="pt-BR"/>
        </w:rPr>
        <w:t xml:space="preserve">á em 1965, ela fundou um departamento inteiro voltado para Ci</w:t>
      </w:r>
      <w:r>
        <w:rPr>
          <w:rFonts w:ascii="Times New Roman" w:hAnsi="Times New Roman" w:eastAsia="Times New Roman" w:cs="Times New Roman"/>
          <w:sz w:val="24"/>
          <w:szCs w:val="24"/>
          <w:highlight w:val="none"/>
          <w:lang w:val="pt-BR"/>
        </w:rPr>
        <w:t xml:space="preserve">ências da Computaç</w:t>
      </w:r>
      <w:r>
        <w:rPr>
          <w:rFonts w:ascii="Times New Roman" w:hAnsi="Times New Roman" w:eastAsia="Times New Roman" w:cs="Times New Roman"/>
          <w:sz w:val="24"/>
          <w:szCs w:val="24"/>
          <w:highlight w:val="none"/>
          <w:lang w:val="pt-BR"/>
        </w:rPr>
        <w:t xml:space="preserve">ão na Universidade de Clarke – vale destacar que nos dias atuais, tal universidade oferece uma bolsa de estudos com o nome de Kenneth. Durante sua vida ela defendeu</w:t>
      </w:r>
      <w:r>
        <w:rPr>
          <w:rFonts w:ascii="Times New Roman" w:hAnsi="Times New Roman" w:eastAsia="Times New Roman" w:cs="Times New Roman"/>
          <w:sz w:val="24"/>
          <w:szCs w:val="24"/>
          <w:highlight w:val="none"/>
          <w:lang w:val="pt-BR"/>
        </w:rPr>
        <w:t xml:space="preserve"> uma maior inclus</w:t>
      </w:r>
      <w:r>
        <w:rPr>
          <w:rFonts w:ascii="Times New Roman" w:hAnsi="Times New Roman" w:eastAsia="Times New Roman" w:cs="Times New Roman"/>
          <w:sz w:val="24"/>
          <w:szCs w:val="24"/>
          <w:highlight w:val="none"/>
          <w:lang w:val="pt-BR"/>
        </w:rPr>
        <w:t xml:space="preserve">ão de pessoas na </w:t>
      </w:r>
      <w:r>
        <w:rPr>
          <w:rFonts w:ascii="Times New Roman" w:hAnsi="Times New Roman" w:eastAsia="Times New Roman" w:cs="Times New Roman"/>
          <w:sz w:val="24"/>
          <w:szCs w:val="24"/>
          <w:highlight w:val="none"/>
          <w:lang w:val="pt-BR"/>
        </w:rPr>
        <w:t xml:space="preserve">área da computaç</w:t>
      </w:r>
      <w:r>
        <w:rPr>
          <w:rFonts w:ascii="Times New Roman" w:hAnsi="Times New Roman" w:eastAsia="Times New Roman" w:cs="Times New Roman"/>
          <w:sz w:val="24"/>
          <w:szCs w:val="24"/>
          <w:highlight w:val="none"/>
          <w:lang w:val="pt-BR"/>
        </w:rPr>
        <w:t xml:space="preserve">ão, de tornar essa </w:t>
      </w:r>
      <w:r>
        <w:rPr>
          <w:rFonts w:ascii="Times New Roman" w:hAnsi="Times New Roman" w:eastAsia="Times New Roman" w:cs="Times New Roman"/>
          <w:sz w:val="24"/>
          <w:szCs w:val="24"/>
          <w:highlight w:val="none"/>
          <w:lang w:val="pt-BR"/>
        </w:rPr>
        <w:t xml:space="preserve">área mais acess</w:t>
      </w:r>
      <w:r>
        <w:rPr>
          <w:rFonts w:ascii="Times New Roman" w:hAnsi="Times New Roman" w:eastAsia="Times New Roman" w:cs="Times New Roman"/>
          <w:sz w:val="24"/>
          <w:szCs w:val="24"/>
          <w:highlight w:val="none"/>
          <w:lang w:val="pt-BR"/>
        </w:rPr>
        <w:t xml:space="preserve">ível, </w:t>
      </w:r>
      <w:r>
        <w:rPr>
          <w:rFonts w:ascii="Times New Roman" w:hAnsi="Times New Roman" w:eastAsia="Times New Roman" w:cs="Times New Roman"/>
          <w:sz w:val="24"/>
          <w:szCs w:val="24"/>
          <w:highlight w:val="none"/>
          <w:lang w:val="pt-BR"/>
        </w:rPr>
        <w:t xml:space="preserve">o que se prova tamb</w:t>
      </w:r>
      <w:r>
        <w:rPr>
          <w:rFonts w:ascii="Times New Roman" w:hAnsi="Times New Roman" w:eastAsia="Times New Roman" w:cs="Times New Roman"/>
          <w:sz w:val="24"/>
          <w:szCs w:val="24"/>
          <w:highlight w:val="none"/>
          <w:lang w:val="pt-BR"/>
        </w:rPr>
        <w:t xml:space="preserve">ém </w:t>
      </w:r>
      <w:r>
        <w:rPr>
          <w:rFonts w:ascii="Times New Roman" w:hAnsi="Times New Roman" w:eastAsia="Times New Roman" w:cs="Times New Roman"/>
          <w:sz w:val="24"/>
          <w:szCs w:val="24"/>
          <w:highlight w:val="none"/>
          <w:lang w:val="pt-BR"/>
        </w:rPr>
        <w:t xml:space="preserve">na fundaç</w:t>
      </w:r>
      <w:r>
        <w:rPr>
          <w:rFonts w:ascii="Times New Roman" w:hAnsi="Times New Roman" w:eastAsia="Times New Roman" w:cs="Times New Roman"/>
          <w:sz w:val="24"/>
          <w:szCs w:val="24"/>
          <w:highlight w:val="none"/>
          <w:lang w:val="pt-BR"/>
        </w:rPr>
        <w:t xml:space="preserve">ão da Associaç</w:t>
      </w:r>
      <w:r>
        <w:rPr>
          <w:rFonts w:ascii="Times New Roman" w:hAnsi="Times New Roman" w:eastAsia="Times New Roman" w:cs="Times New Roman"/>
          <w:sz w:val="24"/>
          <w:szCs w:val="24"/>
          <w:highlight w:val="none"/>
          <w:lang w:val="pt-BR"/>
        </w:rPr>
        <w:t xml:space="preserve">ão de Pequenos Usu</w:t>
      </w:r>
      <w:r>
        <w:rPr>
          <w:rFonts w:ascii="Times New Roman" w:hAnsi="Times New Roman" w:eastAsia="Times New Roman" w:cs="Times New Roman"/>
          <w:sz w:val="24"/>
          <w:szCs w:val="24"/>
          <w:highlight w:val="none"/>
          <w:lang w:val="pt-BR"/>
        </w:rPr>
        <w:t xml:space="preserve">ários na Educaç</w:t>
      </w:r>
      <w:r>
        <w:rPr>
          <w:rFonts w:ascii="Times New Roman" w:hAnsi="Times New Roman" w:eastAsia="Times New Roman" w:cs="Times New Roman"/>
          <w:sz w:val="24"/>
          <w:szCs w:val="24"/>
          <w:highlight w:val="none"/>
          <w:lang w:val="pt-BR"/>
        </w:rPr>
        <w:t xml:space="preserve">ão (ASCUE), mantido at</w:t>
      </w:r>
      <w:r>
        <w:rPr>
          <w:rFonts w:ascii="Times New Roman" w:hAnsi="Times New Roman" w:eastAsia="Times New Roman" w:cs="Times New Roman"/>
          <w:sz w:val="24"/>
          <w:szCs w:val="24"/>
          <w:highlight w:val="none"/>
          <w:lang w:val="pt-BR"/>
        </w:rPr>
        <w:t xml:space="preserve">é os dias atuais.</w:t>
      </w:r>
      <w:r>
        <w:rPr>
          <w:rFonts w:ascii="Times New Roman" w:hAnsi="Times New Roman" w:eastAsia="Times New Roman" w:cs="Times New Roman"/>
          <w:b w:val="0"/>
          <w:bCs w:val="0"/>
          <w:i w:val="0"/>
          <w:iCs w:val="0"/>
          <w:color w:val="000000" w:themeColor="text1"/>
          <w:sz w:val="24"/>
          <w:szCs w:val="24"/>
          <w:highlight w:val="none"/>
          <w:lang w:val="pt-BR"/>
        </w:rPr>
        <w:t xml:space="preserve">(Head, O’Leary, 2023)</w:t>
      </w:r>
      <w:r>
        <w:rPr>
          <w:rFonts w:ascii="Times New Roman" w:hAnsi="Times New Roman" w:eastAsia="Times New Roman" w:cs="Times New Roman"/>
          <w:sz w:val="24"/>
          <w:szCs w:val="24"/>
          <w:highlight w:val="none"/>
          <w:lang w:val="pt-BR"/>
        </w:rPr>
        <w:t xml:space="preserve">. </w:t>
      </w:r>
      <w:r>
        <w:rPr>
          <w:rFonts w:ascii="Times New Roman" w:hAnsi="Times New Roman" w:eastAsia="Times New Roman" w:cs="Times New Roman"/>
          <w:sz w:val="24"/>
          <w:szCs w:val="24"/>
          <w:highlight w:val="none"/>
          <w:lang w:val="pt-BR"/>
        </w:rPr>
      </w:r>
      <w:r>
        <w:rPr>
          <w:rFonts w:ascii="Times New Roman" w:hAnsi="Times New Roman" w:eastAsia="Times New Roman" w:cs="Times New Roman"/>
          <w:sz w:val="24"/>
          <w:szCs w:val="24"/>
          <w:highlight w:val="none"/>
          <w:lang w:val="pt-BR"/>
        </w:rPr>
      </w:r>
    </w:p>
    <w:p>
      <w:pPr>
        <w:pBdr/>
        <w:spacing w:line="360" w:lineRule="auto"/>
        <w:ind w:firstLine="708"/>
        <w:jc w:val="both"/>
        <w:rPr>
          <w:rFonts w:ascii="Times New Roman" w:hAnsi="Times New Roman" w:eastAsia="Times New Roman" w:cs="Times New Roman"/>
          <w:sz w:val="24"/>
          <w:szCs w:val="24"/>
          <w:highlight w:val="none"/>
          <w:lang w:val="pt-BR"/>
        </w:rPr>
      </w:pPr>
      <w:r>
        <w:rPr>
          <w:rFonts w:ascii="Times New Roman" w:hAnsi="Times New Roman" w:eastAsia="Times New Roman" w:cs="Times New Roman"/>
          <w:sz w:val="24"/>
          <w:szCs w:val="24"/>
          <w:highlight w:val="none"/>
          <w:lang w:val="pt-BR"/>
        </w:rPr>
        <w:t xml:space="preserve">De modo geral, ela se tornou refer</w:t>
      </w:r>
      <w:r>
        <w:rPr>
          <w:rFonts w:ascii="Times New Roman" w:hAnsi="Times New Roman" w:eastAsia="Times New Roman" w:cs="Times New Roman"/>
          <w:sz w:val="24"/>
          <w:szCs w:val="24"/>
          <w:highlight w:val="none"/>
          <w:lang w:val="pt-BR"/>
        </w:rPr>
        <w:t xml:space="preserve">ência para a </w:t>
      </w:r>
      <w:r>
        <w:rPr>
          <w:rFonts w:ascii="Times New Roman" w:hAnsi="Times New Roman" w:eastAsia="Times New Roman" w:cs="Times New Roman"/>
          <w:sz w:val="24"/>
          <w:szCs w:val="24"/>
          <w:highlight w:val="none"/>
          <w:lang w:val="pt-BR"/>
        </w:rPr>
        <w:t xml:space="preserve">área de Intelig</w:t>
      </w:r>
      <w:r>
        <w:rPr>
          <w:rFonts w:ascii="Times New Roman" w:hAnsi="Times New Roman" w:eastAsia="Times New Roman" w:cs="Times New Roman"/>
          <w:sz w:val="24"/>
          <w:szCs w:val="24"/>
          <w:highlight w:val="none"/>
          <w:lang w:val="pt-BR"/>
        </w:rPr>
        <w:t xml:space="preserve">ência Artificial, no processo de popularizaç</w:t>
      </w:r>
      <w:r>
        <w:rPr>
          <w:rFonts w:ascii="Times New Roman" w:hAnsi="Times New Roman" w:eastAsia="Times New Roman" w:cs="Times New Roman"/>
          <w:sz w:val="24"/>
          <w:szCs w:val="24"/>
          <w:highlight w:val="none"/>
          <w:lang w:val="pt-BR"/>
        </w:rPr>
        <w:t xml:space="preserve">ão da programaç</w:t>
      </w:r>
      <w:r>
        <w:rPr>
          <w:rFonts w:ascii="Times New Roman" w:hAnsi="Times New Roman" w:eastAsia="Times New Roman" w:cs="Times New Roman"/>
          <w:sz w:val="24"/>
          <w:szCs w:val="24"/>
          <w:highlight w:val="none"/>
          <w:lang w:val="pt-BR"/>
        </w:rPr>
        <w:t xml:space="preserve">ão para </w:t>
      </w:r>
      <w:r>
        <w:rPr>
          <w:rFonts w:ascii="Times New Roman" w:hAnsi="Times New Roman" w:eastAsia="Times New Roman" w:cs="Times New Roman"/>
          <w:sz w:val="24"/>
          <w:szCs w:val="24"/>
          <w:highlight w:val="none"/>
          <w:lang w:val="pt-BR"/>
        </w:rPr>
        <w:t xml:space="preserve">áreas n</w:t>
      </w:r>
      <w:r>
        <w:rPr>
          <w:rFonts w:ascii="Times New Roman" w:hAnsi="Times New Roman" w:eastAsia="Times New Roman" w:cs="Times New Roman"/>
          <w:sz w:val="24"/>
          <w:szCs w:val="24"/>
          <w:highlight w:val="none"/>
          <w:lang w:val="pt-BR"/>
        </w:rPr>
        <w:t xml:space="preserve">ão t</w:t>
      </w:r>
      <w:r>
        <w:rPr>
          <w:rFonts w:ascii="Times New Roman" w:hAnsi="Times New Roman" w:eastAsia="Times New Roman" w:cs="Times New Roman"/>
          <w:sz w:val="24"/>
          <w:szCs w:val="24"/>
          <w:highlight w:val="none"/>
          <w:lang w:val="pt-BR"/>
        </w:rPr>
        <w:t xml:space="preserve">ão ligadas </w:t>
      </w:r>
      <w:r>
        <w:rPr>
          <w:rFonts w:ascii="Times New Roman" w:hAnsi="Times New Roman" w:eastAsia="Times New Roman" w:cs="Times New Roman"/>
          <w:sz w:val="24"/>
          <w:szCs w:val="24"/>
          <w:highlight w:val="none"/>
          <w:lang w:val="pt-BR"/>
        </w:rPr>
        <w:t xml:space="preserve">à matem</w:t>
      </w:r>
      <w:r>
        <w:rPr>
          <w:rFonts w:ascii="Times New Roman" w:hAnsi="Times New Roman" w:eastAsia="Times New Roman" w:cs="Times New Roman"/>
          <w:sz w:val="24"/>
          <w:szCs w:val="24"/>
          <w:highlight w:val="none"/>
          <w:lang w:val="pt-BR"/>
        </w:rPr>
        <w:t xml:space="preserve">ática, que pode ser observado quando ela diz: </w:t>
      </w:r>
      <w:r>
        <w:rPr>
          <w:rFonts w:ascii="Times New Roman" w:hAnsi="Times New Roman" w:eastAsia="Times New Roman" w:cs="Times New Roman"/>
          <w:sz w:val="24"/>
          <w:szCs w:val="24"/>
          <w:highlight w:val="none"/>
          <w:lang w:val="pt-BR"/>
        </w:rPr>
        <w:t xml:space="preserve">"estamos a viver uma explosão da informação, e é óbvio que a informação não será útil a menos que seja acessível" (Mendez, 2023).</w:t>
      </w:r>
      <w:r>
        <w:rPr>
          <w:rFonts w:ascii="Times New Roman" w:hAnsi="Times New Roman" w:eastAsia="Times New Roman" w:cs="Times New Roman"/>
          <w:sz w:val="24"/>
          <w:szCs w:val="24"/>
          <w:highlight w:val="none"/>
          <w:lang w:val="pt-BR"/>
        </w:rPr>
      </w:r>
      <w:r>
        <w:rPr>
          <w:rFonts w:ascii="Times New Roman" w:hAnsi="Times New Roman" w:eastAsia="Times New Roman" w:cs="Times New Roman"/>
          <w:sz w:val="24"/>
          <w:szCs w:val="24"/>
          <w:highlight w:val="none"/>
          <w:lang w:val="pt-BR"/>
        </w:rPr>
      </w:r>
    </w:p>
    <w:p>
      <w:pPr>
        <w:pBdr/>
        <w:spacing w:line="360" w:lineRule="auto"/>
        <w:ind w:right="0" w:firstLine="0" w:left="0"/>
        <w:jc w:val="center"/>
        <w:rPr>
          <w:rFonts w:ascii="Times New Roman" w:hAnsi="Times New Roman" w:eastAsia="Times New Roman" w:cs="Times New Roman"/>
          <w:b w:val="0"/>
          <w:bCs w:val="0"/>
          <w:i w:val="0"/>
          <w:sz w:val="20"/>
          <w:szCs w:val="20"/>
          <w:highlight w:val="none"/>
        </w:rPr>
      </w:pPr>
      <w:r>
        <w:rPr>
          <w:rFonts w:ascii="Times New Roman" w:hAnsi="Times New Roman" w:eastAsia="Times New Roman" w:cs="Times New Roman"/>
          <w:sz w:val="24"/>
          <w:szCs w:val="24"/>
          <w:highlight w:val="none"/>
          <w:lang w:val="pt-BR"/>
        </w:rPr>
      </w:r>
      <w:r>
        <mc:AlternateContent>
          <mc:Choice Requires="wpg">
            <w:drawing>
              <wp:anchor xmlns:wp="http://schemas.openxmlformats.org/drawingml/2006/wordprocessingDrawing" xmlns:wp14="http://schemas.microsoft.com/office/word/2010/wordprocessingDrawing" distT="0" distB="0" distL="115200" distR="115200" simplePos="0" relativeHeight="91136" behindDoc="0" locked="0" layoutInCell="1" allowOverlap="1">
                <wp:simplePos x="0" y="0"/>
                <wp:positionH relativeFrom="margin">
                  <wp:align>center</wp:align>
                </wp:positionH>
                <wp:positionV relativeFrom="paragraph">
                  <wp:posOffset>182103</wp:posOffset>
                </wp:positionV>
                <wp:extent cx="2532502" cy="3148745"/>
                <wp:effectExtent l="0" t="0" r="0" b="0"/>
                <wp:wrapSquare wrapText="bothSides"/>
                <wp:docPr id="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626717" name=""/>
                        <pic:cNvPicPr>
                          <a:picLocks noChangeAspect="1"/>
                        </pic:cNvPicPr>
                        <pic:nvPr/>
                      </pic:nvPicPr>
                      <pic:blipFill>
                        <a:blip r:embed="rId36"/>
                        <a:stretch/>
                      </pic:blipFill>
                      <pic:spPr bwMode="auto">
                        <a:xfrm flipH="0" flipV="0">
                          <a:off x="0" y="0"/>
                          <a:ext cx="2532501" cy="3148745"/>
                        </a:xfrm>
                        <a:prstGeom prst="rect">
                          <a:avLst/>
                        </a:prstGeom>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4" o:spid="_x0000_s24" type="#_x0000_t75" style="position:absolute;z-index:91136;o:allowoverlap:true;o:allowincell:true;mso-position-horizontal-relative:margin;mso-position-horizontal:center;mso-position-vertical-relative:text;margin-top:14.34pt;mso-position-vertical:absolute;width:199.41pt;height:247.93pt;mso-wrap-distance-left:9.07pt;mso-wrap-distance-top:0.00pt;mso-wrap-distance-right:9.07pt;mso-wrap-distance-bottom:0.00pt;z-index:1;" stroked="false">
                <w10:wrap type="square"/>
                <v:imagedata r:id="rId36" o:title=""/>
                <o:lock v:ext="edit" rotation="t"/>
              </v:shape>
            </w:pict>
          </mc:Fallback>
        </mc:AlternateContent>
      </w:r>
      <w:r>
        <w:rPr>
          <w:rFonts w:ascii="Times New Roman" w:hAnsi="Times New Roman" w:eastAsia="Times New Roman" w:cs="Times New Roman"/>
          <w:b/>
          <w:bCs/>
          <w:i w:val="0"/>
          <w:iCs w:val="0"/>
          <w:sz w:val="20"/>
          <w:szCs w:val="20"/>
          <w:highlight w:val="none"/>
        </w:rPr>
        <w:t xml:space="preserve">Figura 25 – </w:t>
      </w:r>
      <w:r>
        <w:rPr>
          <w:rFonts w:ascii="Times New Roman" w:hAnsi="Times New Roman" w:eastAsia="Times New Roman" w:cs="Times New Roman"/>
          <w:b w:val="0"/>
          <w:bCs w:val="0"/>
          <w:i w:val="0"/>
          <w:iCs w:val="0"/>
          <w:sz w:val="20"/>
          <w:szCs w:val="20"/>
          <w:highlight w:val="none"/>
        </w:rPr>
        <w:t xml:space="preserve">Mary Kenneth Keller</w:t>
      </w:r>
      <w:r>
        <w:rPr>
          <w:rFonts w:ascii="Times New Roman" w:hAnsi="Times New Roman" w:eastAsia="Times New Roman" w:cs="Times New Roman"/>
          <w:b w:val="0"/>
          <w:bCs w:val="0"/>
          <w:i w:val="0"/>
          <w:sz w:val="20"/>
          <w:szCs w:val="20"/>
          <w:highlight w:val="none"/>
        </w:rPr>
      </w:r>
      <w:r>
        <w:rPr>
          <w:rFonts w:ascii="Times New Roman" w:hAnsi="Times New Roman" w:eastAsia="Times New Roman" w:cs="Times New Roman"/>
          <w:b w:val="0"/>
          <w:bCs w:val="0"/>
          <w:i w:val="0"/>
          <w:sz w:val="20"/>
          <w:szCs w:val="20"/>
          <w:highlight w:val="none"/>
        </w:rPr>
      </w:r>
    </w:p>
    <w:p>
      <w:pPr>
        <w:pBdr/>
        <w:spacing w:line="360" w:lineRule="auto"/>
        <w:ind w:firstLine="708"/>
        <w:jc w:val="center"/>
        <w:rPr>
          <w:rFonts w:ascii="Times New Roman" w:hAnsi="Times New Roman" w:eastAsia="Times New Roman" w:cs="Times New Roman"/>
          <w:b w:val="0"/>
          <w:bCs w:val="0"/>
          <w:i w:val="0"/>
          <w:sz w:val="20"/>
          <w:szCs w:val="20"/>
          <w:highlight w:val="none"/>
        </w:rPr>
      </w:pPr>
      <w:r>
        <w:rPr>
          <w:rFonts w:ascii="Times New Roman" w:hAnsi="Times New Roman" w:eastAsia="Times New Roman" w:cs="Times New Roman"/>
          <w:b w:val="0"/>
          <w:bCs w:val="0"/>
          <w:i w:val="0"/>
          <w:sz w:val="20"/>
          <w:szCs w:val="20"/>
          <w:highlight w:val="none"/>
        </w:rPr>
      </w:r>
      <w:r>
        <w:rPr>
          <w:rFonts w:ascii="Times New Roman" w:hAnsi="Times New Roman" w:eastAsia="Times New Roman" w:cs="Times New Roman"/>
          <w:b w:val="0"/>
          <w:bCs w:val="0"/>
          <w:i w:val="0"/>
          <w:sz w:val="20"/>
          <w:szCs w:val="20"/>
          <w:highlight w:val="none"/>
        </w:rPr>
      </w:r>
      <w:r>
        <w:rPr>
          <w:rFonts w:ascii="Times New Roman" w:hAnsi="Times New Roman" w:eastAsia="Times New Roman" w:cs="Times New Roman"/>
          <w:b w:val="0"/>
          <w:bCs w:val="0"/>
          <w:i w:val="0"/>
          <w:sz w:val="20"/>
          <w:szCs w:val="20"/>
          <w:highlight w:val="none"/>
        </w:rPr>
      </w:r>
    </w:p>
    <w:p>
      <w:pPr>
        <w:pBdr/>
        <w:spacing w:line="360" w:lineRule="auto"/>
        <w:ind w:firstLine="708"/>
        <w:jc w:val="center"/>
        <w:rPr>
          <w:rFonts w:ascii="Times New Roman" w:hAnsi="Times New Roman" w:eastAsia="Times New Roman" w:cs="Times New Roman"/>
          <w:b w:val="0"/>
          <w:bCs w:val="0"/>
          <w:i w:val="0"/>
          <w:sz w:val="20"/>
          <w:szCs w:val="20"/>
          <w:highlight w:val="none"/>
        </w:rPr>
      </w:pPr>
      <w:r>
        <w:rPr>
          <w:rFonts w:ascii="Times New Roman" w:hAnsi="Times New Roman" w:eastAsia="Times New Roman" w:cs="Times New Roman"/>
          <w:b w:val="0"/>
          <w:bCs w:val="0"/>
          <w:i w:val="0"/>
          <w:sz w:val="20"/>
          <w:szCs w:val="20"/>
          <w:highlight w:val="none"/>
        </w:rPr>
      </w:r>
      <w:r>
        <w:rPr>
          <w:rFonts w:ascii="Times New Roman" w:hAnsi="Times New Roman" w:eastAsia="Times New Roman" w:cs="Times New Roman"/>
          <w:b w:val="0"/>
          <w:bCs w:val="0"/>
          <w:i w:val="0"/>
          <w:sz w:val="20"/>
          <w:szCs w:val="20"/>
          <w:highlight w:val="none"/>
        </w:rPr>
      </w:r>
      <w:r>
        <w:rPr>
          <w:rFonts w:ascii="Times New Roman" w:hAnsi="Times New Roman" w:eastAsia="Times New Roman" w:cs="Times New Roman"/>
          <w:b w:val="0"/>
          <w:bCs w:val="0"/>
          <w:i w:val="0"/>
          <w:sz w:val="20"/>
          <w:szCs w:val="20"/>
          <w:highlight w:val="none"/>
        </w:rPr>
      </w:r>
    </w:p>
    <w:p>
      <w:pPr>
        <w:pBdr/>
        <w:spacing w:line="360" w:lineRule="auto"/>
        <w:ind w:firstLine="708"/>
        <w:jc w:val="center"/>
        <w:rPr>
          <w:rFonts w:ascii="Times New Roman" w:hAnsi="Times New Roman" w:eastAsia="Times New Roman" w:cs="Times New Roman"/>
          <w:b w:val="0"/>
          <w:bCs w:val="0"/>
          <w:i w:val="0"/>
          <w:sz w:val="20"/>
          <w:szCs w:val="20"/>
          <w:highlight w:val="none"/>
        </w:rPr>
      </w:pPr>
      <w:r>
        <w:rPr>
          <w:rFonts w:ascii="Times New Roman" w:hAnsi="Times New Roman" w:eastAsia="Times New Roman" w:cs="Times New Roman"/>
          <w:b w:val="0"/>
          <w:bCs w:val="0"/>
          <w:i w:val="0"/>
          <w:sz w:val="20"/>
          <w:szCs w:val="20"/>
          <w:highlight w:val="none"/>
        </w:rPr>
      </w:r>
      <w:r>
        <w:rPr>
          <w:rFonts w:ascii="Times New Roman" w:hAnsi="Times New Roman" w:eastAsia="Times New Roman" w:cs="Times New Roman"/>
          <w:b w:val="0"/>
          <w:bCs w:val="0"/>
          <w:i w:val="0"/>
          <w:sz w:val="20"/>
          <w:szCs w:val="20"/>
          <w:highlight w:val="none"/>
        </w:rPr>
      </w:r>
      <w:r>
        <w:rPr>
          <w:rFonts w:ascii="Times New Roman" w:hAnsi="Times New Roman" w:eastAsia="Times New Roman" w:cs="Times New Roman"/>
          <w:b w:val="0"/>
          <w:bCs w:val="0"/>
          <w:i w:val="0"/>
          <w:sz w:val="20"/>
          <w:szCs w:val="20"/>
          <w:highlight w:val="none"/>
        </w:rPr>
      </w:r>
    </w:p>
    <w:p>
      <w:pPr>
        <w:pBdr/>
        <w:spacing w:line="360" w:lineRule="auto"/>
        <w:ind w:firstLine="708"/>
        <w:jc w:val="center"/>
        <w:rPr>
          <w:rFonts w:ascii="Times New Roman" w:hAnsi="Times New Roman" w:eastAsia="Times New Roman" w:cs="Times New Roman"/>
          <w:b w:val="0"/>
          <w:bCs w:val="0"/>
          <w:i w:val="0"/>
          <w:sz w:val="20"/>
          <w:szCs w:val="20"/>
          <w:highlight w:val="none"/>
        </w:rPr>
      </w:pPr>
      <w:r>
        <w:rPr>
          <w:rFonts w:ascii="Times New Roman" w:hAnsi="Times New Roman" w:eastAsia="Times New Roman" w:cs="Times New Roman"/>
          <w:b w:val="0"/>
          <w:bCs w:val="0"/>
          <w:i w:val="0"/>
          <w:sz w:val="20"/>
          <w:szCs w:val="20"/>
          <w:highlight w:val="none"/>
        </w:rPr>
      </w:r>
      <w:r>
        <w:rPr>
          <w:rFonts w:ascii="Times New Roman" w:hAnsi="Times New Roman" w:eastAsia="Times New Roman" w:cs="Times New Roman"/>
          <w:b w:val="0"/>
          <w:bCs w:val="0"/>
          <w:i w:val="0"/>
          <w:sz w:val="20"/>
          <w:szCs w:val="20"/>
          <w:highlight w:val="none"/>
        </w:rPr>
      </w:r>
      <w:r>
        <w:rPr>
          <w:rFonts w:ascii="Times New Roman" w:hAnsi="Times New Roman" w:eastAsia="Times New Roman" w:cs="Times New Roman"/>
          <w:b w:val="0"/>
          <w:bCs w:val="0"/>
          <w:i w:val="0"/>
          <w:sz w:val="20"/>
          <w:szCs w:val="20"/>
          <w:highlight w:val="none"/>
        </w:rPr>
      </w:r>
    </w:p>
    <w:p>
      <w:pPr>
        <w:pBdr/>
        <w:spacing w:line="360" w:lineRule="auto"/>
        <w:ind w:firstLine="708"/>
        <w:jc w:val="center"/>
        <w:rPr>
          <w:rFonts w:ascii="Times New Roman" w:hAnsi="Times New Roman" w:eastAsia="Times New Roman" w:cs="Times New Roman"/>
          <w:b w:val="0"/>
          <w:bCs w:val="0"/>
          <w:i w:val="0"/>
          <w:sz w:val="20"/>
          <w:szCs w:val="20"/>
          <w:highlight w:val="none"/>
        </w:rPr>
      </w:pPr>
      <w:r>
        <w:rPr>
          <w:rFonts w:ascii="Times New Roman" w:hAnsi="Times New Roman" w:eastAsia="Times New Roman" w:cs="Times New Roman"/>
          <w:b w:val="0"/>
          <w:bCs w:val="0"/>
          <w:i w:val="0"/>
          <w:sz w:val="20"/>
          <w:szCs w:val="20"/>
          <w:highlight w:val="none"/>
        </w:rPr>
      </w:r>
      <w:r>
        <w:rPr>
          <w:rFonts w:ascii="Times New Roman" w:hAnsi="Times New Roman" w:eastAsia="Times New Roman" w:cs="Times New Roman"/>
          <w:b w:val="0"/>
          <w:bCs w:val="0"/>
          <w:i w:val="0"/>
          <w:sz w:val="20"/>
          <w:szCs w:val="20"/>
          <w:highlight w:val="none"/>
        </w:rPr>
      </w:r>
      <w:r>
        <w:rPr>
          <w:rFonts w:ascii="Times New Roman" w:hAnsi="Times New Roman" w:eastAsia="Times New Roman" w:cs="Times New Roman"/>
          <w:b w:val="0"/>
          <w:bCs w:val="0"/>
          <w:i w:val="0"/>
          <w:sz w:val="20"/>
          <w:szCs w:val="20"/>
          <w:highlight w:val="none"/>
        </w:rPr>
      </w:r>
    </w:p>
    <w:p>
      <w:pPr>
        <w:pBdr/>
        <w:spacing w:line="360" w:lineRule="auto"/>
        <w:ind w:firstLine="0"/>
        <w:jc w:val="left"/>
        <w:rPr>
          <w:rFonts w:ascii="Times New Roman" w:hAnsi="Times New Roman" w:eastAsia="Times New Roman" w:cs="Times New Roman"/>
          <w:b w:val="0"/>
          <w:bCs w:val="0"/>
          <w:i w:val="0"/>
          <w:sz w:val="20"/>
          <w:szCs w:val="20"/>
          <w:highlight w:val="none"/>
        </w:rPr>
      </w:pPr>
      <w:r>
        <w:rPr>
          <w:rFonts w:ascii="Times New Roman" w:hAnsi="Times New Roman" w:eastAsia="Times New Roman" w:cs="Times New Roman"/>
          <w:b w:val="0"/>
          <w:bCs w:val="0"/>
          <w:i w:val="0"/>
          <w:sz w:val="20"/>
          <w:szCs w:val="20"/>
          <w:highlight w:val="none"/>
        </w:rPr>
      </w:r>
      <w:r>
        <w:rPr>
          <w:rFonts w:ascii="Times New Roman" w:hAnsi="Times New Roman" w:eastAsia="Times New Roman" w:cs="Times New Roman"/>
          <w:b w:val="0"/>
          <w:bCs w:val="0"/>
          <w:i w:val="0"/>
          <w:sz w:val="20"/>
          <w:szCs w:val="20"/>
          <w:highlight w:val="none"/>
        </w:rPr>
      </w:r>
    </w:p>
    <w:p>
      <w:pPr>
        <w:pBdr/>
        <w:spacing w:line="360" w:lineRule="auto"/>
        <w:ind w:firstLine="0"/>
        <w:jc w:val="left"/>
        <w:rPr>
          <w:rFonts w:ascii="Times New Roman" w:hAnsi="Times New Roman" w:eastAsia="Times New Roman" w:cs="Times New Roman"/>
          <w:b w:val="0"/>
          <w:bCs w:val="0"/>
          <w:i w:val="0"/>
          <w:sz w:val="20"/>
          <w:szCs w:val="20"/>
          <w:highlight w:val="none"/>
        </w:rPr>
      </w:pPr>
      <w:r>
        <w:rPr>
          <w:rFonts w:ascii="Times New Roman" w:hAnsi="Times New Roman" w:eastAsia="Times New Roman" w:cs="Times New Roman"/>
          <w:b w:val="0"/>
          <w:bCs w:val="0"/>
          <w:i w:val="0"/>
          <w:sz w:val="20"/>
          <w:szCs w:val="20"/>
          <w:highlight w:val="none"/>
        </w:rPr>
      </w:r>
      <w:r>
        <w:rPr>
          <w:rFonts w:ascii="Times New Roman" w:hAnsi="Times New Roman" w:eastAsia="Times New Roman" w:cs="Times New Roman"/>
          <w:b w:val="0"/>
          <w:bCs w:val="0"/>
          <w:i w:val="0"/>
          <w:sz w:val="20"/>
          <w:szCs w:val="20"/>
          <w:highlight w:val="none"/>
        </w:rPr>
      </w:r>
    </w:p>
    <w:p>
      <w:pPr>
        <w:pBdr/>
        <w:spacing w:line="360" w:lineRule="auto"/>
        <w:ind w:firstLine="0"/>
        <w:jc w:val="left"/>
        <w:rPr>
          <w:rFonts w:ascii="Times New Roman" w:hAnsi="Times New Roman" w:eastAsia="Times New Roman" w:cs="Times New Roman"/>
          <w:b w:val="0"/>
          <w:bCs w:val="0"/>
          <w:i w:val="0"/>
          <w:sz w:val="20"/>
          <w:szCs w:val="20"/>
          <w:highlight w:val="none"/>
        </w:rPr>
      </w:pPr>
      <w:r>
        <w:rPr>
          <w:rFonts w:ascii="Times New Roman" w:hAnsi="Times New Roman" w:eastAsia="Times New Roman" w:cs="Times New Roman"/>
          <w:b w:val="0"/>
          <w:bCs w:val="0"/>
          <w:i w:val="0"/>
          <w:sz w:val="20"/>
          <w:szCs w:val="20"/>
          <w:highlight w:val="none"/>
        </w:rPr>
      </w:r>
      <w:r>
        <w:rPr>
          <w:rFonts w:ascii="Times New Roman" w:hAnsi="Times New Roman" w:eastAsia="Times New Roman" w:cs="Times New Roman"/>
          <w:b w:val="0"/>
          <w:bCs w:val="0"/>
          <w:i w:val="0"/>
          <w:sz w:val="20"/>
          <w:szCs w:val="20"/>
          <w:highlight w:val="none"/>
        </w:rPr>
      </w:r>
      <w:r>
        <w:rPr>
          <w:rFonts w:ascii="Times New Roman" w:hAnsi="Times New Roman" w:eastAsia="Times New Roman" w:cs="Times New Roman"/>
          <w:b w:val="0"/>
          <w:bCs w:val="0"/>
          <w:i w:val="0"/>
          <w:sz w:val="20"/>
          <w:szCs w:val="20"/>
          <w:highlight w:val="none"/>
        </w:rPr>
      </w:r>
    </w:p>
    <w:p>
      <w:pPr>
        <w:pBdr/>
        <w:spacing w:line="360" w:lineRule="auto"/>
        <w:ind w:firstLine="0"/>
        <w:jc w:val="left"/>
        <w:rPr>
          <w:rFonts w:ascii="Times New Roman" w:hAnsi="Times New Roman" w:eastAsia="Times New Roman" w:cs="Times New Roman"/>
          <w:b w:val="0"/>
          <w:bCs w:val="0"/>
          <w:i w:val="0"/>
          <w:sz w:val="20"/>
          <w:szCs w:val="20"/>
          <w:highlight w:val="none"/>
        </w:rPr>
      </w:pPr>
      <w:r>
        <w:rPr>
          <w:rFonts w:ascii="Times New Roman" w:hAnsi="Times New Roman" w:eastAsia="Times New Roman" w:cs="Times New Roman"/>
          <w:b w:val="0"/>
          <w:bCs w:val="0"/>
          <w:i w:val="0"/>
          <w:iCs w:val="0"/>
          <w:sz w:val="20"/>
          <w:szCs w:val="20"/>
          <w:highlight w:val="none"/>
        </w:rPr>
      </w:r>
      <w:r>
        <w:rPr>
          <w:rFonts w:ascii="Times New Roman" w:hAnsi="Times New Roman" w:eastAsia="Times New Roman" w:cs="Times New Roman"/>
          <w:b w:val="0"/>
          <w:bCs w:val="0"/>
          <w:i w:val="0"/>
          <w:sz w:val="20"/>
          <w:szCs w:val="20"/>
          <w:highlight w:val="none"/>
        </w:rPr>
      </w:r>
      <w:r>
        <w:rPr>
          <w:rFonts w:ascii="Times New Roman" w:hAnsi="Times New Roman" w:eastAsia="Times New Roman" w:cs="Times New Roman"/>
          <w:b w:val="0"/>
          <w:bCs w:val="0"/>
          <w:i w:val="0"/>
          <w:sz w:val="20"/>
          <w:szCs w:val="20"/>
          <w:highlight w:val="none"/>
        </w:rPr>
      </w:r>
    </w:p>
    <w:p>
      <w:pPr>
        <w:pBdr/>
        <w:spacing w:line="360" w:lineRule="auto"/>
        <w:ind w:right="0" w:firstLine="0" w:left="0"/>
        <w:jc w:val="center"/>
        <w:rPr>
          <w:rFonts w:ascii="Times New Roman" w:hAnsi="Times New Roman" w:eastAsia="Times New Roman" w:cs="Times New Roman"/>
          <w:b w:val="0"/>
          <w:bCs w:val="0"/>
          <w:i w:val="0"/>
          <w:sz w:val="20"/>
          <w:szCs w:val="20"/>
          <w:highlight w:val="none"/>
        </w:rPr>
      </w:pPr>
      <w:r>
        <w:rPr>
          <w:rFonts w:ascii="Times New Roman" w:hAnsi="Times New Roman" w:eastAsia="Times New Roman" w:cs="Times New Roman"/>
          <w:b w:val="0"/>
          <w:bCs w:val="0"/>
          <w:i w:val="0"/>
          <w:iCs w:val="0"/>
          <w:sz w:val="20"/>
          <w:szCs w:val="20"/>
          <w:highlight w:val="none"/>
        </w:rPr>
      </w:r>
      <w:r>
        <w:rPr>
          <w:rFonts w:ascii="Times New Roman" w:hAnsi="Times New Roman" w:eastAsia="Times New Roman" w:cs="Times New Roman"/>
          <w:b w:val="0"/>
          <w:bCs w:val="0"/>
          <w:i w:val="0"/>
          <w:iCs w:val="0"/>
          <w:sz w:val="20"/>
          <w:szCs w:val="20"/>
          <w:highlight w:val="none"/>
        </w:rPr>
        <w:t xml:space="preserve">Fonte: Movimento Mulheres na T.I, 2024</w:t>
      </w:r>
      <w:r>
        <w:rPr>
          <w:rFonts w:ascii="Times New Roman" w:hAnsi="Times New Roman" w:eastAsia="Times New Roman" w:cs="Times New Roman"/>
          <w:b w:val="0"/>
          <w:bCs w:val="0"/>
          <w:i w:val="0"/>
          <w:sz w:val="20"/>
          <w:szCs w:val="20"/>
          <w:highlight w:val="none"/>
        </w:rPr>
      </w:r>
      <w:r>
        <w:rPr>
          <w:rFonts w:ascii="Times New Roman" w:hAnsi="Times New Roman" w:eastAsia="Times New Roman" w:cs="Times New Roman"/>
          <w:b w:val="0"/>
          <w:bCs w:val="0"/>
          <w:i w:val="0"/>
          <w:sz w:val="20"/>
          <w:szCs w:val="20"/>
          <w:highlight w:val="none"/>
        </w:rPr>
      </w:r>
    </w:p>
    <w:p>
      <w:pPr>
        <w:pStyle w:val="895"/>
        <w:pBdr/>
        <w:spacing/>
        <w:ind/>
        <w:rPr>
          <w:rFonts w:ascii="Times New Roman" w:hAnsi="Times New Roman" w:eastAsia="Times New Roman" w:cs="Times New Roman"/>
          <w:b/>
          <w:bCs/>
          <w:color w:val="000000" w:themeColor="text1"/>
          <w:sz w:val="24"/>
          <w:szCs w:val="24"/>
          <w:highlight w:val="none"/>
        </w:rPr>
      </w:pPr>
      <w:r/>
      <w:bookmarkStart w:id="13" w:name="_Toc13"/>
      <w:r>
        <w:rPr>
          <w:rFonts w:ascii="Times New Roman" w:hAnsi="Times New Roman" w:eastAsia="Times New Roman" w:cs="Times New Roman"/>
          <w:b/>
          <w:bCs/>
          <w:color w:val="000000" w:themeColor="text1"/>
          <w:sz w:val="24"/>
          <w:szCs w:val="24"/>
          <w:highlight w:val="none"/>
          <w:lang w:val="pt-BR"/>
        </w:rPr>
        <w:t xml:space="preserve">1.1.12 Edith Ranzini</w:t>
      </w:r>
      <w:bookmarkEnd w:id="13"/>
      <w:r>
        <w:rPr>
          <w:rFonts w:ascii="Times New Roman" w:hAnsi="Times New Roman" w:eastAsia="Times New Roman" w:cs="Times New Roman"/>
          <w:b/>
          <w:bCs/>
          <w:color w:val="000000" w:themeColor="text1"/>
          <w:sz w:val="24"/>
          <w:szCs w:val="24"/>
          <w:highlight w:val="none"/>
        </w:rPr>
      </w:r>
      <w:r>
        <w:rPr>
          <w:rFonts w:ascii="Times New Roman" w:hAnsi="Times New Roman" w:eastAsia="Times New Roman" w:cs="Times New Roman"/>
          <w:b/>
          <w:bCs/>
          <w:color w:val="000000" w:themeColor="text1"/>
          <w:sz w:val="24"/>
          <w:szCs w:val="24"/>
          <w:highlight w:val="none"/>
        </w:rPr>
      </w:r>
    </w:p>
    <w:p>
      <w:pPr>
        <w:pBdr/>
        <w:spacing w:line="360" w:lineRule="auto"/>
        <w:ind w:firstLine="708"/>
        <w:jc w:val="both"/>
        <w:rPr>
          <w:rFonts w:ascii="Times New Roman" w:hAnsi="Times New Roman" w:eastAsia="Times New Roman" w:cs="Times New Roman"/>
          <w:sz w:val="24"/>
          <w:szCs w:val="24"/>
          <w:highlight w:val="none"/>
          <w:lang w:val="pt-BR"/>
        </w:rPr>
      </w:pPr>
      <w:r>
        <w:rPr>
          <w:rFonts w:ascii="Times New Roman" w:hAnsi="Times New Roman" w:eastAsia="Times New Roman" w:cs="Times New Roman"/>
          <w:sz w:val="24"/>
          <w:szCs w:val="24"/>
          <w:highlight w:val="none"/>
          <w:lang w:val="pt-BR"/>
        </w:rPr>
      </w:r>
      <w:r>
        <w:rPr>
          <w:rFonts w:ascii="Times New Roman" w:hAnsi="Times New Roman" w:eastAsia="Times New Roman" w:cs="Times New Roman"/>
          <w:sz w:val="24"/>
          <w:szCs w:val="24"/>
          <w:highlight w:val="none"/>
          <w:lang w:val="pt-BR"/>
        </w:rPr>
        <w:t xml:space="preserve">J</w:t>
      </w:r>
      <w:r>
        <w:rPr>
          <w:rFonts w:ascii="Times New Roman" w:hAnsi="Times New Roman" w:eastAsia="Times New Roman" w:cs="Times New Roman"/>
          <w:sz w:val="24"/>
          <w:szCs w:val="24"/>
          <w:highlight w:val="none"/>
          <w:lang w:val="pt-BR"/>
        </w:rPr>
        <w:t xml:space="preserve">á na d</w:t>
      </w:r>
      <w:r>
        <w:rPr>
          <w:rFonts w:ascii="Times New Roman" w:hAnsi="Times New Roman" w:eastAsia="Times New Roman" w:cs="Times New Roman"/>
          <w:sz w:val="24"/>
          <w:szCs w:val="24"/>
          <w:highlight w:val="none"/>
          <w:lang w:val="pt-BR"/>
        </w:rPr>
        <w:t xml:space="preserve">écada de 70, estava sendo desenvolvido na </w:t>
      </w:r>
      <w:r>
        <w:rPr>
          <w:rFonts w:ascii="Times New Roman" w:hAnsi="Times New Roman" w:eastAsia="Times New Roman" w:cs="Times New Roman"/>
          <w:sz w:val="24"/>
          <w:szCs w:val="24"/>
          <w:highlight w:val="none"/>
          <w:lang w:val="pt-BR"/>
        </w:rPr>
        <w:t xml:space="preserve">Escola Politécnica da Universidade de São Paulo</w:t>
      </w:r>
      <w:r>
        <w:rPr>
          <w:rFonts w:ascii="Times New Roman" w:hAnsi="Times New Roman" w:eastAsia="Times New Roman" w:cs="Times New Roman"/>
          <w:sz w:val="24"/>
          <w:szCs w:val="24"/>
          <w:highlight w:val="none"/>
          <w:lang w:val="pt-BR"/>
        </w:rPr>
        <w:t xml:space="preserve"> o primeiro computador brasileiro. Quem participou ativamente desse desenvolvimento foi Edith Ranzini, engenheira eletricista </w:t>
      </w:r>
      <w:r>
        <w:rPr>
          <w:rFonts w:ascii="Times New Roman" w:hAnsi="Times New Roman" w:eastAsia="Times New Roman" w:cs="Times New Roman"/>
          <w:sz w:val="24"/>
          <w:szCs w:val="24"/>
          <w:highlight w:val="none"/>
          <w:lang w:val="pt-BR"/>
        </w:rPr>
        <w:t xml:space="preserve">que foi uma das 12 mulheres dos 360 aprovados no vestibular da Poli, o que corresponde a aproximadamente 3% dos aprovados daquele ano </w:t>
      </w:r>
      <w:r>
        <w:rPr>
          <w:rFonts w:ascii="Times New Roman" w:hAnsi="Times New Roman" w:eastAsia="Times New Roman" w:cs="Times New Roman"/>
          <w:color w:val="000000"/>
          <w:sz w:val="24"/>
        </w:rPr>
        <w:t xml:space="preserve">(JORNAL DA USP, 2018)</w:t>
      </w:r>
      <w:r>
        <w:rPr>
          <w:rFonts w:ascii="Times New Roman" w:hAnsi="Times New Roman" w:eastAsia="Times New Roman" w:cs="Times New Roman"/>
          <w:sz w:val="24"/>
          <w:szCs w:val="24"/>
          <w:highlight w:val="none"/>
          <w:lang w:val="pt-BR"/>
        </w:rPr>
        <w:t xml:space="preserve">. </w:t>
      </w:r>
      <w:r>
        <w:rPr>
          <w:rFonts w:ascii="Times New Roman" w:hAnsi="Times New Roman" w:eastAsia="Times New Roman" w:cs="Times New Roman"/>
          <w:sz w:val="24"/>
          <w:szCs w:val="24"/>
          <w:highlight w:val="none"/>
          <w:lang w:val="pt-BR"/>
        </w:rPr>
      </w:r>
      <w:r>
        <w:rPr>
          <w:rFonts w:ascii="Times New Roman" w:hAnsi="Times New Roman" w:eastAsia="Times New Roman" w:cs="Times New Roman"/>
          <w:sz w:val="24"/>
          <w:szCs w:val="24"/>
          <w:highlight w:val="none"/>
          <w:lang w:val="pt-BR"/>
        </w:rPr>
      </w:r>
    </w:p>
    <w:p>
      <w:pPr>
        <w:pBdr/>
        <w:spacing w:line="360" w:lineRule="auto"/>
        <w:ind w:firstLine="708"/>
        <w:jc w:val="both"/>
        <w:rPr>
          <w:rFonts w:ascii="Times New Roman" w:hAnsi="Times New Roman" w:eastAsia="Times New Roman" w:cs="Times New Roman"/>
          <w:sz w:val="24"/>
          <w:szCs w:val="24"/>
          <w:highlight w:val="none"/>
          <w:lang w:val="pt-BR"/>
        </w:rPr>
      </w:pPr>
      <w:r>
        <w:rPr>
          <w:rFonts w:ascii="Times New Roman" w:hAnsi="Times New Roman" w:eastAsia="Times New Roman" w:cs="Times New Roman"/>
          <w:sz w:val="24"/>
          <w:szCs w:val="24"/>
          <w:highlight w:val="none"/>
          <w:lang w:val="pt-BR"/>
        </w:rPr>
        <w:t xml:space="preserve">O computador </w:t>
      </w:r>
      <w:r>
        <w:rPr>
          <w:rFonts w:ascii="Times New Roman" w:hAnsi="Times New Roman" w:eastAsia="Times New Roman" w:cs="Times New Roman"/>
          <w:sz w:val="24"/>
          <w:szCs w:val="24"/>
          <w:highlight w:val="none"/>
          <w:lang w:val="pt-BR"/>
        </w:rPr>
        <w:t xml:space="preserve">batizado de “Patinho Feio”</w:t>
      </w:r>
      <w:r>
        <w:rPr>
          <w:rStyle w:val="1057"/>
          <w:rFonts w:ascii="Times New Roman" w:hAnsi="Times New Roman" w:eastAsia="Times New Roman" w:cs="Times New Roman"/>
          <w:sz w:val="24"/>
          <w:szCs w:val="24"/>
          <w:highlight w:val="none"/>
          <w:lang w:val="pt-BR"/>
        </w:rPr>
        <w:footnoteReference w:id="8"/>
      </w:r>
      <w:r>
        <w:rPr>
          <w:rFonts w:ascii="Times New Roman" w:hAnsi="Times New Roman" w:eastAsia="Times New Roman" w:cs="Times New Roman"/>
          <w:sz w:val="24"/>
          <w:szCs w:val="24"/>
          <w:highlight w:val="none"/>
          <w:lang w:val="pt-BR"/>
        </w:rPr>
        <w:t xml:space="preserve">, mostrado na Figura 26, foi idealizado e constru</w:t>
      </w:r>
      <w:r>
        <w:rPr>
          <w:rFonts w:ascii="Times New Roman" w:hAnsi="Times New Roman" w:eastAsia="Times New Roman" w:cs="Times New Roman"/>
          <w:sz w:val="24"/>
          <w:szCs w:val="24"/>
          <w:highlight w:val="none"/>
          <w:lang w:val="pt-BR"/>
        </w:rPr>
        <w:t xml:space="preserve">ído </w:t>
      </w:r>
      <w:r>
        <w:rPr>
          <w:rFonts w:ascii="Times New Roman" w:hAnsi="Times New Roman" w:eastAsia="Times New Roman" w:cs="Times New Roman"/>
          <w:sz w:val="24"/>
          <w:szCs w:val="24"/>
          <w:highlight w:val="none"/>
          <w:lang w:val="pt-BR"/>
        </w:rPr>
        <w:t xml:space="preserve">para equipar a fragata da Marinha do Brasil, nos anos 1970. O equipamento pesava 100 kg, medindo um metro de altura e 80 metros de profundidade, sendo programado em Assembly. </w:t>
      </w:r>
      <w:r>
        <w:rPr>
          <w:rFonts w:ascii="Times New Roman" w:hAnsi="Times New Roman" w:eastAsia="Times New Roman" w:cs="Times New Roman"/>
          <w:color w:val="000000"/>
          <w:sz w:val="24"/>
        </w:rPr>
        <w:t xml:space="preserve">Além da criação do computador, ela também foi responsável por implantar o curso de Engenharia Elétrica com ênfase em Computação na Poli (JORNAL DA USP, 2018).</w:t>
      </w:r>
      <w:r>
        <w:rPr>
          <w:rFonts w:ascii="Times New Roman" w:hAnsi="Times New Roman" w:eastAsia="Times New Roman" w:cs="Times New Roman"/>
          <w:sz w:val="24"/>
          <w:szCs w:val="24"/>
          <w:highlight w:val="none"/>
          <w:lang w:val="pt-BR"/>
        </w:rPr>
      </w:r>
      <w:r>
        <w:rPr>
          <w:rFonts w:ascii="Times New Roman" w:hAnsi="Times New Roman" w:eastAsia="Times New Roman" w:cs="Times New Roman"/>
          <w:sz w:val="24"/>
          <w:szCs w:val="24"/>
          <w:highlight w:val="none"/>
          <w:lang w:val="pt-BR"/>
        </w:rPr>
      </w:r>
    </w:p>
    <w:p>
      <w:pPr>
        <w:pBdr/>
        <w:spacing w:line="360" w:lineRule="auto"/>
        <w:ind w:right="0" w:firstLine="0" w:left="0"/>
        <w:jc w:val="center"/>
        <w:rPr>
          <w:rFonts w:ascii="Times New Roman" w:hAnsi="Times New Roman" w:cs="Times New Roman"/>
          <w:b w:val="0"/>
          <w:bCs w:val="0"/>
          <w:i w:val="0"/>
          <w:sz w:val="20"/>
          <w:szCs w:val="20"/>
          <w:highlight w:val="none"/>
        </w:rPr>
      </w:pPr>
      <w:r>
        <w:rPr>
          <w:rFonts w:ascii="Times New Roman" w:hAnsi="Times New Roman" w:eastAsia="Times New Roman" w:cs="Times New Roman"/>
          <w:sz w:val="24"/>
          <w:szCs w:val="24"/>
          <w:highlight w:val="none"/>
          <w:lang w:val="pt-BR"/>
        </w:rPr>
      </w:r>
      <w:r>
        <mc:AlternateContent>
          <mc:Choice Requires="wpg">
            <w:drawing>
              <wp:anchor xmlns:wp="http://schemas.openxmlformats.org/drawingml/2006/wordprocessingDrawing" xmlns:wp14="http://schemas.microsoft.com/office/word/2010/wordprocessingDrawing" distT="0" distB="0" distL="115200" distR="115200" simplePos="0" relativeHeight="66560" behindDoc="0" locked="0" layoutInCell="1" allowOverlap="1">
                <wp:simplePos x="0" y="0"/>
                <wp:positionH relativeFrom="margin">
                  <wp:align>center</wp:align>
                </wp:positionH>
                <wp:positionV relativeFrom="paragraph">
                  <wp:posOffset>245951</wp:posOffset>
                </wp:positionV>
                <wp:extent cx="3747331" cy="2391216"/>
                <wp:effectExtent l="0" t="0" r="0" b="0"/>
                <wp:wrapSquare wrapText="bothSides"/>
                <wp:docPr id="2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678145" name=""/>
                        <pic:cNvPicPr>
                          <a:picLocks noChangeAspect="1"/>
                        </pic:cNvPicPr>
                        <pic:nvPr/>
                      </pic:nvPicPr>
                      <pic:blipFill>
                        <a:blip r:embed="rId37"/>
                        <a:srcRect l="4458" t="990" r="0" b="0"/>
                        <a:stretch/>
                      </pic:blipFill>
                      <pic:spPr bwMode="auto">
                        <a:xfrm flipH="0" flipV="0">
                          <a:off x="0" y="0"/>
                          <a:ext cx="3747331" cy="2391216"/>
                        </a:xfrm>
                        <a:prstGeom prst="rect">
                          <a:avLst/>
                        </a:prstGeom>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5" o:spid="_x0000_s25" type="#_x0000_t75" style="position:absolute;z-index:66560;o:allowoverlap:true;o:allowincell:true;mso-position-horizontal-relative:margin;mso-position-horizontal:center;mso-position-vertical-relative:text;margin-top:19.37pt;mso-position-vertical:absolute;width:295.07pt;height:188.28pt;mso-wrap-distance-left:9.07pt;mso-wrap-distance-top:0.00pt;mso-wrap-distance-right:9.07pt;mso-wrap-distance-bottom:0.00pt;z-index:1;" stroked="false">
                <w10:wrap type="square"/>
                <v:imagedata r:id="rId37" o:title=""/>
                <o:lock v:ext="edit" rotation="t"/>
              </v:shape>
            </w:pict>
          </mc:Fallback>
        </mc:AlternateContent>
      </w:r>
      <w:r>
        <w:rPr>
          <w:rFonts w:ascii="Times New Roman" w:hAnsi="Times New Roman" w:eastAsia="Times New Roman" w:cs="Times New Roman"/>
          <w:b/>
          <w:bCs/>
        </w:rPr>
        <w:t xml:space="preserve">F</w:t>
      </w:r>
      <w:r>
        <w:rPr>
          <w:rFonts w:ascii="Times New Roman" w:hAnsi="Times New Roman" w:eastAsia="Times New Roman" w:cs="Times New Roman"/>
          <w:b/>
          <w:bCs/>
          <w:i w:val="0"/>
          <w:iCs w:val="0"/>
          <w:sz w:val="20"/>
          <w:szCs w:val="20"/>
          <w:highlight w:val="none"/>
        </w:rPr>
        <w:t xml:space="preserve">i</w:t>
      </w:r>
      <w:r>
        <w:rPr>
          <w:rFonts w:ascii="Times New Roman" w:hAnsi="Times New Roman" w:eastAsia="Times New Roman" w:cs="Times New Roman"/>
          <w:b/>
          <w:bCs/>
          <w:i w:val="0"/>
          <w:iCs w:val="0"/>
          <w:sz w:val="20"/>
          <w:szCs w:val="20"/>
          <w:highlight w:val="none"/>
        </w:rPr>
        <w:t xml:space="preserve">gura 26 – </w:t>
      </w:r>
      <w:r>
        <w:rPr>
          <w:rFonts w:ascii="Times New Roman" w:hAnsi="Times New Roman" w:eastAsia="Times New Roman" w:cs="Times New Roman"/>
          <w:b w:val="0"/>
          <w:bCs w:val="0"/>
          <w:i w:val="0"/>
          <w:iCs w:val="0"/>
          <w:sz w:val="20"/>
          <w:szCs w:val="20"/>
          <w:highlight w:val="none"/>
        </w:rPr>
        <w:t xml:space="preserve">Edith Ranzini ao lado do “Patinho Feio”</w:t>
      </w:r>
      <w:r>
        <w:rPr>
          <w:rFonts w:ascii="Times New Roman" w:hAnsi="Times New Roman" w:cs="Times New Roman"/>
          <w:b w:val="0"/>
          <w:bCs w:val="0"/>
          <w:i w:val="0"/>
          <w:sz w:val="20"/>
          <w:szCs w:val="20"/>
          <w:highlight w:val="none"/>
        </w:rPr>
      </w:r>
      <w:r>
        <w:rPr>
          <w:rFonts w:ascii="Times New Roman" w:hAnsi="Times New Roman" w:cs="Times New Roman"/>
          <w:b w:val="0"/>
          <w:bCs w:val="0"/>
          <w:i w:val="0"/>
          <w:sz w:val="20"/>
          <w:szCs w:val="20"/>
          <w:highlight w:val="none"/>
        </w:rPr>
      </w:r>
    </w:p>
    <w:p>
      <w:pPr>
        <w:pBdr/>
        <w:spacing w:line="360" w:lineRule="auto"/>
        <w:ind w:firstLine="708"/>
        <w:jc w:val="both"/>
        <w:rPr>
          <w:rFonts w:ascii="3270 Nerd Font Propo" w:hAnsi="3270 Nerd Font Propo" w:cs="3270 Nerd Font Propo"/>
          <w:sz w:val="24"/>
          <w:szCs w:val="24"/>
          <w:highlight w:val="none"/>
          <w:lang w:val="pt-BR"/>
        </w:rPr>
      </w:pPr>
      <w:r>
        <w:rPr>
          <w:rFonts w:ascii="3270 Nerd Font Propo" w:hAnsi="3270 Nerd Font Propo" w:cs="3270 Nerd Font Propo"/>
          <w:sz w:val="24"/>
          <w:szCs w:val="24"/>
          <w:highlight w:val="none"/>
          <w:lang w:val="pt-BR"/>
        </w:rPr>
      </w:r>
      <w:r>
        <w:rPr>
          <w:rFonts w:ascii="3270 Nerd Font Propo" w:hAnsi="3270 Nerd Font Propo" w:cs="3270 Nerd Font Propo"/>
          <w:sz w:val="24"/>
          <w:szCs w:val="24"/>
          <w:highlight w:val="none"/>
          <w:lang w:val="pt-BR"/>
        </w:rPr>
      </w:r>
      <w:r>
        <w:rPr>
          <w:rFonts w:ascii="3270 Nerd Font Propo" w:hAnsi="3270 Nerd Font Propo" w:cs="3270 Nerd Font Propo"/>
          <w:sz w:val="24"/>
          <w:szCs w:val="24"/>
          <w:highlight w:val="none"/>
          <w:lang w:val="pt-BR"/>
        </w:rPr>
      </w:r>
    </w:p>
    <w:p>
      <w:pPr>
        <w:pBdr/>
        <w:spacing w:line="360" w:lineRule="auto"/>
        <w:ind w:firstLine="708"/>
        <w:jc w:val="both"/>
        <w:rPr>
          <w:rFonts w:ascii="3270 Nerd Font Propo" w:hAnsi="3270 Nerd Font Propo" w:cs="3270 Nerd Font Propo"/>
          <w:sz w:val="24"/>
          <w:szCs w:val="24"/>
          <w:highlight w:val="none"/>
          <w:lang w:val="pt-BR"/>
        </w:rPr>
      </w:pPr>
      <w:r>
        <w:rPr>
          <w:rFonts w:ascii="3270 Nerd Font Propo" w:hAnsi="3270 Nerd Font Propo" w:eastAsia="3270 Nerd Font Propo" w:cs="3270 Nerd Font Propo"/>
          <w:b w:val="0"/>
          <w:bCs w:val="0"/>
          <w:i w:val="0"/>
          <w:iCs w:val="0"/>
          <w:sz w:val="20"/>
          <w:szCs w:val="20"/>
          <w:highlight w:val="none"/>
          <w:lang w:val="pt-BR"/>
        </w:rPr>
      </w:r>
      <w:r>
        <w:rPr>
          <w:rFonts w:ascii="3270 Nerd Font Propo" w:hAnsi="3270 Nerd Font Propo" w:cs="3270 Nerd Font Propo"/>
          <w:sz w:val="24"/>
          <w:szCs w:val="24"/>
          <w:highlight w:val="none"/>
          <w:lang w:val="pt-BR"/>
        </w:rPr>
      </w:r>
      <w:r>
        <w:rPr>
          <w:rFonts w:ascii="3270 Nerd Font Propo" w:hAnsi="3270 Nerd Font Propo" w:cs="3270 Nerd Font Propo"/>
          <w:sz w:val="24"/>
          <w:szCs w:val="24"/>
          <w:highlight w:val="none"/>
          <w:lang w:val="pt-BR"/>
        </w:rPr>
      </w:r>
    </w:p>
    <w:p>
      <w:pPr>
        <w:pBdr/>
        <w:spacing w:line="360" w:lineRule="auto"/>
        <w:ind w:firstLine="708"/>
        <w:jc w:val="both"/>
        <w:rPr>
          <w:rFonts w:ascii="Times New Roman" w:hAnsi="Times New Roman" w:eastAsia="Times New Roman" w:cs="Times New Roman"/>
          <w:sz w:val="24"/>
          <w:szCs w:val="24"/>
          <w:lang w:val="pt-BR"/>
        </w:rPr>
      </w:pPr>
      <w:r>
        <w:rPr>
          <w:rFonts w:ascii="Times New Roman" w:hAnsi="Times New Roman" w:eastAsia="Times New Roman" w:cs="Times New Roman"/>
          <w:sz w:val="24"/>
          <w:szCs w:val="24"/>
          <w:highlight w:val="none"/>
          <w:lang w:val="pt-BR"/>
        </w:rPr>
      </w:r>
      <w:r>
        <w:rPr>
          <w:rFonts w:ascii="Times New Roman" w:hAnsi="Times New Roman" w:eastAsia="Times New Roman" w:cs="Times New Roman"/>
          <w:sz w:val="24"/>
          <w:szCs w:val="24"/>
          <w:lang w:val="pt-BR"/>
        </w:rPr>
      </w:r>
      <w:r>
        <w:rPr>
          <w:rFonts w:ascii="Times New Roman" w:hAnsi="Times New Roman" w:eastAsia="Times New Roman" w:cs="Times New Roman"/>
          <w:sz w:val="24"/>
          <w:szCs w:val="24"/>
          <w:lang w:val="pt-BR"/>
        </w:rPr>
      </w:r>
    </w:p>
    <w:p>
      <w:pPr>
        <w:pBdr/>
        <w:spacing w:line="360" w:lineRule="auto"/>
        <w:ind w:firstLine="0"/>
        <w:jc w:val="both"/>
        <w:rPr>
          <w:rFonts w:ascii="Times New Roman" w:hAnsi="Times New Roman" w:eastAsia="Times New Roman" w:cs="Times New Roman"/>
          <w:sz w:val="24"/>
          <w:szCs w:val="24"/>
          <w:highlight w:val="none"/>
          <w:lang w:val="pt-BR"/>
        </w:rPr>
      </w:pPr>
      <w:r>
        <w:rPr>
          <w:rFonts w:ascii="Times New Roman" w:hAnsi="Times New Roman" w:eastAsia="Times New Roman" w:cs="Times New Roman"/>
          <w:sz w:val="24"/>
          <w:szCs w:val="24"/>
          <w:highlight w:val="none"/>
          <w:lang w:val="pt-BR"/>
        </w:rPr>
      </w:r>
      <w:r>
        <w:rPr>
          <w:rFonts w:ascii="Times New Roman" w:hAnsi="Times New Roman" w:eastAsia="Times New Roman" w:cs="Times New Roman"/>
          <w:sz w:val="24"/>
          <w:szCs w:val="24"/>
          <w:highlight w:val="none"/>
          <w:lang w:val="pt-BR"/>
        </w:rPr>
      </w:r>
    </w:p>
    <w:p>
      <w:pPr>
        <w:pBdr/>
        <w:spacing w:line="360" w:lineRule="auto"/>
        <w:ind w:firstLine="0"/>
        <w:jc w:val="both"/>
        <w:rPr>
          <w:rFonts w:ascii="Times New Roman" w:hAnsi="Times New Roman" w:eastAsia="Times New Roman" w:cs="Times New Roman"/>
          <w:sz w:val="24"/>
          <w:szCs w:val="24"/>
          <w:highlight w:val="none"/>
          <w:lang w:val="pt-BR"/>
        </w:rPr>
      </w:pPr>
      <w:r>
        <w:rPr>
          <w:rFonts w:ascii="Times New Roman" w:hAnsi="Times New Roman" w:eastAsia="Times New Roman" w:cs="Times New Roman"/>
          <w:sz w:val="24"/>
          <w:szCs w:val="24"/>
          <w:highlight w:val="none"/>
          <w:lang w:val="pt-BR"/>
        </w:rPr>
      </w:r>
      <w:r>
        <w:rPr>
          <w:rFonts w:ascii="Times New Roman" w:hAnsi="Times New Roman" w:eastAsia="Times New Roman" w:cs="Times New Roman"/>
          <w:sz w:val="24"/>
          <w:szCs w:val="24"/>
          <w:highlight w:val="none"/>
          <w:lang w:val="pt-BR"/>
        </w:rPr>
      </w:r>
    </w:p>
    <w:p>
      <w:pPr>
        <w:pBdr/>
        <w:spacing w:line="360" w:lineRule="auto"/>
        <w:ind w:firstLine="0"/>
        <w:jc w:val="both"/>
        <w:rPr>
          <w:rFonts w:ascii="Times New Roman" w:hAnsi="Times New Roman" w:eastAsia="Times New Roman" w:cs="Times New Roman"/>
          <w:sz w:val="24"/>
          <w:szCs w:val="24"/>
          <w:highlight w:val="none"/>
          <w:lang w:val="pt-BR"/>
        </w:rPr>
      </w:pPr>
      <w:r>
        <w:rPr>
          <w:rFonts w:ascii="Times New Roman" w:hAnsi="Times New Roman" w:eastAsia="Times New Roman" w:cs="Times New Roman"/>
          <w:sz w:val="24"/>
          <w:szCs w:val="24"/>
          <w:highlight w:val="none"/>
          <w:lang w:val="pt-BR"/>
        </w:rPr>
      </w:r>
      <w:r>
        <w:rPr>
          <w:rFonts w:ascii="Times New Roman" w:hAnsi="Times New Roman" w:eastAsia="Times New Roman" w:cs="Times New Roman"/>
          <w:sz w:val="24"/>
          <w:szCs w:val="24"/>
          <w:highlight w:val="none"/>
          <w:lang w:val="pt-BR"/>
        </w:rPr>
      </w:r>
      <w:r>
        <w:rPr>
          <w:rFonts w:ascii="Times New Roman" w:hAnsi="Times New Roman" w:eastAsia="Times New Roman" w:cs="Times New Roman"/>
          <w:sz w:val="24"/>
          <w:szCs w:val="24"/>
          <w:highlight w:val="none"/>
          <w:lang w:val="pt-BR"/>
        </w:rPr>
      </w:r>
    </w:p>
    <w:p>
      <w:pPr>
        <w:pBdr/>
        <w:spacing w:line="360" w:lineRule="auto"/>
        <w:ind w:right="0" w:firstLine="0" w:left="0"/>
        <w:jc w:val="center"/>
        <w:rPr>
          <w:rFonts w:ascii="Times New Roman" w:hAnsi="Times New Roman" w:eastAsia="Times New Roman" w:cs="Times New Roman"/>
          <w:sz w:val="20"/>
          <w:szCs w:val="20"/>
          <w:highlight w:val="none"/>
          <w:lang w:val="pt-BR"/>
        </w:rPr>
      </w:pPr>
      <w:r>
        <w:rPr>
          <w:rFonts w:ascii="Times New Roman" w:hAnsi="Times New Roman" w:eastAsia="Times New Roman" w:cs="Times New Roman"/>
          <w:sz w:val="20"/>
          <w:szCs w:val="20"/>
          <w:highlight w:val="none"/>
          <w:lang w:val="pt-BR"/>
        </w:rPr>
      </w:r>
      <w:r>
        <w:rPr>
          <w:rFonts w:ascii="Times New Roman" w:hAnsi="Times New Roman" w:eastAsia="Times New Roman" w:cs="Times New Roman"/>
          <w:sz w:val="20"/>
          <w:szCs w:val="20"/>
          <w:highlight w:val="none"/>
          <w:lang w:val="pt-BR"/>
        </w:rPr>
        <w:t xml:space="preserve">Fonte: D Comp/UFS/Reprodução</w:t>
      </w:r>
      <w:r>
        <w:rPr>
          <w:rFonts w:ascii="Times New Roman" w:hAnsi="Times New Roman" w:eastAsia="Times New Roman" w:cs="Times New Roman"/>
          <w:sz w:val="20"/>
          <w:szCs w:val="20"/>
          <w:highlight w:val="none"/>
          <w:lang w:val="pt-BR"/>
        </w:rPr>
      </w:r>
      <w:r>
        <w:rPr>
          <w:rFonts w:ascii="Times New Roman" w:hAnsi="Times New Roman" w:eastAsia="Times New Roman" w:cs="Times New Roman"/>
          <w:sz w:val="20"/>
          <w:szCs w:val="20"/>
          <w:highlight w:val="none"/>
          <w:lang w:val="pt-BR"/>
        </w:rPr>
      </w:r>
    </w:p>
    <w:p>
      <w:pPr>
        <w:pStyle w:val="895"/>
        <w:pBdr/>
        <w:spacing/>
        <w:ind/>
        <w:rPr>
          <w:rFonts w:ascii="Times New Roman" w:hAnsi="Times New Roman" w:eastAsia="Times New Roman" w:cs="Times New Roman"/>
          <w:b/>
          <w:bCs/>
          <w:sz w:val="24"/>
          <w:szCs w:val="24"/>
          <w:highlight w:val="none"/>
        </w:rPr>
      </w:pPr>
      <w:r/>
      <w:bookmarkStart w:id="14" w:name="_Toc14"/>
      <w:r>
        <w:rPr>
          <w:rFonts w:ascii="Times New Roman" w:hAnsi="Times New Roman" w:eastAsia="Times New Roman" w:cs="Times New Roman"/>
          <w:b/>
          <w:bCs/>
          <w:sz w:val="24"/>
          <w:szCs w:val="24"/>
          <w:highlight w:val="none"/>
          <w:lang w:val="pt-BR"/>
        </w:rPr>
        <w:t xml:space="preserve">1.1.13 Claudia Bauzer Medeiros</w:t>
      </w:r>
      <w:bookmarkEnd w:id="14"/>
      <w:r>
        <w:rPr>
          <w:rFonts w:ascii="Times New Roman" w:hAnsi="Times New Roman" w:eastAsia="Times New Roman" w:cs="Times New Roman"/>
          <w:b/>
          <w:bCs/>
          <w:sz w:val="24"/>
          <w:szCs w:val="24"/>
          <w:highlight w:val="none"/>
        </w:rPr>
      </w:r>
      <w:r>
        <w:rPr>
          <w:rFonts w:ascii="Times New Roman" w:hAnsi="Times New Roman" w:eastAsia="Times New Roman" w:cs="Times New Roman"/>
          <w:b/>
          <w:bCs/>
          <w:sz w:val="24"/>
          <w:szCs w:val="24"/>
          <w:highlight w:val="none"/>
        </w:rPr>
      </w:r>
    </w:p>
    <w:p>
      <w:pPr>
        <w:pBdr/>
        <w:shd w:val="nil" w:color="auto"/>
        <w:spacing w:line="360" w:lineRule="auto"/>
        <w:ind w:firstLine="708"/>
        <w:jc w:val="both"/>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bCs/>
          <w:sz w:val="24"/>
          <w:szCs w:val="24"/>
          <w:highlight w:val="none"/>
        </w:rPr>
      </w:r>
      <w:r>
        <w:rPr>
          <w:rFonts w:ascii="Times New Roman" w:hAnsi="Times New Roman" w:eastAsia="Times New Roman" w:cs="Times New Roman"/>
          <w:b w:val="0"/>
          <w:bCs w:val="0"/>
          <w:sz w:val="24"/>
          <w:szCs w:val="24"/>
          <w:highlight w:val="none"/>
        </w:rPr>
        <w:t xml:space="preserve">Outra figura importante para a USP </w:t>
      </w:r>
      <w:r>
        <w:rPr>
          <w:rFonts w:ascii="Times New Roman" w:hAnsi="Times New Roman" w:eastAsia="Times New Roman" w:cs="Times New Roman"/>
          <w:b w:val="0"/>
          <w:bCs w:val="0"/>
          <w:sz w:val="24"/>
          <w:szCs w:val="24"/>
          <w:highlight w:val="none"/>
        </w:rPr>
        <w:t xml:space="preserve">é Claudia Bauzer Medeiros</w:t>
      </w:r>
      <w:r>
        <w:rPr>
          <w:rFonts w:ascii="Times New Roman" w:hAnsi="Times New Roman" w:eastAsia="Times New Roman" w:cs="Times New Roman"/>
          <w:b w:val="0"/>
          <w:bCs w:val="0"/>
          <w:sz w:val="24"/>
          <w:szCs w:val="24"/>
          <w:highlight w:val="none"/>
        </w:rPr>
        <w:t xml:space="preserve"> (Figura 27), doutora em Computação pela Universidade de São Paulo (USP), com formação em Matemática pela mesma instituição. Além de sua contribuição como professora titular na UNICAMP, em Campinas, ela marcou histór</w:t>
      </w:r>
      <w:r>
        <w:rPr>
          <w:rFonts w:ascii="Times New Roman" w:hAnsi="Times New Roman" w:eastAsia="Times New Roman" w:cs="Times New Roman"/>
          <w:b w:val="0"/>
          <w:bCs w:val="0"/>
          <w:sz w:val="24"/>
          <w:szCs w:val="24"/>
          <w:highlight w:val="none"/>
        </w:rPr>
        <w:t xml:space="preserve">i</w:t>
      </w:r>
      <w:r>
        <w:rPr>
          <w:rFonts w:ascii="Times New Roman" w:hAnsi="Times New Roman" w:eastAsia="Times New Roman" w:cs="Times New Roman"/>
          <w:b w:val="0"/>
          <w:bCs w:val="0"/>
          <w:sz w:val="24"/>
          <w:szCs w:val="24"/>
          <w:highlight w:val="none"/>
        </w:rPr>
        <w:t xml:space="preserve">a ao se tornar a primeira e única mulher a presidir a Sociedade Brasileira de Computação </w:t>
      </w:r>
      <w:r>
        <w:rPr>
          <w:rFonts w:ascii="Times New Roman" w:hAnsi="Times New Roman" w:eastAsia="Times New Roman" w:cs="Times New Roman"/>
          <w:b w:val="0"/>
          <w:bCs w:val="0"/>
          <w:sz w:val="24"/>
          <w:szCs w:val="24"/>
          <w:highlight w:val="none"/>
        </w:rPr>
        <w:t xml:space="preserve">(FAPESP, 2024)</w:t>
      </w:r>
      <w:r>
        <w:rPr>
          <w:rFonts w:ascii="Times New Roman" w:hAnsi="Times New Roman" w:eastAsia="Times New Roman" w:cs="Times New Roman"/>
          <w:b w:val="0"/>
          <w:bCs w:val="0"/>
          <w:sz w:val="24"/>
          <w:szCs w:val="24"/>
          <w:highlight w:val="none"/>
        </w:rPr>
        <w:t xml:space="preserve">. </w: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Bdr/>
        <w:shd w:val="nil" w:color="000000"/>
        <w:spacing w:line="360" w:lineRule="auto"/>
        <w:ind w:firstLine="708"/>
        <w:jc w:val="both"/>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t xml:space="preserve">Seu doutorado, concluído em 1990, a consolidou como a segunda brasileira a obter tal título na área da computação. Com um compromisso firme com a diversidade e a incl</w:t>
      </w:r>
      <w:r>
        <w:rPr>
          <w:rFonts w:ascii="Times New Roman" w:hAnsi="Times New Roman" w:eastAsia="Times New Roman" w:cs="Times New Roman"/>
          <w:b w:val="0"/>
          <w:bCs w:val="0"/>
          <w:sz w:val="24"/>
          <w:szCs w:val="24"/>
          <w:highlight w:val="none"/>
        </w:rPr>
        <w:t xml:space="preserve">usão, ela </w:t>
      </w:r>
      <w:r>
        <w:rPr>
          <w:rFonts w:ascii="Times New Roman" w:hAnsi="Times New Roman" w:eastAsia="Times New Roman" w:cs="Times New Roman"/>
          <w:b w:val="0"/>
          <w:bCs w:val="0"/>
          <w:sz w:val="24"/>
          <w:szCs w:val="24"/>
          <w:highlight w:val="none"/>
        </w:rPr>
        <w:t xml:space="preserve">é a fundadora do evento Women in Information Technology, que visa promover e destacar o papel das mulheres neste campo em constante evolução. Seu trabalho e dedicação inspiram gerações futuras de profissionais de tecnologia no Brasil e além (FAPESP, 2024).</w: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Bdr/>
        <w:shd w:val="nil" w:color="000000"/>
        <w:spacing w:line="360" w:lineRule="auto"/>
        <w:ind w:right="0" w:firstLine="0" w:left="0"/>
        <w:jc w:val="center"/>
        <w:rPr>
          <w:rFonts w:ascii="Times New Roman" w:hAnsi="Times New Roman" w:eastAsia="Times New Roman" w:cs="Times New Roman"/>
          <w:b w:val="0"/>
          <w:bCs w:val="0"/>
          <w:i w:val="0"/>
          <w:sz w:val="20"/>
          <w:szCs w:val="20"/>
          <w:highlight w:val="none"/>
        </w:rPr>
      </w:pPr>
      <w:r>
        <w:rPr>
          <w:rFonts w:ascii="Times New Roman" w:hAnsi="Times New Roman" w:eastAsia="Times New Roman" w:cs="Times New Roman"/>
          <w:b w:val="0"/>
          <w:bCs w:val="0"/>
          <w:i w:val="0"/>
          <w:iCs w:val="0"/>
          <w:sz w:val="20"/>
          <w:szCs w:val="20"/>
          <w:highlight w:val="none"/>
        </w:rPr>
      </w:r>
      <w:r>
        <w:rPr>
          <w:rFonts w:ascii="Times New Roman" w:hAnsi="Times New Roman" w:eastAsia="Times New Roman" w:cs="Times New Roman"/>
          <w:b w:val="0"/>
          <w:bCs w:val="0"/>
          <w:i w:val="0"/>
          <w:iCs w:val="0"/>
          <w:sz w:val="20"/>
          <w:szCs w:val="20"/>
          <w:highlight w:val="none"/>
        </w:rPr>
      </w:r>
    </w:p>
    <w:p>
      <w:pPr>
        <w:pBdr/>
        <w:shd w:val="nil" w:color="000000"/>
        <w:spacing w:line="360" w:lineRule="auto"/>
        <w:ind w:right="0" w:firstLine="0" w:left="0"/>
        <w:jc w:val="center"/>
        <w:rPr>
          <w:rFonts w:ascii="Times New Roman" w:hAnsi="Times New Roman" w:eastAsia="Times New Roman" w:cs="Times New Roman"/>
          <w:b w:val="0"/>
          <w:bCs w:val="0"/>
          <w:i w:val="0"/>
          <w:sz w:val="20"/>
          <w:szCs w:val="20"/>
          <w:highlight w:val="none"/>
        </w:rPr>
      </w:pPr>
      <w:r>
        <w:rPr>
          <w:rFonts w:ascii="Times New Roman" w:hAnsi="Times New Roman" w:eastAsia="Times New Roman" w:cs="Times New Roman"/>
          <w:b w:val="0"/>
          <w:bCs w:val="0"/>
          <w:i w:val="0"/>
          <w:iCs w:val="0"/>
          <w:sz w:val="20"/>
          <w:szCs w:val="20"/>
          <w:highlight w:val="none"/>
        </w:rPr>
      </w:r>
      <w:r>
        <w:rPr>
          <w:rFonts w:ascii="Times New Roman" w:hAnsi="Times New Roman" w:eastAsia="Times New Roman" w:cs="Times New Roman"/>
          <w:b w:val="0"/>
          <w:bCs w:val="0"/>
          <w:i w:val="0"/>
          <w:iCs w:val="0"/>
          <w:sz w:val="20"/>
          <w:szCs w:val="20"/>
          <w:highlight w:val="none"/>
        </w:rPr>
      </w:r>
    </w:p>
    <w:p>
      <w:pPr>
        <w:pBdr/>
        <w:shd w:val="nil" w:color="000000"/>
        <w:spacing w:line="360" w:lineRule="auto"/>
        <w:ind w:right="0" w:firstLine="0" w:left="0"/>
        <w:jc w:val="center"/>
        <w:rPr>
          <w:rFonts w:ascii="Times New Roman" w:hAnsi="Times New Roman" w:eastAsia="Times New Roman" w:cs="Times New Roman"/>
          <w:b w:val="0"/>
          <w:bCs w:val="0"/>
          <w:i w:val="0"/>
          <w:sz w:val="20"/>
          <w:szCs w:val="20"/>
          <w:highlight w:val="none"/>
        </w:rPr>
      </w:pPr>
      <w:r>
        <w:rPr>
          <w:highlight w:val="none"/>
        </w:rPr>
      </w:r>
      <w:r>
        <mc:AlternateContent>
          <mc:Choice Requires="wpg">
            <w:drawing>
              <wp:anchor xmlns:wp="http://schemas.openxmlformats.org/drawingml/2006/wordprocessingDrawing" xmlns:wp14="http://schemas.microsoft.com/office/word/2010/wordprocessingDrawing" distT="0" distB="0" distL="115200" distR="115200" simplePos="0" relativeHeight="150528" behindDoc="0" locked="0" layoutInCell="1" allowOverlap="1">
                <wp:simplePos x="0" y="0"/>
                <wp:positionH relativeFrom="margin">
                  <wp:posOffset>1512573</wp:posOffset>
                </wp:positionH>
                <wp:positionV relativeFrom="paragraph">
                  <wp:posOffset>235626</wp:posOffset>
                </wp:positionV>
                <wp:extent cx="2999442" cy="1910592"/>
                <wp:effectExtent l="0" t="0" r="0" b="0"/>
                <wp:wrapSquare wrapText="bothSides"/>
                <wp:docPr id="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475024" name=""/>
                        <pic:cNvPicPr>
                          <a:picLocks noChangeAspect="1"/>
                        </pic:cNvPicPr>
                        <pic:nvPr/>
                      </pic:nvPicPr>
                      <pic:blipFill>
                        <a:blip r:embed="rId38"/>
                        <a:srcRect l="7422" t="11346" r="14260" b="0"/>
                        <a:stretch/>
                      </pic:blipFill>
                      <pic:spPr bwMode="auto">
                        <a:xfrm flipH="0" flipV="0">
                          <a:off x="0" y="0"/>
                          <a:ext cx="2999441" cy="1910591"/>
                        </a:xfrm>
                        <a:prstGeom prst="rect">
                          <a:avLst/>
                        </a:prstGeom>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6" o:spid="_x0000_s26" type="#_x0000_t75" style="position:absolute;z-index:150528;o:allowoverlap:true;o:allowincell:true;mso-position-horizontal-relative:margin;margin-left:119.10pt;mso-position-horizontal:absolute;mso-position-vertical-relative:text;margin-top:18.55pt;mso-position-vertical:absolute;width:236.18pt;height:150.44pt;mso-wrap-distance-left:9.07pt;mso-wrap-distance-top:0.00pt;mso-wrap-distance-right:9.07pt;mso-wrap-distance-bottom:0.00pt;z-index:1;" stroked="false">
                <w10:wrap type="square"/>
                <v:imagedata r:id="rId38" o:title=""/>
                <o:lock v:ext="edit" rotation="t"/>
              </v:shape>
            </w:pict>
          </mc:Fallback>
        </mc:AlternateContent>
      </w:r>
      <w:r>
        <w:rPr>
          <w:rFonts w:ascii="Times New Roman" w:hAnsi="Times New Roman" w:eastAsia="Times New Roman" w:cs="Times New Roman"/>
          <w:b/>
          <w:bCs/>
        </w:rPr>
        <w:t xml:space="preserve">F</w:t>
      </w:r>
      <w:r>
        <w:rPr>
          <w:rFonts w:ascii="Times New Roman" w:hAnsi="Times New Roman" w:eastAsia="Times New Roman" w:cs="Times New Roman"/>
          <w:b/>
          <w:bCs/>
          <w:i w:val="0"/>
          <w:iCs w:val="0"/>
          <w:sz w:val="20"/>
          <w:szCs w:val="20"/>
          <w:highlight w:val="none"/>
        </w:rPr>
        <w:t xml:space="preserve">i</w:t>
      </w:r>
      <w:r>
        <w:rPr>
          <w:rFonts w:ascii="Times New Roman" w:hAnsi="Times New Roman" w:eastAsia="Times New Roman" w:cs="Times New Roman"/>
          <w:b/>
          <w:bCs/>
          <w:i w:val="0"/>
          <w:iCs w:val="0"/>
          <w:sz w:val="20"/>
          <w:szCs w:val="20"/>
          <w:highlight w:val="none"/>
        </w:rPr>
        <w:t xml:space="preserve">gura 27 – </w:t>
      </w:r>
      <w:r>
        <w:rPr>
          <w:rFonts w:ascii="Times New Roman" w:hAnsi="Times New Roman" w:eastAsia="Times New Roman" w:cs="Times New Roman"/>
          <w:b w:val="0"/>
          <w:bCs w:val="0"/>
          <w:i w:val="0"/>
          <w:iCs w:val="0"/>
          <w:sz w:val="20"/>
          <w:szCs w:val="20"/>
          <w:highlight w:val="none"/>
        </w:rPr>
        <w:t xml:space="preserve">C</w:t>
      </w:r>
      <w:r>
        <w:rPr>
          <w:rFonts w:ascii="Times New Roman" w:hAnsi="Times New Roman" w:eastAsia="Times New Roman" w:cs="Times New Roman"/>
          <w:b w:val="0"/>
          <w:bCs w:val="0"/>
          <w:i w:val="0"/>
          <w:iCs w:val="0"/>
          <w:sz w:val="20"/>
          <w:szCs w:val="20"/>
          <w:highlight w:val="none"/>
        </w:rPr>
        <w:t xml:space="preserve">laudia Bauzer durante apresentaç</w:t>
      </w:r>
      <w:r>
        <w:rPr>
          <w:rFonts w:ascii="Times New Roman" w:hAnsi="Times New Roman" w:eastAsia="Times New Roman" w:cs="Times New Roman"/>
          <w:b w:val="0"/>
          <w:bCs w:val="0"/>
          <w:i w:val="0"/>
          <w:iCs w:val="0"/>
          <w:sz w:val="20"/>
          <w:szCs w:val="20"/>
          <w:highlight w:val="none"/>
        </w:rPr>
        <w:t xml:space="preserve">ão</w:t>
      </w:r>
      <w:r>
        <w:rPr>
          <w:rFonts w:ascii="Times New Roman" w:hAnsi="Times New Roman" w:eastAsia="Times New Roman" w:cs="Times New Roman"/>
          <w:b w:val="0"/>
          <w:bCs w:val="0"/>
          <w:i w:val="0"/>
          <w:sz w:val="20"/>
          <w:szCs w:val="20"/>
          <w:highlight w:val="none"/>
        </w:rPr>
      </w:r>
      <w:r>
        <w:rPr>
          <w:rFonts w:ascii="Times New Roman" w:hAnsi="Times New Roman" w:eastAsia="Times New Roman" w:cs="Times New Roman"/>
          <w:b w:val="0"/>
          <w:bCs w:val="0"/>
          <w:i w:val="0"/>
          <w:sz w:val="20"/>
          <w:szCs w:val="20"/>
          <w:highlight w:val="none"/>
        </w:rPr>
      </w:r>
    </w:p>
    <w:p>
      <w:pPr>
        <w:pBdr/>
        <w:shd w:val="nil" w:color="000000"/>
        <w:spacing w:line="360" w:lineRule="auto"/>
        <w:ind w:firstLine="708"/>
        <w:jc w:val="both"/>
        <w:rPr>
          <w:highlight w:val="none"/>
        </w:rPr>
      </w:pPr>
      <w:r>
        <w:rPr>
          <w:highlight w:val="none"/>
        </w:rPr>
      </w:r>
      <w:r>
        <w:rPr>
          <w:highlight w:val="none"/>
        </w:rPr>
      </w:r>
      <w:r>
        <w:rPr>
          <w:highlight w:val="none"/>
        </w:rPr>
      </w:r>
    </w:p>
    <w:p>
      <w:pPr>
        <w:pBdr/>
        <w:shd w:val="nil" w:color="000000"/>
        <w:spacing w:line="360" w:lineRule="auto"/>
        <w:ind w:firstLine="708"/>
        <w:jc w:val="both"/>
        <w:rPr>
          <w:highlight w:val="none"/>
        </w:rPr>
      </w:pPr>
      <w:r>
        <w:rPr>
          <w:highlight w:val="none"/>
        </w:rPr>
      </w:r>
      <w:r>
        <w:rPr>
          <w:highlight w:val="none"/>
        </w:rPr>
      </w:r>
      <w:r>
        <w:rPr>
          <w:highlight w:val="none"/>
        </w:rPr>
      </w:r>
    </w:p>
    <w:p>
      <w:pPr>
        <w:pBdr/>
        <w:shd w:val="nil" w:color="000000"/>
        <w:spacing w:line="360" w:lineRule="auto"/>
        <w:ind w:firstLine="708"/>
        <w:jc w:val="both"/>
        <w:rPr>
          <w:highlight w:val="none"/>
        </w:rPr>
      </w:pPr>
      <w:r>
        <w:rPr>
          <w:highlight w:val="none"/>
        </w:rPr>
      </w:r>
      <w:r>
        <w:rPr>
          <w:highlight w:val="none"/>
        </w:rPr>
      </w:r>
      <w:r>
        <w:rPr>
          <w:highlight w:val="none"/>
        </w:rPr>
      </w:r>
    </w:p>
    <w:p>
      <w:pPr>
        <w:pBdr/>
        <w:shd w:val="nil" w:color="000000"/>
        <w:spacing w:line="360" w:lineRule="auto"/>
        <w:ind w:firstLine="708"/>
        <w:jc w:val="both"/>
        <w:rPr>
          <w:highlight w:val="none"/>
        </w:rPr>
      </w:pPr>
      <w:r>
        <w:rPr>
          <w:highlight w:val="none"/>
        </w:rPr>
      </w:r>
      <w:r>
        <w:rPr>
          <w:highlight w:val="none"/>
        </w:rPr>
      </w:r>
      <w:r>
        <w:rPr>
          <w:highlight w:val="none"/>
        </w:rPr>
      </w:r>
    </w:p>
    <w:p>
      <w:pPr>
        <w:pBdr/>
        <w:shd w:val="nil" w:color="000000"/>
        <w:spacing w:line="360" w:lineRule="auto"/>
        <w:ind w:firstLine="0"/>
        <w:jc w:val="both"/>
        <w:rPr>
          <w:highlight w:val="none"/>
        </w:rPr>
      </w:pPr>
      <w:r>
        <w:rPr>
          <w:highlight w:val="none"/>
        </w:rPr>
      </w:r>
      <w:r>
        <w:rPr>
          <w:highlight w:val="none"/>
        </w:rPr>
      </w:r>
      <w:r>
        <w:rPr>
          <w:highlight w:val="none"/>
        </w:rPr>
      </w:r>
    </w:p>
    <w:p>
      <w:pPr>
        <w:pBdr/>
        <w:spacing w:line="360" w:lineRule="auto"/>
        <w:ind w:right="0" w:firstLine="0" w:left="0"/>
        <w:jc w:val="center"/>
        <w:rPr>
          <w:rFonts w:ascii="Times New Roman" w:hAnsi="Times New Roman" w:eastAsia="Times New Roman" w:cs="Times New Roman"/>
          <w:sz w:val="20"/>
          <w:szCs w:val="20"/>
          <w:highlight w:val="none"/>
          <w:lang w:val="pt-BR"/>
        </w:rPr>
      </w:pPr>
      <w:r>
        <w:rPr>
          <w:rFonts w:ascii="Times New Roman" w:hAnsi="Times New Roman" w:eastAsia="Times New Roman" w:cs="Times New Roman"/>
          <w:sz w:val="20"/>
          <w:szCs w:val="20"/>
          <w:highlight w:val="none"/>
          <w:lang w:val="pt-BR"/>
        </w:rPr>
      </w:r>
      <w:r>
        <w:rPr>
          <w:rFonts w:ascii="Times New Roman" w:hAnsi="Times New Roman" w:eastAsia="Times New Roman" w:cs="Times New Roman"/>
          <w:sz w:val="20"/>
          <w:szCs w:val="20"/>
          <w:highlight w:val="none"/>
          <w:lang w:val="pt-BR"/>
        </w:rPr>
        <w:t xml:space="preserve">Fonte: Biblioteca Virtual da Fapesp, 2024</w:t>
      </w:r>
      <w:r>
        <w:rPr>
          <w:rFonts w:ascii="Times New Roman" w:hAnsi="Times New Roman" w:eastAsia="Times New Roman" w:cs="Times New Roman"/>
          <w:sz w:val="20"/>
          <w:szCs w:val="20"/>
          <w:highlight w:val="none"/>
          <w:lang w:val="pt-BR"/>
        </w:rPr>
      </w:r>
      <w:r>
        <w:rPr>
          <w:rFonts w:ascii="Times New Roman" w:hAnsi="Times New Roman" w:eastAsia="Times New Roman" w:cs="Times New Roman"/>
          <w:sz w:val="20"/>
          <w:szCs w:val="20"/>
          <w:highlight w:val="none"/>
          <w:lang w:val="pt-BR"/>
        </w:rPr>
      </w:r>
    </w:p>
    <w:p>
      <w:pPr>
        <w:pStyle w:val="895"/>
        <w:pBdr/>
        <w:spacing/>
        <w:ind/>
        <w:rPr>
          <w:rFonts w:ascii="Times New Roman" w:hAnsi="Times New Roman" w:eastAsia="Times New Roman" w:cs="Times New Roman"/>
          <w:b/>
          <w:bCs/>
          <w:sz w:val="24"/>
          <w:szCs w:val="24"/>
          <w:highlight w:val="none"/>
        </w:rPr>
      </w:pPr>
      <w:r/>
      <w:bookmarkStart w:id="15" w:name="_Toc15"/>
      <w:r>
        <w:rPr>
          <w:rFonts w:ascii="Times New Roman" w:hAnsi="Times New Roman" w:eastAsia="Times New Roman" w:cs="Times New Roman"/>
          <w:b/>
          <w:bCs/>
          <w:sz w:val="24"/>
          <w:szCs w:val="24"/>
          <w:highlight w:val="none"/>
        </w:rPr>
        <w:t xml:space="preserve">1.1.14 Luzia Renn</w:t>
      </w:r>
      <w:r>
        <w:rPr>
          <w:rFonts w:ascii="Times New Roman" w:hAnsi="Times New Roman" w:eastAsia="Times New Roman" w:cs="Times New Roman"/>
          <w:b/>
          <w:bCs/>
          <w:sz w:val="24"/>
          <w:szCs w:val="24"/>
          <w:highlight w:val="none"/>
        </w:rPr>
        <w:t xml:space="preserve">ó Moreira</w:t>
      </w:r>
      <w:bookmarkEnd w:id="15"/>
      <w:r>
        <w:rPr>
          <w:rFonts w:ascii="Times New Roman" w:hAnsi="Times New Roman" w:eastAsia="Times New Roman" w:cs="Times New Roman"/>
          <w:b/>
          <w:bCs/>
          <w:sz w:val="24"/>
          <w:szCs w:val="24"/>
          <w:highlight w:val="none"/>
        </w:rPr>
      </w:r>
      <w:r>
        <w:rPr>
          <w:rFonts w:ascii="Times New Roman" w:hAnsi="Times New Roman" w:eastAsia="Times New Roman" w:cs="Times New Roman"/>
          <w:b/>
          <w:bCs/>
          <w:sz w:val="24"/>
          <w:szCs w:val="24"/>
          <w:highlight w:val="none"/>
        </w:rPr>
      </w:r>
    </w:p>
    <w:p>
      <w:pPr>
        <w:pBdr/>
        <w:shd w:val="nil" w:color="000000"/>
        <w:spacing w:line="360" w:lineRule="auto"/>
        <w:ind w:firstLine="708"/>
        <w:jc w:val="both"/>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t xml:space="preserve">Nascida em 1907, na cidade Santa Rica de Sapuca</w:t>
      </w:r>
      <w:r>
        <w:rPr>
          <w:rFonts w:ascii="Times New Roman" w:hAnsi="Times New Roman" w:eastAsia="Times New Roman" w:cs="Times New Roman"/>
          <w:b w:val="0"/>
          <w:bCs w:val="0"/>
          <w:sz w:val="24"/>
          <w:szCs w:val="24"/>
          <w:highlight w:val="none"/>
        </w:rPr>
        <w:t xml:space="preserve">í, nas fazendas cafeeiras de sua fam</w:t>
      </w:r>
      <w:r>
        <w:rPr>
          <w:rFonts w:ascii="Times New Roman" w:hAnsi="Times New Roman" w:eastAsia="Times New Roman" w:cs="Times New Roman"/>
          <w:b w:val="0"/>
          <w:bCs w:val="0"/>
          <w:sz w:val="24"/>
          <w:szCs w:val="24"/>
          <w:highlight w:val="none"/>
        </w:rPr>
        <w:t xml:space="preserve">ília, Luzia teve uma educaç</w:t>
      </w:r>
      <w:r>
        <w:rPr>
          <w:rFonts w:ascii="Times New Roman" w:hAnsi="Times New Roman" w:eastAsia="Times New Roman" w:cs="Times New Roman"/>
          <w:b w:val="0"/>
          <w:bCs w:val="0"/>
          <w:sz w:val="24"/>
          <w:szCs w:val="24"/>
          <w:highlight w:val="none"/>
        </w:rPr>
        <w:t xml:space="preserve">ão inesperada em uma </w:t>
      </w:r>
      <w:r>
        <w:rPr>
          <w:rFonts w:ascii="Times New Roman" w:hAnsi="Times New Roman" w:eastAsia="Times New Roman" w:cs="Times New Roman"/>
          <w:b w:val="0"/>
          <w:bCs w:val="0"/>
          <w:sz w:val="24"/>
          <w:szCs w:val="24"/>
          <w:highlight w:val="none"/>
        </w:rPr>
        <w:t xml:space="preserve">época em que educaç</w:t>
      </w:r>
      <w:r>
        <w:rPr>
          <w:rFonts w:ascii="Times New Roman" w:hAnsi="Times New Roman" w:eastAsia="Times New Roman" w:cs="Times New Roman"/>
          <w:b w:val="0"/>
          <w:bCs w:val="0"/>
          <w:sz w:val="24"/>
          <w:szCs w:val="24"/>
          <w:highlight w:val="none"/>
        </w:rPr>
        <w:t xml:space="preserve">ão era realidade de poucos, ainda mais considerando o g</w:t>
      </w:r>
      <w:r>
        <w:rPr>
          <w:rFonts w:ascii="Times New Roman" w:hAnsi="Times New Roman" w:eastAsia="Times New Roman" w:cs="Times New Roman"/>
          <w:b w:val="0"/>
          <w:bCs w:val="0"/>
          <w:sz w:val="24"/>
          <w:szCs w:val="24"/>
          <w:highlight w:val="none"/>
        </w:rPr>
        <w:t xml:space="preserve">ênero. Casou-se com um diplomata e isso a possibilitou ter contato com v</w:t>
      </w:r>
      <w:r>
        <w:rPr>
          <w:rFonts w:ascii="Times New Roman" w:hAnsi="Times New Roman" w:eastAsia="Times New Roman" w:cs="Times New Roman"/>
          <w:b w:val="0"/>
          <w:bCs w:val="0"/>
          <w:sz w:val="24"/>
          <w:szCs w:val="24"/>
          <w:highlight w:val="none"/>
        </w:rPr>
        <w:t xml:space="preserve">ários pa</w:t>
      </w:r>
      <w:r>
        <w:rPr>
          <w:rFonts w:ascii="Times New Roman" w:hAnsi="Times New Roman" w:eastAsia="Times New Roman" w:cs="Times New Roman"/>
          <w:b w:val="0"/>
          <w:bCs w:val="0"/>
          <w:sz w:val="24"/>
          <w:szCs w:val="24"/>
          <w:highlight w:val="none"/>
        </w:rPr>
        <w:t xml:space="preserve">íses como </w:t>
      </w:r>
      <w:r>
        <w:rPr>
          <w:rFonts w:ascii="Times New Roman" w:hAnsi="Times New Roman" w:eastAsia="Times New Roman" w:cs="Times New Roman"/>
          <w:b w:val="0"/>
          <w:bCs w:val="0"/>
          <w:sz w:val="24"/>
          <w:szCs w:val="24"/>
          <w:highlight w:val="none"/>
        </w:rPr>
        <w:t xml:space="preserve">México, Estados Unidos, Japão, Portugal, Bélgica e China. Dessas viagens, trouxe para o Brasil o pr</w:t>
      </w:r>
      <w:r>
        <w:rPr>
          <w:rFonts w:ascii="Times New Roman" w:hAnsi="Times New Roman" w:eastAsia="Times New Roman" w:cs="Times New Roman"/>
          <w:b w:val="0"/>
          <w:bCs w:val="0"/>
          <w:sz w:val="24"/>
          <w:szCs w:val="24"/>
          <w:highlight w:val="none"/>
        </w:rPr>
        <w:t xml:space="preserve">inc</w:t>
      </w:r>
      <w:r>
        <w:rPr>
          <w:rFonts w:ascii="Times New Roman" w:hAnsi="Times New Roman" w:eastAsia="Times New Roman" w:cs="Times New Roman"/>
          <w:b w:val="0"/>
          <w:bCs w:val="0"/>
          <w:sz w:val="24"/>
          <w:szCs w:val="24"/>
          <w:highlight w:val="none"/>
        </w:rPr>
        <w:t xml:space="preserve">ípio de eletr</w:t>
      </w:r>
      <w:r>
        <w:rPr>
          <w:rFonts w:ascii="Times New Roman" w:hAnsi="Times New Roman" w:eastAsia="Times New Roman" w:cs="Times New Roman"/>
          <w:b w:val="0"/>
          <w:bCs w:val="0"/>
          <w:sz w:val="24"/>
          <w:szCs w:val="24"/>
          <w:highlight w:val="none"/>
        </w:rPr>
        <w:t xml:space="preserve">ônica que havia visto no Jap</w:t>
      </w:r>
      <w:r>
        <w:rPr>
          <w:rFonts w:ascii="Times New Roman" w:hAnsi="Times New Roman" w:eastAsia="Times New Roman" w:cs="Times New Roman"/>
          <w:b w:val="0"/>
          <w:bCs w:val="0"/>
          <w:sz w:val="24"/>
          <w:szCs w:val="24"/>
          <w:highlight w:val="none"/>
        </w:rPr>
        <w:t xml:space="preserve">ão </w:t>
      </w:r>
      <w:r>
        <w:rPr>
          <w:rFonts w:ascii="Times New Roman" w:hAnsi="Times New Roman" w:eastAsia="Times New Roman" w:cs="Times New Roman"/>
          <w:b w:val="0"/>
          <w:bCs w:val="0"/>
          <w:sz w:val="24"/>
          <w:szCs w:val="24"/>
          <w:highlight w:val="none"/>
        </w:rPr>
        <w:t xml:space="preserve">(UNIFEI, 2024)</w:t>
      </w:r>
      <w:r>
        <w:rPr>
          <w:rFonts w:ascii="Times New Roman" w:hAnsi="Times New Roman" w:eastAsia="Times New Roman" w:cs="Times New Roman"/>
          <w:b w:val="0"/>
          <w:bCs w:val="0"/>
          <w:sz w:val="24"/>
          <w:szCs w:val="24"/>
          <w:highlight w:val="none"/>
        </w:rPr>
        <w:t xml:space="preserve">.</w: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Bdr/>
        <w:shd w:val="nil" w:color="000000"/>
        <w:spacing w:line="360" w:lineRule="auto"/>
        <w:ind w:firstLine="708"/>
        <w:jc w:val="both"/>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t xml:space="preserve">Quando voltou para o Brasil, se empenhou na pol</w:t>
      </w:r>
      <w:r>
        <w:rPr>
          <w:rFonts w:ascii="Times New Roman" w:hAnsi="Times New Roman" w:eastAsia="Times New Roman" w:cs="Times New Roman"/>
          <w:b w:val="0"/>
          <w:bCs w:val="0"/>
          <w:sz w:val="24"/>
          <w:szCs w:val="24"/>
          <w:highlight w:val="none"/>
        </w:rPr>
        <w:t xml:space="preserve">ítica e de participar das reuni</w:t>
      </w:r>
      <w:r>
        <w:rPr>
          <w:rFonts w:ascii="Times New Roman" w:hAnsi="Times New Roman" w:eastAsia="Times New Roman" w:cs="Times New Roman"/>
          <w:b w:val="0"/>
          <w:bCs w:val="0"/>
          <w:sz w:val="24"/>
          <w:szCs w:val="24"/>
          <w:highlight w:val="none"/>
        </w:rPr>
        <w:t xml:space="preserve">ões. Ela tinha o desejo de melhorar o cen</w:t>
      </w:r>
      <w:r>
        <w:rPr>
          <w:rFonts w:ascii="Times New Roman" w:hAnsi="Times New Roman" w:eastAsia="Times New Roman" w:cs="Times New Roman"/>
          <w:b w:val="0"/>
          <w:bCs w:val="0"/>
          <w:sz w:val="24"/>
          <w:szCs w:val="24"/>
          <w:highlight w:val="none"/>
        </w:rPr>
        <w:t xml:space="preserve">ário educacional e de cultura para os jovens de seu pa</w:t>
      </w:r>
      <w:r>
        <w:rPr>
          <w:rFonts w:ascii="Times New Roman" w:hAnsi="Times New Roman" w:eastAsia="Times New Roman" w:cs="Times New Roman"/>
          <w:b w:val="0"/>
          <w:bCs w:val="0"/>
          <w:sz w:val="24"/>
          <w:szCs w:val="24"/>
          <w:highlight w:val="none"/>
        </w:rPr>
        <w:t xml:space="preserve">ís. Viu uma possibilidade de isso acontecer com o ensino da eletr</w:t>
      </w:r>
      <w:r>
        <w:rPr>
          <w:rFonts w:ascii="Times New Roman" w:hAnsi="Times New Roman" w:eastAsia="Times New Roman" w:cs="Times New Roman"/>
          <w:b w:val="0"/>
          <w:bCs w:val="0"/>
          <w:sz w:val="24"/>
          <w:szCs w:val="24"/>
          <w:highlight w:val="none"/>
        </w:rPr>
        <w:t xml:space="preserve">ônica. Ent</w:t>
      </w:r>
      <w:r>
        <w:rPr>
          <w:rFonts w:ascii="Times New Roman" w:hAnsi="Times New Roman" w:eastAsia="Times New Roman" w:cs="Times New Roman"/>
          <w:b w:val="0"/>
          <w:bCs w:val="0"/>
          <w:sz w:val="24"/>
          <w:szCs w:val="24"/>
          <w:highlight w:val="none"/>
        </w:rPr>
        <w:t xml:space="preserve">ão se articulou com o presidente da </w:t>
      </w:r>
      <w:r>
        <w:rPr>
          <w:rFonts w:ascii="Times New Roman" w:hAnsi="Times New Roman" w:eastAsia="Times New Roman" w:cs="Times New Roman"/>
          <w:b w:val="0"/>
          <w:bCs w:val="0"/>
          <w:sz w:val="24"/>
          <w:szCs w:val="24"/>
          <w:highlight w:val="none"/>
        </w:rPr>
        <w:t xml:space="preserve">época, Juscelino Kubitschek para </w:t>
      </w:r>
      <w:r>
        <w:rPr>
          <w:rFonts w:ascii="Times New Roman" w:hAnsi="Times New Roman" w:eastAsia="Times New Roman" w:cs="Times New Roman"/>
          <w:b w:val="0"/>
          <w:bCs w:val="0"/>
          <w:sz w:val="24"/>
          <w:szCs w:val="24"/>
          <w:highlight w:val="none"/>
        </w:rPr>
        <w:t xml:space="preserve">explicar a necessidade da autorização e reconhecimento deste tipo de ensino t</w:t>
      </w:r>
      <w:r>
        <w:rPr>
          <w:rFonts w:ascii="Times New Roman" w:hAnsi="Times New Roman" w:eastAsia="Times New Roman" w:cs="Times New Roman"/>
          <w:b w:val="0"/>
          <w:bCs w:val="0"/>
          <w:sz w:val="24"/>
          <w:szCs w:val="24"/>
          <w:highlight w:val="none"/>
        </w:rPr>
        <w:t xml:space="preserve">écnico (UNIFEI, 2024)</w:t>
      </w:r>
      <w:r>
        <w:rPr>
          <w:rFonts w:ascii="Times New Roman" w:hAnsi="Times New Roman" w:eastAsia="Times New Roman" w:cs="Times New Roman"/>
          <w:b w:val="0"/>
          <w:bCs w:val="0"/>
          <w:sz w:val="24"/>
          <w:szCs w:val="24"/>
          <w:highlight w:val="none"/>
        </w:rPr>
        <w:t xml:space="preserve">. </w: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Bdr/>
        <w:shd w:val="nil" w:color="000000"/>
        <w:spacing w:line="360" w:lineRule="auto"/>
        <w:ind w:firstLine="708"/>
        <w:jc w:val="both"/>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t xml:space="preserve">Ela conseguiu a oficializaç</w:t>
      </w:r>
      <w:r>
        <w:rPr>
          <w:rFonts w:ascii="Times New Roman" w:hAnsi="Times New Roman" w:eastAsia="Times New Roman" w:cs="Times New Roman"/>
          <w:b w:val="0"/>
          <w:bCs w:val="0"/>
          <w:sz w:val="24"/>
          <w:szCs w:val="24"/>
          <w:highlight w:val="none"/>
        </w:rPr>
        <w:t xml:space="preserve">ão (Figura 28), sendo Santa Rica de Sapuca</w:t>
      </w:r>
      <w:r>
        <w:rPr>
          <w:rFonts w:ascii="Times New Roman" w:hAnsi="Times New Roman" w:eastAsia="Times New Roman" w:cs="Times New Roman"/>
          <w:b w:val="0"/>
          <w:bCs w:val="0"/>
          <w:sz w:val="24"/>
          <w:szCs w:val="24"/>
          <w:highlight w:val="none"/>
        </w:rPr>
        <w:t xml:space="preserve">í a cidade que sediou a s</w:t>
      </w:r>
      <w:r>
        <w:rPr>
          <w:rFonts w:ascii="Times New Roman" w:hAnsi="Times New Roman" w:eastAsia="Times New Roman" w:cs="Times New Roman"/>
          <w:b w:val="0"/>
          <w:bCs w:val="0"/>
          <w:sz w:val="24"/>
          <w:szCs w:val="24"/>
          <w:highlight w:val="none"/>
        </w:rPr>
        <w:t xml:space="preserve">étima instituiç</w:t>
      </w:r>
      <w:r>
        <w:rPr>
          <w:rFonts w:ascii="Times New Roman" w:hAnsi="Times New Roman" w:eastAsia="Times New Roman" w:cs="Times New Roman"/>
          <w:b w:val="0"/>
          <w:bCs w:val="0"/>
          <w:sz w:val="24"/>
          <w:szCs w:val="24"/>
          <w:highlight w:val="none"/>
        </w:rPr>
        <w:t xml:space="preserve">ão desse tipo em todo mundo – A escola </w:t>
      </w:r>
      <w:r>
        <w:rPr>
          <w:rFonts w:ascii="Times New Roman" w:hAnsi="Times New Roman" w:eastAsia="Times New Roman" w:cs="Times New Roman"/>
          <w:b w:val="0"/>
          <w:bCs w:val="0"/>
          <w:sz w:val="24"/>
          <w:szCs w:val="24"/>
          <w:highlight w:val="none"/>
        </w:rPr>
        <w:t xml:space="preserve">Técnica de Eletrônica Francisco Moreira da Costa (ETE) –, que mais tarde se tornaria a semente do Vale da Eletrônica (UNIFEI, 2024).</w: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Bdr/>
        <w:shd w:val="nil" w:color="000000"/>
        <w:spacing w:line="360" w:lineRule="auto"/>
        <w:ind w:right="0" w:firstLine="0" w:left="0"/>
        <w:jc w:val="center"/>
        <w:rPr>
          <w:highlight w:val="none"/>
        </w:rPr>
      </w:pPr>
      <w:r>
        <w:rPr>
          <w:rFonts w:ascii="Times New Roman" w:hAnsi="Times New Roman" w:eastAsia="Times New Roman" w:cs="Times New Roman"/>
          <w:b w:val="0"/>
          <w:bCs w:val="0"/>
          <w:i w:val="0"/>
          <w:iCs w:val="0"/>
          <w:sz w:val="20"/>
          <w:szCs w:val="20"/>
          <w:highlight w:val="none"/>
        </w:rPr>
      </w:r>
      <w:r>
        <w:rPr>
          <w:rFonts w:ascii="Times New Roman" w:hAnsi="Times New Roman" w:eastAsia="Times New Roman" w:cs="Times New Roman"/>
          <w:b w:val="0"/>
          <w:bCs w:val="0"/>
          <w:i w:val="0"/>
          <w:iCs w:val="0"/>
          <w:sz w:val="20"/>
          <w:szCs w:val="20"/>
          <w:highlight w:val="none"/>
        </w:rPr>
      </w:r>
    </w:p>
    <w:p>
      <w:pPr>
        <w:pBdr/>
        <w:shd w:val="nil" w:color="000000"/>
        <w:spacing w:line="360" w:lineRule="auto"/>
        <w:ind w:right="0" w:firstLine="0" w:left="0"/>
        <w:jc w:val="center"/>
        <w:rPr>
          <w:rFonts w:ascii="Times New Roman" w:hAnsi="Times New Roman" w:eastAsia="Times New Roman" w:cs="Times New Roman"/>
          <w:b w:val="0"/>
          <w:bCs w:val="0"/>
          <w:i w:val="0"/>
          <w:sz w:val="20"/>
          <w:szCs w:val="20"/>
          <w:highlight w:val="none"/>
        </w:rPr>
      </w:pPr>
      <w:r>
        <w:rPr>
          <w:rFonts w:ascii="Times New Roman" w:hAnsi="Times New Roman" w:eastAsia="Times New Roman" w:cs="Times New Roman"/>
          <w:b w:val="0"/>
          <w:bCs w:val="0"/>
          <w:i w:val="0"/>
          <w:iCs w:val="0"/>
          <w:sz w:val="20"/>
          <w:szCs w:val="20"/>
          <w:highlight w:val="none"/>
        </w:rPr>
      </w:r>
      <w:r>
        <w:rPr>
          <w:rFonts w:ascii="Times New Roman" w:hAnsi="Times New Roman" w:eastAsia="Times New Roman" w:cs="Times New Roman"/>
          <w:b w:val="0"/>
          <w:bCs w:val="0"/>
          <w:i w:val="0"/>
          <w:iCs w:val="0"/>
          <w:sz w:val="20"/>
          <w:szCs w:val="20"/>
          <w:highlight w:val="none"/>
        </w:rPr>
      </w:r>
    </w:p>
    <w:p>
      <w:pPr>
        <w:pBdr/>
        <w:shd w:val="nil" w:color="000000"/>
        <w:spacing w:line="360" w:lineRule="auto"/>
        <w:ind w:right="0" w:firstLine="0" w:left="0"/>
        <w:jc w:val="center"/>
        <w:rPr>
          <w:rFonts w:ascii="Times New Roman" w:hAnsi="Times New Roman" w:eastAsia="Times New Roman" w:cs="Times New Roman"/>
          <w:b w:val="0"/>
          <w:bCs w:val="0"/>
          <w:i w:val="0"/>
          <w:sz w:val="20"/>
          <w:szCs w:val="20"/>
          <w:highlight w:val="none"/>
        </w:rPr>
      </w:pPr>
      <w:r>
        <w:rPr>
          <w:rFonts w:ascii="Times New Roman" w:hAnsi="Times New Roman" w:eastAsia="Times New Roman" w:cs="Times New Roman"/>
          <w:b w:val="0"/>
          <w:bCs w:val="0"/>
          <w:i w:val="0"/>
          <w:iCs w:val="0"/>
          <w:sz w:val="20"/>
          <w:szCs w:val="20"/>
          <w:highlight w:val="none"/>
        </w:rPr>
      </w:r>
      <w:r>
        <w:rPr>
          <w:rFonts w:ascii="Times New Roman" w:hAnsi="Times New Roman" w:eastAsia="Times New Roman" w:cs="Times New Roman"/>
          <w:b w:val="0"/>
          <w:bCs w:val="0"/>
          <w:i w:val="0"/>
          <w:iCs w:val="0"/>
          <w:sz w:val="20"/>
          <w:szCs w:val="20"/>
          <w:highlight w:val="none"/>
        </w:rPr>
      </w:r>
    </w:p>
    <w:p>
      <w:pPr>
        <w:pBdr/>
        <w:shd w:val="nil" w:color="000000"/>
        <w:spacing w:line="360" w:lineRule="auto"/>
        <w:ind w:right="0" w:firstLine="0" w:left="0"/>
        <w:jc w:val="center"/>
        <w:rPr>
          <w:rFonts w:ascii="Times New Roman" w:hAnsi="Times New Roman" w:eastAsia="Times New Roman" w:cs="Times New Roman"/>
          <w:b w:val="0"/>
          <w:bCs w:val="0"/>
          <w:i w:val="0"/>
          <w:sz w:val="20"/>
          <w:szCs w:val="20"/>
          <w:highlight w:val="none"/>
        </w:rPr>
      </w:pPr>
      <w:r>
        <w:rPr>
          <w:rFonts w:ascii="Times New Roman" w:hAnsi="Times New Roman" w:eastAsia="Times New Roman" w:cs="Times New Roman"/>
          <w:b w:val="0"/>
          <w:bCs w:val="0"/>
          <w:i w:val="0"/>
          <w:iCs w:val="0"/>
          <w:sz w:val="20"/>
          <w:szCs w:val="20"/>
          <w:highlight w:val="none"/>
        </w:rPr>
      </w:r>
      <w:r>
        <w:rPr>
          <w:rFonts w:ascii="Times New Roman" w:hAnsi="Times New Roman" w:eastAsia="Times New Roman" w:cs="Times New Roman"/>
          <w:b w:val="0"/>
          <w:bCs w:val="0"/>
          <w:i w:val="0"/>
          <w:iCs w:val="0"/>
          <w:sz w:val="20"/>
          <w:szCs w:val="20"/>
          <w:highlight w:val="none"/>
        </w:rPr>
      </w:r>
    </w:p>
    <w:p>
      <w:pPr>
        <w:pBdr/>
        <w:shd w:val="nil" w:color="000000"/>
        <w:spacing w:line="360" w:lineRule="auto"/>
        <w:ind w:right="0" w:firstLine="0" w:left="0"/>
        <w:jc w:val="center"/>
        <w:rPr>
          <w:rFonts w:ascii="Times New Roman" w:hAnsi="Times New Roman" w:eastAsia="Times New Roman" w:cs="Times New Roman"/>
          <w:b w:val="0"/>
          <w:bCs w:val="0"/>
          <w:i w:val="0"/>
          <w:sz w:val="20"/>
          <w:szCs w:val="20"/>
          <w:highlight w:val="none"/>
        </w:rPr>
      </w:pPr>
      <w:r>
        <w:rPr>
          <w:highlight w:val="none"/>
        </w:rPr>
      </w:r>
      <w:r>
        <w:rPr>
          <w:rFonts w:ascii="Times New Roman" w:hAnsi="Times New Roman" w:eastAsia="Times New Roman" w:cs="Times New Roman"/>
          <w:b/>
          <w:bCs/>
        </w:rPr>
        <w:t xml:space="preserve">F</w:t>
      </w:r>
      <w:r>
        <w:rPr>
          <w:rFonts w:ascii="Times New Roman" w:hAnsi="Times New Roman" w:eastAsia="Times New Roman" w:cs="Times New Roman"/>
          <w:b/>
          <w:bCs/>
          <w:i w:val="0"/>
          <w:iCs w:val="0"/>
          <w:sz w:val="20"/>
          <w:szCs w:val="20"/>
          <w:highlight w:val="none"/>
        </w:rPr>
        <w:t xml:space="preserve">i</w:t>
      </w:r>
      <w:r>
        <w:rPr>
          <w:rFonts w:ascii="Times New Roman" w:hAnsi="Times New Roman" w:eastAsia="Times New Roman" w:cs="Times New Roman"/>
          <w:b/>
          <w:bCs/>
          <w:i w:val="0"/>
          <w:iCs w:val="0"/>
          <w:sz w:val="20"/>
          <w:szCs w:val="20"/>
          <w:highlight w:val="none"/>
        </w:rPr>
        <w:t xml:space="preserve">gura 28 – </w:t>
      </w:r>
      <w:r/>
      <w:r>
        <w:rPr>
          <w:rFonts w:ascii="Times New Roman" w:hAnsi="Times New Roman" w:eastAsia="Times New Roman" w:cs="Times New Roman"/>
          <w:b w:val="0"/>
          <w:bCs w:val="0"/>
          <w:i w:val="0"/>
          <w:iCs w:val="0"/>
          <w:sz w:val="20"/>
          <w:szCs w:val="20"/>
          <w:highlight w:val="none"/>
        </w:rPr>
        <w:t xml:space="preserve">Sinhá </w:t>
      </w:r>
      <w:r>
        <mc:AlternateContent>
          <mc:Choice Requires="wpg">
            <w:drawing>
              <wp:anchor xmlns:wp="http://schemas.openxmlformats.org/drawingml/2006/wordprocessingDrawing" xmlns:wp14="http://schemas.microsoft.com/office/word/2010/wordprocessingDrawing" distT="0" distB="0" distL="115200" distR="115200" simplePos="0" relativeHeight="155648" behindDoc="0" locked="0" layoutInCell="1" allowOverlap="1">
                <wp:simplePos x="0" y="0"/>
                <wp:positionH relativeFrom="margin">
                  <wp:align>center</wp:align>
                </wp:positionH>
                <wp:positionV relativeFrom="paragraph">
                  <wp:posOffset>177165</wp:posOffset>
                </wp:positionV>
                <wp:extent cx="3638833" cy="2725515"/>
                <wp:effectExtent l="0" t="0" r="0" b="0"/>
                <wp:wrapSquare wrapText="bothSides"/>
                <wp:docPr id="2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252376" name=""/>
                        <pic:cNvPicPr>
                          <a:picLocks noChangeAspect="1"/>
                        </pic:cNvPicPr>
                        <pic:nvPr/>
                      </pic:nvPicPr>
                      <pic:blipFill>
                        <a:blip r:embed="rId39"/>
                        <a:stretch/>
                      </pic:blipFill>
                      <pic:spPr bwMode="auto">
                        <a:xfrm flipH="0" flipV="0">
                          <a:off x="0" y="0"/>
                          <a:ext cx="3638832" cy="2725514"/>
                        </a:xfrm>
                        <a:prstGeom prst="rect">
                          <a:avLst/>
                        </a:prstGeom>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7" o:spid="_x0000_s27" type="#_x0000_t75" style="position:absolute;z-index:155648;o:allowoverlap:true;o:allowincell:true;mso-position-horizontal-relative:margin;mso-position-horizontal:center;mso-position-vertical-relative:text;margin-top:13.95pt;mso-position-vertical:absolute;width:286.52pt;height:214.61pt;mso-wrap-distance-left:9.07pt;mso-wrap-distance-top:0.00pt;mso-wrap-distance-right:9.07pt;mso-wrap-distance-bottom:0.00pt;z-index:1;" stroked="false">
                <w10:wrap type="square"/>
                <v:imagedata r:id="rId39" o:title=""/>
                <o:lock v:ext="edit" rotation="t"/>
              </v:shape>
            </w:pict>
          </mc:Fallback>
        </mc:AlternateContent>
      </w:r>
      <w:r>
        <w:rPr>
          <w:rFonts w:ascii="Times New Roman" w:hAnsi="Times New Roman" w:eastAsia="Times New Roman" w:cs="Times New Roman"/>
          <w:b w:val="0"/>
          <w:bCs w:val="0"/>
          <w:i w:val="0"/>
          <w:iCs w:val="0"/>
          <w:sz w:val="20"/>
          <w:szCs w:val="20"/>
          <w:highlight w:val="none"/>
        </w:rPr>
        <w:t xml:space="preserve">Moreira fez parceria com o Governo Federal para fundar a ETE</w:t>
      </w:r>
      <w:r>
        <w:rPr>
          <w:highlight w:val="none"/>
        </w:rPr>
      </w:r>
      <w:r>
        <w:rPr>
          <w:rFonts w:ascii="Times New Roman" w:hAnsi="Times New Roman" w:eastAsia="Times New Roman" w:cs="Times New Roman"/>
          <w:b w:val="0"/>
          <w:bCs w:val="0"/>
          <w:i w:val="0"/>
          <w:sz w:val="20"/>
          <w:szCs w:val="20"/>
          <w:highlight w:val="none"/>
        </w:rPr>
      </w:r>
    </w:p>
    <w:p>
      <w:pPr>
        <w:pBdr/>
        <w:shd w:val="nil" w:color="000000"/>
        <w:spacing w:line="360" w:lineRule="auto"/>
        <w:ind w:firstLine="708"/>
        <w:jc w:val="center"/>
        <w:rPr>
          <w:highlight w:val="none"/>
        </w:rPr>
      </w:pPr>
      <w:r>
        <w:rPr>
          <w:highlight w:val="none"/>
        </w:rPr>
      </w:r>
      <w:r>
        <w:rPr>
          <w:highlight w:val="none"/>
        </w:rPr>
      </w:r>
      <w:r>
        <w:rPr>
          <w:highlight w:val="none"/>
        </w:rPr>
      </w:r>
    </w:p>
    <w:p>
      <w:pPr>
        <w:pBdr/>
        <w:shd w:val="nil" w:color="000000"/>
        <w:spacing w:line="360" w:lineRule="auto"/>
        <w:ind w:firstLine="708"/>
        <w:jc w:val="center"/>
        <w:rPr>
          <w:highlight w:val="none"/>
        </w:rPr>
      </w:pPr>
      <w:r>
        <w:rPr>
          <w:highlight w:val="none"/>
        </w:rPr>
      </w:r>
      <w:r>
        <w:rPr>
          <w:highlight w:val="none"/>
        </w:rPr>
      </w:r>
      <w:r>
        <w:rPr>
          <w:highlight w:val="none"/>
        </w:rPr>
      </w:r>
    </w:p>
    <w:p>
      <w:pPr>
        <w:pBdr/>
        <w:shd w:val="nil" w:color="000000"/>
        <w:spacing w:line="360" w:lineRule="auto"/>
        <w:ind w:firstLine="708"/>
        <w:jc w:val="center"/>
        <w:rPr>
          <w:highlight w:val="none"/>
        </w:rPr>
      </w:pPr>
      <w:r>
        <w:rPr>
          <w:highlight w:val="none"/>
        </w:rPr>
      </w:r>
      <w:r/>
      <w:r>
        <w:rPr>
          <w:highlight w:val="none"/>
        </w:rPr>
      </w:r>
      <w:r>
        <w:rPr>
          <w:highlight w:val="none"/>
        </w:rPr>
      </w:r>
      <w:r>
        <w:rPr>
          <w:highlight w:val="none"/>
        </w:rPr>
      </w:r>
    </w:p>
    <w:p>
      <w:pPr>
        <w:pBdr/>
        <w:shd w:val="nil" w:color="000000"/>
        <w:spacing w:line="360" w:lineRule="auto"/>
        <w:ind w:firstLine="708"/>
        <w:jc w:val="center"/>
        <w:rPr>
          <w:highlight w:val="none"/>
        </w:rPr>
      </w:pPr>
      <w:r>
        <w:rPr>
          <w:highlight w:val="none"/>
        </w:rPr>
      </w:r>
      <w:r>
        <w:rPr>
          <w:highlight w:val="none"/>
        </w:rPr>
      </w:r>
      <w:r>
        <w:rPr>
          <w:highlight w:val="none"/>
        </w:rPr>
      </w:r>
    </w:p>
    <w:p>
      <w:pPr>
        <w:pBdr/>
        <w:shd w:val="nil" w:color="000000"/>
        <w:spacing w:line="360" w:lineRule="auto"/>
        <w:ind w:firstLine="708"/>
        <w:jc w:val="center"/>
        <w:rPr>
          <w:highlight w:val="none"/>
        </w:rPr>
      </w:pPr>
      <w:r>
        <w:rPr>
          <w:highlight w:val="none"/>
        </w:rPr>
      </w:r>
      <w:r>
        <w:rPr>
          <w:highlight w:val="none"/>
        </w:rPr>
      </w:r>
      <w:r>
        <w:rPr>
          <w:highlight w:val="none"/>
        </w:rPr>
      </w:r>
    </w:p>
    <w:p>
      <w:pPr>
        <w:pBdr/>
        <w:shd w:val="nil" w:color="000000"/>
        <w:spacing w:line="360" w:lineRule="auto"/>
        <w:ind w:firstLine="0"/>
        <w:jc w:val="left"/>
        <w:rPr>
          <w:highlight w:val="none"/>
        </w:rPr>
      </w:pPr>
      <w:r>
        <w:rPr>
          <w:highlight w:val="none"/>
        </w:rPr>
      </w:r>
      <w:r>
        <w:rPr>
          <w:highlight w:val="none"/>
        </w:rPr>
      </w:r>
      <w:r>
        <w:rPr>
          <w:highlight w:val="none"/>
        </w:rPr>
      </w:r>
    </w:p>
    <w:p>
      <w:pPr>
        <w:pBdr/>
        <w:shd w:val="nil" w:color="000000"/>
        <w:spacing w:line="360" w:lineRule="auto"/>
        <w:ind w:firstLine="708"/>
        <w:jc w:val="center"/>
        <w:rPr>
          <w:highlight w:val="none"/>
        </w:rPr>
      </w:pPr>
      <w:r>
        <w:rPr>
          <w:rFonts w:ascii="Times New Roman" w:hAnsi="Times New Roman" w:eastAsia="Times New Roman" w:cs="Times New Roman"/>
          <w:b w:val="0"/>
          <w:bCs w:val="0"/>
          <w:sz w:val="24"/>
          <w:szCs w:val="24"/>
          <w:highlight w:val="none"/>
        </w:rPr>
      </w:r>
      <w:r>
        <w:rPr>
          <w:highlight w:val="none"/>
        </w:rPr>
      </w:r>
      <w:r>
        <w:rPr>
          <w:highlight w:val="none"/>
        </w:rPr>
      </w:r>
    </w:p>
    <w:p>
      <w:pPr>
        <w:pBdr/>
        <w:shd w:val="nil" w:color="000000"/>
        <w:spacing w:line="360" w:lineRule="auto"/>
        <w:ind w:right="0" w:firstLine="0" w:left="0"/>
        <w:jc w:val="center"/>
        <w:rPr>
          <w:rFonts w:ascii="Times New Roman" w:hAnsi="Times New Roman" w:cs="Times New Roman"/>
          <w:b w:val="0"/>
          <w:bCs w:val="0"/>
          <w:sz w:val="22"/>
          <w:szCs w:val="22"/>
          <w:highlight w:val="none"/>
        </w:rPr>
      </w:pPr>
      <w:r>
        <w:rPr>
          <w:rFonts w:ascii="Times New Roman" w:hAnsi="Times New Roman" w:eastAsia="Times New Roman" w:cs="Times New Roman"/>
          <w:sz w:val="20"/>
          <w:szCs w:val="20"/>
          <w:highlight w:val="none"/>
        </w:rPr>
      </w:r>
      <w:r>
        <w:rPr>
          <w:rFonts w:ascii="Times New Roman" w:hAnsi="Times New Roman" w:eastAsia="Times New Roman" w:cs="Times New Roman"/>
          <w:sz w:val="20"/>
          <w:szCs w:val="20"/>
          <w:highlight w:val="none"/>
        </w:rPr>
        <w:t xml:space="preserve">Foto: Arquivo / ETE FMC</w:t>
      </w:r>
      <w:r>
        <w:rPr>
          <w:rFonts w:ascii="Times New Roman" w:hAnsi="Times New Roman" w:cs="Times New Roman"/>
          <w:b w:val="0"/>
          <w:bCs w:val="0"/>
          <w:sz w:val="22"/>
          <w:szCs w:val="22"/>
          <w:highlight w:val="none"/>
        </w:rPr>
      </w:r>
      <w:r>
        <w:rPr>
          <w:rFonts w:ascii="Times New Roman" w:hAnsi="Times New Roman" w:cs="Times New Roman"/>
          <w:b w:val="0"/>
          <w:bCs w:val="0"/>
          <w:sz w:val="22"/>
          <w:szCs w:val="22"/>
          <w:highlight w:val="none"/>
        </w:rPr>
      </w:r>
    </w:p>
    <w:p>
      <w:pPr>
        <w:pStyle w:val="895"/>
        <w:pBdr/>
        <w:spacing/>
        <w:ind/>
        <w:rPr>
          <w:rFonts w:ascii="Times New Roman" w:hAnsi="Times New Roman" w:eastAsia="Times New Roman" w:cs="Times New Roman"/>
          <w:b/>
          <w:bCs/>
          <w:sz w:val="24"/>
          <w:szCs w:val="24"/>
        </w:rPr>
      </w:pPr>
      <w:r/>
      <w:bookmarkStart w:id="16" w:name="_Toc16"/>
      <w:r>
        <w:rPr>
          <w:rFonts w:ascii="Times New Roman" w:hAnsi="Times New Roman" w:eastAsia="Times New Roman" w:cs="Times New Roman"/>
          <w:b/>
          <w:bCs/>
          <w:sz w:val="24"/>
          <w:szCs w:val="24"/>
          <w:highlight w:val="none"/>
        </w:rPr>
        <w:t xml:space="preserve">1.1.15 Carol Shaw</w:t>
      </w:r>
      <w:bookmarkEnd w:id="16"/>
      <w:r>
        <w:rPr>
          <w:rFonts w:ascii="Times New Roman" w:hAnsi="Times New Roman" w:eastAsia="Times New Roman" w:cs="Times New Roman"/>
          <w:b/>
          <w:bCs/>
          <w:sz w:val="24"/>
          <w:szCs w:val="24"/>
        </w:rPr>
      </w:r>
      <w:r>
        <w:rPr>
          <w:rFonts w:ascii="Times New Roman" w:hAnsi="Times New Roman" w:eastAsia="Times New Roman" w:cs="Times New Roman"/>
          <w:b/>
          <w:bCs/>
          <w:sz w:val="24"/>
          <w:szCs w:val="24"/>
        </w:rPr>
      </w:r>
    </w:p>
    <w:p>
      <w:pPr>
        <w:pBdr/>
        <w:shd w:val="nil" w:color="000000"/>
        <w:spacing w:line="360" w:lineRule="auto"/>
        <w:ind w:firstLine="708"/>
        <w:jc w:val="both"/>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rPr>
      </w:r>
      <w:r>
        <w:rPr>
          <w:rFonts w:ascii="Times New Roman" w:hAnsi="Times New Roman" w:eastAsia="Times New Roman" w:cs="Times New Roman"/>
          <w:b w:val="0"/>
          <w:bCs w:val="0"/>
          <w:sz w:val="24"/>
          <w:szCs w:val="24"/>
        </w:rPr>
        <w:t xml:space="preserve">Na d</w:t>
      </w:r>
      <w:r>
        <w:rPr>
          <w:rFonts w:ascii="Times New Roman" w:hAnsi="Times New Roman" w:eastAsia="Times New Roman" w:cs="Times New Roman"/>
          <w:b w:val="0"/>
          <w:bCs w:val="0"/>
          <w:sz w:val="24"/>
          <w:szCs w:val="24"/>
        </w:rPr>
        <w:t xml:space="preserve">écada de 70 e 80, a computaç</w:t>
      </w:r>
      <w:r>
        <w:rPr>
          <w:rFonts w:ascii="Times New Roman" w:hAnsi="Times New Roman" w:eastAsia="Times New Roman" w:cs="Times New Roman"/>
          <w:b w:val="0"/>
          <w:bCs w:val="0"/>
          <w:sz w:val="24"/>
          <w:szCs w:val="24"/>
        </w:rPr>
        <w:t xml:space="preserve">ão começou a ganhar espaço no lazer, por meio de fliperamas. Jogos como </w:t>
      </w:r>
      <w:r>
        <w:rPr>
          <w:rFonts w:ascii="Times New Roman" w:hAnsi="Times New Roman" w:eastAsia="Times New Roman" w:cs="Times New Roman"/>
          <w:b w:val="0"/>
          <w:bCs w:val="0"/>
          <w:i/>
          <w:iCs/>
          <w:sz w:val="24"/>
          <w:szCs w:val="24"/>
        </w:rPr>
        <w:t xml:space="preserve">Space Invaders </w:t>
      </w:r>
      <w:r>
        <w:rPr>
          <w:rFonts w:ascii="Times New Roman" w:hAnsi="Times New Roman" w:eastAsia="Times New Roman" w:cs="Times New Roman"/>
          <w:b w:val="0"/>
          <w:bCs w:val="0"/>
          <w:i w:val="0"/>
          <w:iCs w:val="0"/>
          <w:sz w:val="24"/>
          <w:szCs w:val="24"/>
        </w:rPr>
        <w:t xml:space="preserve">e </w:t>
      </w:r>
      <w:r>
        <w:rPr>
          <w:rFonts w:ascii="Times New Roman" w:hAnsi="Times New Roman" w:eastAsia="Times New Roman" w:cs="Times New Roman"/>
          <w:b w:val="0"/>
          <w:bCs w:val="0"/>
          <w:i/>
          <w:iCs/>
          <w:sz w:val="24"/>
          <w:szCs w:val="24"/>
        </w:rPr>
        <w:t xml:space="preserve">Pac-Man </w:t>
      </w:r>
      <w:r>
        <w:rPr>
          <w:rFonts w:ascii="Times New Roman" w:hAnsi="Times New Roman" w:eastAsia="Times New Roman" w:cs="Times New Roman"/>
          <w:b w:val="0"/>
          <w:bCs w:val="0"/>
          <w:i w:val="0"/>
          <w:iCs w:val="0"/>
          <w:sz w:val="24"/>
          <w:szCs w:val="24"/>
        </w:rPr>
        <w:t xml:space="preserve">se toranaram elementos marcantes da cultura pop</w:t>
      </w:r>
      <w:r>
        <w:rPr>
          <w:rFonts w:ascii="Times New Roman" w:hAnsi="Times New Roman" w:eastAsia="Times New Roman" w:cs="Times New Roman"/>
          <w:b/>
          <w:bCs/>
          <w:sz w:val="24"/>
          <w:szCs w:val="24"/>
        </w:rPr>
        <w:t xml:space="preserve">. </w:t>
      </w:r>
      <w:r>
        <w:rPr>
          <w:rFonts w:ascii="Times New Roman" w:hAnsi="Times New Roman" w:eastAsia="Times New Roman" w:cs="Times New Roman"/>
          <w:color w:val="000000"/>
          <w:sz w:val="24"/>
        </w:rPr>
        <w:t xml:space="preserve">Quando essas mudanças tecnol</w:t>
      </w:r>
      <w:r>
        <w:rPr>
          <w:rFonts w:ascii="Times New Roman" w:hAnsi="Times New Roman" w:eastAsia="Times New Roman" w:cs="Times New Roman"/>
          <w:color w:val="000000"/>
          <w:sz w:val="24"/>
        </w:rPr>
        <w:t xml:space="preserve">ógicas atingiram o espaço dom</w:t>
      </w:r>
      <w:r>
        <w:rPr>
          <w:rFonts w:ascii="Times New Roman" w:hAnsi="Times New Roman" w:eastAsia="Times New Roman" w:cs="Times New Roman"/>
          <w:color w:val="000000"/>
          <w:sz w:val="24"/>
        </w:rPr>
        <w:t xml:space="preserve">éstico, houve</w:t>
      </w:r>
      <w:r>
        <w:rPr>
          <w:rFonts w:ascii="Times New Roman" w:hAnsi="Times New Roman" w:eastAsia="Times New Roman" w:cs="Times New Roman"/>
          <w:color w:val="000000"/>
          <w:sz w:val="24"/>
        </w:rPr>
        <w:t xml:space="preserve"> desafios adicionais para os desenvolvedores, como a adaptação de jogos de fliperama para plataformas com recursos técnicos mais modestos.</w:t>
      </w:r>
      <w:r>
        <w:rPr>
          <w:rFonts w:ascii="Times New Roman" w:hAnsi="Times New Roman" w:eastAsia="Times New Roman" w:cs="Times New Roman"/>
          <w:b/>
          <w:bCs/>
          <w:sz w:val="24"/>
          <w:szCs w:val="24"/>
        </w:rPr>
        <w:t xml:space="preserve"> </w:t>
      </w:r>
      <w:r>
        <w:rPr>
          <w:rFonts w:ascii="Times New Roman" w:hAnsi="Times New Roman" w:eastAsia="Times New Roman" w:cs="Times New Roman"/>
          <w:b w:val="0"/>
          <w:bCs w:val="0"/>
          <w:sz w:val="24"/>
          <w:szCs w:val="24"/>
        </w:rPr>
        <w:t xml:space="preserve">É nesse cen</w:t>
      </w:r>
      <w:r>
        <w:rPr>
          <w:rFonts w:ascii="Times New Roman" w:hAnsi="Times New Roman" w:eastAsia="Times New Roman" w:cs="Times New Roman"/>
          <w:b w:val="0"/>
          <w:bCs w:val="0"/>
          <w:sz w:val="24"/>
          <w:szCs w:val="24"/>
        </w:rPr>
        <w:t xml:space="preserve">ário que est</w:t>
      </w:r>
      <w:r>
        <w:rPr>
          <w:rFonts w:ascii="Times New Roman" w:hAnsi="Times New Roman" w:eastAsia="Times New Roman" w:cs="Times New Roman"/>
          <w:b w:val="0"/>
          <w:bCs w:val="0"/>
          <w:sz w:val="24"/>
          <w:szCs w:val="24"/>
        </w:rPr>
        <w:t xml:space="preserve">á Carol Shaw (Figura 29), com seu trabalho not</w:t>
      </w:r>
      <w:r>
        <w:rPr>
          <w:rFonts w:ascii="Times New Roman" w:hAnsi="Times New Roman" w:eastAsia="Times New Roman" w:cs="Times New Roman"/>
          <w:b w:val="0"/>
          <w:bCs w:val="0"/>
          <w:sz w:val="24"/>
          <w:szCs w:val="24"/>
        </w:rPr>
        <w:t xml:space="preserve">ável em River Raid (Figura 30), pela sua jogabilidade e gr</w:t>
      </w:r>
      <w:r>
        <w:rPr>
          <w:rFonts w:ascii="Times New Roman" w:hAnsi="Times New Roman" w:eastAsia="Times New Roman" w:cs="Times New Roman"/>
          <w:b w:val="0"/>
          <w:bCs w:val="0"/>
          <w:sz w:val="24"/>
          <w:szCs w:val="24"/>
        </w:rPr>
        <w:t xml:space="preserve">áficos </w:t>
      </w:r>
      <w:r>
        <w:rPr>
          <w:rFonts w:ascii="Times New Roman" w:hAnsi="Times New Roman" w:eastAsia="Times New Roman" w:cs="Times New Roman"/>
          <w:b w:val="0"/>
          <w:bCs w:val="0"/>
          <w:sz w:val="24"/>
          <w:szCs w:val="24"/>
        </w:rPr>
        <w:t xml:space="preserve">únicos (Movimento Mulheres na TI, 2024c). </w: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Bdr/>
        <w:shd w:val="nil" w:color="000000"/>
        <w:spacing w:line="360" w:lineRule="auto"/>
        <w:ind w:right="0" w:firstLine="0" w:left="0"/>
        <w:jc w:val="center"/>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bCs/>
          <w:sz w:val="20"/>
          <w:szCs w:val="20"/>
          <w:highlight w:val="none"/>
        </w:rPr>
      </w:r>
      <w:r>
        <mc:AlternateContent>
          <mc:Choice Requires="wpg">
            <w:drawing>
              <wp:anchor xmlns:wp="http://schemas.openxmlformats.org/drawingml/2006/wordprocessingDrawing" xmlns:wp14="http://schemas.microsoft.com/office/word/2010/wordprocessingDrawing" distT="0" distB="0" distL="115200" distR="115200" simplePos="0" relativeHeight="183296" behindDoc="0" locked="0" layoutInCell="1" allowOverlap="1">
                <wp:simplePos x="0" y="0"/>
                <wp:positionH relativeFrom="margin">
                  <wp:align>center</wp:align>
                </wp:positionH>
                <wp:positionV relativeFrom="paragraph">
                  <wp:posOffset>165081</wp:posOffset>
                </wp:positionV>
                <wp:extent cx="2652915" cy="2475093"/>
                <wp:effectExtent l="0" t="0" r="0" b="0"/>
                <wp:wrapSquare wrapText="bothSides"/>
                <wp:docPr id="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709309" name=""/>
                        <pic:cNvPicPr>
                          <a:picLocks noChangeAspect="1"/>
                        </pic:cNvPicPr>
                        <pic:nvPr/>
                      </pic:nvPicPr>
                      <pic:blipFill>
                        <a:blip r:embed="rId40"/>
                        <a:stretch/>
                      </pic:blipFill>
                      <pic:spPr bwMode="auto">
                        <a:xfrm flipH="0" flipV="0">
                          <a:off x="0" y="0"/>
                          <a:ext cx="2652914" cy="2475092"/>
                        </a:xfrm>
                        <a:prstGeom prst="rect">
                          <a:avLst/>
                        </a:prstGeom>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8" o:spid="_x0000_s28" type="#_x0000_t75" style="position:absolute;z-index:183296;o:allowoverlap:true;o:allowincell:true;mso-position-horizontal-relative:margin;mso-position-horizontal:center;mso-position-vertical-relative:text;margin-top:13.00pt;mso-position-vertical:absolute;width:208.89pt;height:194.89pt;mso-wrap-distance-left:9.07pt;mso-wrap-distance-top:0.00pt;mso-wrap-distance-right:9.07pt;mso-wrap-distance-bottom:0.00pt;z-index:1;" stroked="false">
                <w10:wrap type="square"/>
                <v:imagedata r:id="rId40" o:title=""/>
                <o:lock v:ext="edit" rotation="t"/>
              </v:shape>
            </w:pict>
          </mc:Fallback>
        </mc:AlternateContent>
      </w:r>
      <w:r>
        <w:rPr>
          <w:rFonts w:ascii="Times New Roman" w:hAnsi="Times New Roman" w:eastAsia="Times New Roman" w:cs="Times New Roman"/>
          <w:b/>
          <w:bCs/>
          <w:sz w:val="20"/>
          <w:szCs w:val="20"/>
          <w:highlight w:val="none"/>
        </w:rPr>
        <w:t xml:space="preserve">Figura 29</w:t>
      </w:r>
      <w:r>
        <w:rPr>
          <w:rFonts w:ascii="Times New Roman" w:hAnsi="Times New Roman" w:eastAsia="Times New Roman" w:cs="Times New Roman"/>
          <w:b w:val="0"/>
          <w:bCs w:val="0"/>
          <w:sz w:val="20"/>
          <w:szCs w:val="20"/>
          <w:highlight w:val="none"/>
        </w:rPr>
        <w:t xml:space="preserve"> – Carol Shaw segurando exemplar do River Raid</w: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Bdr/>
        <w:shd w:val="nil" w:color="000000"/>
        <w:spacing w:line="360" w:lineRule="auto"/>
        <w:ind w:firstLine="708"/>
        <w:jc w:val="center"/>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Bdr/>
        <w:shd w:val="nil" w:color="000000"/>
        <w:spacing w:line="360" w:lineRule="auto"/>
        <w:ind w:firstLine="708"/>
        <w:jc w:val="center"/>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Bdr/>
        <w:shd w:val="nil" w:color="000000"/>
        <w:spacing w:line="360" w:lineRule="auto"/>
        <w:ind w:firstLine="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Bdr/>
        <w:shd w:val="nil" w:color="000000"/>
        <w:spacing w:line="360" w:lineRule="auto"/>
        <w:ind w:firstLine="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Bdr/>
        <w:shd w:val="nil" w:color="000000"/>
        <w:spacing w:line="360" w:lineRule="auto"/>
        <w:ind w:firstLine="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Bdr/>
        <w:shd w:val="nil" w:color="000000"/>
        <w:spacing w:line="360" w:lineRule="auto"/>
        <w:ind w:firstLine="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Bdr/>
        <w:shd w:val="nil" w:color="000000"/>
        <w:spacing w:line="360" w:lineRule="auto"/>
        <w:ind w:right="0" w:firstLine="0" w:left="0"/>
        <w:jc w:val="center"/>
        <w:rPr>
          <w:rFonts w:ascii="Times New Roman" w:hAnsi="Times New Roman" w:cs="Times New Roman"/>
          <w:b w:val="0"/>
          <w:bCs w:val="0"/>
          <w:sz w:val="22"/>
          <w:szCs w:val="22"/>
          <w:highlight w:val="none"/>
        </w:rPr>
      </w:pPr>
      <w:r>
        <w:rPr>
          <w:rFonts w:ascii="Times New Roman" w:hAnsi="Times New Roman" w:eastAsia="Times New Roman" w:cs="Times New Roman"/>
          <w:sz w:val="20"/>
          <w:szCs w:val="20"/>
          <w:highlight w:val="none"/>
        </w:rPr>
      </w:r>
      <w:r>
        <w:rPr>
          <w:rFonts w:ascii="Times New Roman" w:hAnsi="Times New Roman" w:eastAsia="Times New Roman" w:cs="Times New Roman"/>
          <w:sz w:val="20"/>
          <w:szCs w:val="20"/>
          <w:highlight w:val="none"/>
        </w:rPr>
        <w:t xml:space="preserve">Foto: SBC Horizontes, 2024</w:t>
      </w:r>
      <w:r>
        <w:rPr>
          <w:rFonts w:ascii="Times New Roman" w:hAnsi="Times New Roman" w:cs="Times New Roman"/>
          <w:b w:val="0"/>
          <w:bCs w:val="0"/>
          <w:sz w:val="22"/>
          <w:szCs w:val="22"/>
          <w:highlight w:val="none"/>
        </w:rPr>
      </w:r>
      <w:r>
        <w:rPr>
          <w:rFonts w:ascii="Times New Roman" w:hAnsi="Times New Roman" w:cs="Times New Roman"/>
          <w:b w:val="0"/>
          <w:bCs w:val="0"/>
          <w:sz w:val="22"/>
          <w:szCs w:val="22"/>
          <w:highlight w:val="none"/>
        </w:rPr>
      </w:r>
    </w:p>
    <w:p>
      <w:pPr>
        <w:pBdr/>
        <w:shd w:val="nil" w:color="000000"/>
        <w:spacing w:line="360" w:lineRule="auto"/>
        <w:ind w:firstLine="708"/>
        <w:jc w:val="both"/>
        <w:rPr>
          <w:rFonts w:ascii="Times New Roman" w:hAnsi="Times New Roman" w:eastAsia="Times New Roman" w:cs="Times New Roman"/>
          <w:b/>
          <w:bCs/>
          <w:sz w:val="24"/>
          <w:szCs w:val="24"/>
        </w:rPr>
      </w:pPr>
      <w:r>
        <w:rPr>
          <w:rFonts w:ascii="Times New Roman" w:hAnsi="Times New Roman" w:eastAsia="Times New Roman" w:cs="Times New Roman"/>
          <w:b w:val="0"/>
          <w:bCs w:val="0"/>
          <w:sz w:val="24"/>
          <w:szCs w:val="24"/>
        </w:rPr>
        <w:t xml:space="preserve">Ela começou a trabalhar na Atari, empresa que dominou o in</w:t>
      </w:r>
      <w:r>
        <w:rPr>
          <w:rFonts w:ascii="Times New Roman" w:hAnsi="Times New Roman" w:eastAsia="Times New Roman" w:cs="Times New Roman"/>
          <w:b w:val="0"/>
          <w:bCs w:val="0"/>
          <w:sz w:val="24"/>
          <w:szCs w:val="24"/>
        </w:rPr>
        <w:t xml:space="preserve">ício do mercado dos jogos, ap</w:t>
      </w:r>
      <w:r>
        <w:rPr>
          <w:rFonts w:ascii="Times New Roman" w:hAnsi="Times New Roman" w:eastAsia="Times New Roman" w:cs="Times New Roman"/>
          <w:b w:val="0"/>
          <w:bCs w:val="0"/>
          <w:sz w:val="24"/>
          <w:szCs w:val="24"/>
        </w:rPr>
        <w:t xml:space="preserve">ós concluir seu mestrado em Berkeley. </w:t>
      </w:r>
      <w:r>
        <w:rPr>
          <w:rFonts w:ascii="Times New Roman" w:hAnsi="Times New Roman" w:eastAsia="Times New Roman" w:cs="Times New Roman"/>
          <w:b w:val="0"/>
          <w:bCs w:val="0"/>
          <w:sz w:val="24"/>
          <w:szCs w:val="24"/>
        </w:rPr>
        <w:t xml:space="preserve">Inici</w:t>
      </w:r>
      <w:r>
        <w:rPr>
          <w:rFonts w:ascii="Times New Roman" w:hAnsi="Times New Roman" w:eastAsia="Times New Roman" w:cs="Times New Roman"/>
          <w:b w:val="0"/>
          <w:bCs w:val="0"/>
          <w:sz w:val="24"/>
          <w:szCs w:val="24"/>
        </w:rPr>
        <w:t xml:space="preserve">almente foi contratada como designer de jogos, Shaw realizava tarefas muito além dessa função. Naquela época, era comum que uma única pessoa fosse responsável por todos os aspectos da criação de um jogo, incluindo gráficos, código, design e sons. Seu prime</w:t>
      </w:r>
      <w:r>
        <w:rPr>
          <w:rFonts w:ascii="Times New Roman" w:hAnsi="Times New Roman" w:eastAsia="Times New Roman" w:cs="Times New Roman"/>
          <w:b w:val="0"/>
          <w:bCs w:val="0"/>
          <w:sz w:val="24"/>
          <w:szCs w:val="24"/>
        </w:rPr>
        <w:t xml:space="preserve">iro projeto na Atari foi um jogo promocional para a marca de roupas Ralph Lauren, embora o projeto nunca tenha sido usado pela empresa. Seu primeiro jogo publicado foi Tic-Tac-Toe, lançado em 1979 </w:t>
      </w:r>
      <w:r>
        <w:rPr>
          <w:rFonts w:ascii="Times New Roman" w:hAnsi="Times New Roman" w:eastAsia="Times New Roman" w:cs="Times New Roman"/>
          <w:b w:val="0"/>
          <w:bCs w:val="0"/>
          <w:sz w:val="24"/>
          <w:szCs w:val="24"/>
        </w:rPr>
        <w:t xml:space="preserve">(LIMA, 2024)</w:t>
      </w:r>
      <w:r>
        <w:rPr>
          <w:rFonts w:ascii="Times New Roman" w:hAnsi="Times New Roman" w:eastAsia="Times New Roman" w:cs="Times New Roman"/>
          <w:b w:val="0"/>
          <w:bCs w:val="0"/>
          <w:sz w:val="24"/>
          <w:szCs w:val="24"/>
        </w:rPr>
        <w:t xml:space="preserve">.</w:t>
      </w:r>
      <w:r>
        <w:rPr>
          <w:rFonts w:ascii="Times New Roman" w:hAnsi="Times New Roman" w:eastAsia="Times New Roman" w:cs="Times New Roman"/>
          <w:b/>
          <w:bCs/>
          <w:sz w:val="24"/>
          <w:szCs w:val="24"/>
        </w:rPr>
      </w:r>
      <w:r>
        <w:rPr>
          <w:rFonts w:ascii="Times New Roman" w:hAnsi="Times New Roman" w:eastAsia="Times New Roman" w:cs="Times New Roman"/>
          <w:b/>
          <w:bCs/>
          <w:sz w:val="24"/>
          <w:szCs w:val="24"/>
        </w:rPr>
      </w:r>
    </w:p>
    <w:p>
      <w:pPr>
        <w:pBdr/>
        <w:shd w:val="nil" w:color="000000"/>
        <w:spacing w:line="360" w:lineRule="auto"/>
        <w:ind w:firstLine="708"/>
        <w:jc w:val="both"/>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rPr>
      </w:r>
      <w:r>
        <w:rPr>
          <w:rFonts w:ascii="Times New Roman" w:hAnsi="Times New Roman" w:eastAsia="Times New Roman" w:cs="Times New Roman"/>
          <w:b w:val="0"/>
          <w:bCs w:val="0"/>
          <w:sz w:val="24"/>
          <w:szCs w:val="24"/>
        </w:rPr>
        <w:t xml:space="preserve">No entanto, a empresa passou por momentos dif</w:t>
      </w:r>
      <w:r>
        <w:rPr>
          <w:rFonts w:ascii="Times New Roman" w:hAnsi="Times New Roman" w:eastAsia="Times New Roman" w:cs="Times New Roman"/>
          <w:b w:val="0"/>
          <w:bCs w:val="0"/>
          <w:sz w:val="24"/>
          <w:szCs w:val="24"/>
        </w:rPr>
        <w:t xml:space="preserve">íceis de crise e o ambiente de trabalho n</w:t>
      </w:r>
      <w:r>
        <w:rPr>
          <w:rFonts w:ascii="Times New Roman" w:hAnsi="Times New Roman" w:eastAsia="Times New Roman" w:cs="Times New Roman"/>
          <w:b w:val="0"/>
          <w:bCs w:val="0"/>
          <w:sz w:val="24"/>
          <w:szCs w:val="24"/>
        </w:rPr>
        <w:t xml:space="preserve">ão era mais o mesmo. Essas situaç</w:t>
      </w:r>
      <w:r>
        <w:rPr>
          <w:rFonts w:ascii="Times New Roman" w:hAnsi="Times New Roman" w:eastAsia="Times New Roman" w:cs="Times New Roman"/>
          <w:b w:val="0"/>
          <w:bCs w:val="0"/>
          <w:sz w:val="24"/>
          <w:szCs w:val="24"/>
        </w:rPr>
        <w:t xml:space="preserve">ões fizeram com que Shaw buscasse outras empresas, e a encontrada foi a Tandem Computers, j</w:t>
      </w:r>
      <w:r>
        <w:rPr>
          <w:rFonts w:ascii="Times New Roman" w:hAnsi="Times New Roman" w:eastAsia="Times New Roman" w:cs="Times New Roman"/>
          <w:b w:val="0"/>
          <w:bCs w:val="0"/>
          <w:sz w:val="24"/>
          <w:szCs w:val="24"/>
        </w:rPr>
        <w:t xml:space="preserve">á em 1980, onde ela ficou respons</w:t>
      </w:r>
      <w:r>
        <w:rPr>
          <w:rFonts w:ascii="Times New Roman" w:hAnsi="Times New Roman" w:eastAsia="Times New Roman" w:cs="Times New Roman"/>
          <w:b w:val="0"/>
          <w:bCs w:val="0"/>
          <w:sz w:val="24"/>
          <w:szCs w:val="24"/>
        </w:rPr>
        <w:t xml:space="preserve">ável por criar c</w:t>
      </w:r>
      <w:r>
        <w:rPr>
          <w:rFonts w:ascii="Times New Roman" w:hAnsi="Times New Roman" w:eastAsia="Times New Roman" w:cs="Times New Roman"/>
          <w:b w:val="0"/>
          <w:bCs w:val="0"/>
          <w:sz w:val="24"/>
          <w:szCs w:val="24"/>
        </w:rPr>
        <w:t xml:space="preserve">ódigos na linguagem Assembly para um processador. Ap</w:t>
      </w:r>
      <w:r>
        <w:rPr>
          <w:rFonts w:ascii="Times New Roman" w:hAnsi="Times New Roman" w:eastAsia="Times New Roman" w:cs="Times New Roman"/>
          <w:b w:val="0"/>
          <w:bCs w:val="0"/>
          <w:sz w:val="24"/>
          <w:szCs w:val="24"/>
        </w:rPr>
        <w:t xml:space="preserve">ós esse momento inicial ela voltou para a </w:t>
      </w:r>
      <w:r>
        <w:rPr>
          <w:rFonts w:ascii="Times New Roman" w:hAnsi="Times New Roman" w:eastAsia="Times New Roman" w:cs="Times New Roman"/>
          <w:b w:val="0"/>
          <w:bCs w:val="0"/>
          <w:sz w:val="24"/>
          <w:szCs w:val="24"/>
        </w:rPr>
        <w:t xml:space="preserve">área dos jogos, na Activision, empresa na qual teve oportunidade de desenvolver o River Raid </w:t>
      </w:r>
      <w:r>
        <w:rPr>
          <w:rFonts w:ascii="Times New Roman" w:hAnsi="Times New Roman" w:eastAsia="Times New Roman" w:cs="Times New Roman"/>
          <w:b w:val="0"/>
          <w:bCs w:val="0"/>
          <w:sz w:val="24"/>
          <w:szCs w:val="24"/>
        </w:rPr>
        <w:t xml:space="preserve">(LIMA, 2024)</w:t>
      </w:r>
      <w:r>
        <w:rPr>
          <w:rFonts w:ascii="Times New Roman" w:hAnsi="Times New Roman" w:eastAsia="Times New Roman" w:cs="Times New Roman"/>
          <w:b w:val="0"/>
          <w:bCs w:val="0"/>
          <w:sz w:val="24"/>
          <w:szCs w:val="24"/>
        </w:rPr>
        <w:t xml:space="preserve">.</w: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Bdr/>
        <w:shd w:val="nil" w:color="000000"/>
        <w:spacing w:line="360" w:lineRule="auto"/>
        <w:ind w:right="0" w:firstLine="0" w:left="0"/>
        <w:jc w:val="center"/>
        <w:rPr>
          <w:rFonts w:ascii="Times New Roman" w:hAnsi="Times New Roman" w:eastAsia="Times New Roman" w:cs="Times New Roman"/>
          <w:b w:val="0"/>
          <w:bCs w:val="0"/>
          <w:sz w:val="20"/>
          <w:szCs w:val="20"/>
          <w:highlight w:val="none"/>
        </w:rPr>
      </w:pPr>
      <w:r>
        <w:rPr>
          <w:rFonts w:ascii="Times New Roman" w:hAnsi="Times New Roman" w:eastAsia="Times New Roman" w:cs="Times New Roman"/>
          <w:b/>
          <w:bCs/>
          <w:sz w:val="20"/>
          <w:szCs w:val="20"/>
          <w:highlight w:val="none"/>
        </w:rPr>
      </w:r>
      <w:r>
        <mc:AlternateContent>
          <mc:Choice Requires="wpg">
            <w:drawing>
              <wp:anchor xmlns:wp="http://schemas.openxmlformats.org/drawingml/2006/wordprocessingDrawing" xmlns:wp14="http://schemas.microsoft.com/office/word/2010/wordprocessingDrawing" distT="0" distB="0" distL="115200" distR="115200" simplePos="0" relativeHeight="67584" behindDoc="0" locked="0" layoutInCell="1" allowOverlap="1">
                <wp:simplePos x="0" y="0"/>
                <wp:positionH relativeFrom="margin">
                  <wp:align>center</wp:align>
                </wp:positionH>
                <wp:positionV relativeFrom="paragraph">
                  <wp:posOffset>167186</wp:posOffset>
                </wp:positionV>
                <wp:extent cx="3449722" cy="1992381"/>
                <wp:effectExtent l="0" t="0" r="0" b="0"/>
                <wp:wrapSquare wrapText="bothSides"/>
                <wp:docPr id="3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319712" name=""/>
                        <pic:cNvPicPr>
                          <a:picLocks noChangeAspect="1"/>
                        </pic:cNvPicPr>
                        <pic:nvPr/>
                      </pic:nvPicPr>
                      <pic:blipFill>
                        <a:blip r:embed="rId41"/>
                        <a:stretch/>
                      </pic:blipFill>
                      <pic:spPr bwMode="auto">
                        <a:xfrm flipH="0" flipV="0">
                          <a:off x="0" y="0"/>
                          <a:ext cx="3449721" cy="1992381"/>
                        </a:xfrm>
                        <a:prstGeom prst="rect">
                          <a:avLst/>
                        </a:prstGeom>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9" o:spid="_x0000_s29" type="#_x0000_t75" style="position:absolute;z-index:67584;o:allowoverlap:true;o:allowincell:true;mso-position-horizontal-relative:margin;mso-position-horizontal:center;mso-position-vertical-relative:text;margin-top:13.16pt;mso-position-vertical:absolute;width:271.63pt;height:156.88pt;mso-wrap-distance-left:9.07pt;mso-wrap-distance-top:0.00pt;mso-wrap-distance-right:9.07pt;mso-wrap-distance-bottom:0.00pt;z-index:1;" stroked="false">
                <w10:wrap type="square"/>
                <v:imagedata r:id="rId41" o:title=""/>
                <o:lock v:ext="edit" rotation="t"/>
              </v:shape>
            </w:pict>
          </mc:Fallback>
        </mc:AlternateContent>
      </w:r>
      <w:r>
        <w:rPr>
          <w:rFonts w:ascii="Times New Roman" w:hAnsi="Times New Roman" w:eastAsia="Times New Roman" w:cs="Times New Roman"/>
          <w:b/>
          <w:bCs/>
          <w:sz w:val="20"/>
          <w:szCs w:val="20"/>
          <w:highlight w:val="none"/>
        </w:rPr>
        <w:t xml:space="preserve">Figura 30 </w:t>
      </w:r>
      <w:r>
        <w:rPr>
          <w:rFonts w:ascii="Times New Roman" w:hAnsi="Times New Roman" w:eastAsia="Times New Roman" w:cs="Times New Roman"/>
          <w:b w:val="0"/>
          <w:bCs w:val="0"/>
          <w:sz w:val="20"/>
          <w:szCs w:val="20"/>
          <w:highlight w:val="none"/>
        </w:rPr>
        <w:t xml:space="preserve">– Um dos quadros de um n</w:t>
      </w:r>
      <w:r>
        <w:rPr>
          <w:rFonts w:ascii="Times New Roman" w:hAnsi="Times New Roman" w:eastAsia="Times New Roman" w:cs="Times New Roman"/>
          <w:b w:val="0"/>
          <w:bCs w:val="0"/>
          <w:sz w:val="20"/>
          <w:szCs w:val="20"/>
          <w:highlight w:val="none"/>
        </w:rPr>
        <w:t xml:space="preserve">ível do jogo River Raid</w:t>
      </w:r>
      <w:r>
        <w:rPr>
          <w:rFonts w:ascii="Times New Roman" w:hAnsi="Times New Roman" w:eastAsia="Times New Roman" w:cs="Times New Roman"/>
          <w:b w:val="0"/>
          <w:bCs w:val="0"/>
          <w:sz w:val="20"/>
          <w:szCs w:val="20"/>
          <w:highlight w:val="none"/>
        </w:rPr>
      </w:r>
      <w:r>
        <w:rPr>
          <w:rFonts w:ascii="Times New Roman" w:hAnsi="Times New Roman" w:eastAsia="Times New Roman" w:cs="Times New Roman"/>
          <w:b w:val="0"/>
          <w:bCs w:val="0"/>
          <w:sz w:val="20"/>
          <w:szCs w:val="20"/>
          <w:highlight w:val="none"/>
        </w:rPr>
      </w:r>
    </w:p>
    <w:p>
      <w:pPr>
        <w:pBdr/>
        <w:shd w:val="nil" w:color="000000"/>
        <w:spacing w:line="360" w:lineRule="auto"/>
        <w:ind w:firstLine="708"/>
        <w:jc w:val="both"/>
        <w:rPr>
          <w:rFonts w:ascii="Times New Roman" w:hAnsi="Times New Roman" w:eastAsia="Times New Roman" w:cs="Times New Roman"/>
          <w:b w:val="0"/>
          <w:bCs w:val="0"/>
          <w:sz w:val="24"/>
          <w:szCs w:val="24"/>
        </w:rPr>
      </w:pPr>
      <w:r>
        <w:rPr>
          <w:rFonts w:ascii="Times New Roman" w:hAnsi="Times New Roman" w:eastAsia="Times New Roman" w:cs="Times New Roman"/>
          <w:b w:val="0"/>
          <w:bCs w:val="0"/>
          <w:sz w:val="24"/>
          <w:szCs w:val="24"/>
        </w:rPr>
      </w:r>
      <w:r>
        <w:rPr>
          <w:rFonts w:ascii="Times New Roman" w:hAnsi="Times New Roman" w:eastAsia="Times New Roman" w:cs="Times New Roman"/>
          <w:b w:val="0"/>
          <w:bCs w:val="0"/>
          <w:sz w:val="24"/>
          <w:szCs w:val="24"/>
        </w:rPr>
      </w:r>
      <w:r>
        <w:rPr>
          <w:rFonts w:ascii="Times New Roman" w:hAnsi="Times New Roman" w:eastAsia="Times New Roman" w:cs="Times New Roman"/>
          <w:b w:val="0"/>
          <w:bCs w:val="0"/>
          <w:sz w:val="24"/>
          <w:szCs w:val="24"/>
        </w:rPr>
      </w:r>
    </w:p>
    <w:p>
      <w:pPr>
        <w:pBdr/>
        <w:shd w:val="nil" w:color="000000"/>
        <w:spacing w:line="360" w:lineRule="auto"/>
        <w:ind w:firstLine="708"/>
        <w:jc w:val="both"/>
        <w:rPr>
          <w:rFonts w:ascii="Times New Roman" w:hAnsi="Times New Roman" w:eastAsia="Times New Roman" w:cs="Times New Roman"/>
          <w:b w:val="0"/>
          <w:bCs w:val="0"/>
          <w:sz w:val="24"/>
          <w:szCs w:val="24"/>
        </w:rPr>
      </w:pPr>
      <w:r>
        <w:rPr>
          <w:rFonts w:ascii="Times New Roman" w:hAnsi="Times New Roman" w:eastAsia="Times New Roman" w:cs="Times New Roman"/>
          <w:b w:val="0"/>
          <w:bCs w:val="0"/>
          <w:sz w:val="24"/>
          <w:szCs w:val="24"/>
        </w:rPr>
      </w:r>
      <w:r>
        <w:rPr>
          <w:rFonts w:ascii="Times New Roman" w:hAnsi="Times New Roman" w:eastAsia="Times New Roman" w:cs="Times New Roman"/>
          <w:b w:val="0"/>
          <w:bCs w:val="0"/>
          <w:sz w:val="24"/>
          <w:szCs w:val="24"/>
        </w:rPr>
      </w:r>
      <w:r>
        <w:rPr>
          <w:rFonts w:ascii="Times New Roman" w:hAnsi="Times New Roman" w:eastAsia="Times New Roman" w:cs="Times New Roman"/>
          <w:b w:val="0"/>
          <w:bCs w:val="0"/>
          <w:sz w:val="24"/>
          <w:szCs w:val="24"/>
        </w:rPr>
      </w:r>
    </w:p>
    <w:p>
      <w:pPr>
        <w:pBdr/>
        <w:shd w:val="nil" w:color="000000"/>
        <w:spacing w:line="360" w:lineRule="auto"/>
        <w:ind w:firstLine="708"/>
        <w:jc w:val="both"/>
        <w:rPr>
          <w:rFonts w:ascii="Times New Roman" w:hAnsi="Times New Roman" w:eastAsia="Times New Roman" w:cs="Times New Roman"/>
          <w:b w:val="0"/>
          <w:bCs w:val="0"/>
          <w:sz w:val="24"/>
          <w:szCs w:val="24"/>
        </w:rPr>
      </w:pPr>
      <w:r>
        <w:rPr>
          <w:highlight w:val="none"/>
        </w:rPr>
      </w:r>
      <w:r>
        <w:rPr>
          <w:rFonts w:ascii="Times New Roman" w:hAnsi="Times New Roman" w:eastAsia="Times New Roman" w:cs="Times New Roman"/>
          <w:b w:val="0"/>
          <w:bCs w:val="0"/>
          <w:sz w:val="24"/>
          <w:szCs w:val="24"/>
        </w:rPr>
      </w:r>
      <w:r>
        <w:rPr>
          <w:rFonts w:ascii="Times New Roman" w:hAnsi="Times New Roman" w:eastAsia="Times New Roman" w:cs="Times New Roman"/>
          <w:b w:val="0"/>
          <w:bCs w:val="0"/>
          <w:sz w:val="24"/>
          <w:szCs w:val="24"/>
        </w:rPr>
      </w:r>
    </w:p>
    <w:p>
      <w:pPr>
        <w:pBdr/>
        <w:shd w:val="nil" w:color="000000"/>
        <w:spacing w:line="360" w:lineRule="auto"/>
        <w:ind w:firstLine="0"/>
        <w:jc w:val="both"/>
        <w:rPr>
          <w:rFonts w:ascii="Times New Roman" w:hAnsi="Times New Roman" w:cs="Times New Roman"/>
          <w:sz w:val="20"/>
          <w:szCs w:val="20"/>
          <w:highlight w:val="none"/>
        </w:rPr>
      </w:pPr>
      <w:r>
        <w:rPr>
          <w:rFonts w:ascii="Times New Roman" w:hAnsi="Times New Roman" w:cs="Times New Roman"/>
          <w:sz w:val="20"/>
          <w:szCs w:val="20"/>
          <w:highlight w:val="none"/>
        </w:rPr>
      </w:r>
      <w:r>
        <w:rPr>
          <w:rFonts w:ascii="Times New Roman" w:hAnsi="Times New Roman" w:cs="Times New Roman"/>
          <w:sz w:val="20"/>
          <w:szCs w:val="20"/>
          <w:highlight w:val="none"/>
        </w:rPr>
      </w:r>
      <w:r>
        <w:rPr>
          <w:rFonts w:ascii="Times New Roman" w:hAnsi="Times New Roman" w:cs="Times New Roman"/>
          <w:sz w:val="20"/>
          <w:szCs w:val="20"/>
          <w:highlight w:val="none"/>
        </w:rPr>
      </w:r>
    </w:p>
    <w:p>
      <w:pPr>
        <w:pBdr/>
        <w:shd w:val="nil" w:color="000000"/>
        <w:spacing w:line="360" w:lineRule="auto"/>
        <w:ind w:firstLine="0"/>
        <w:jc w:val="both"/>
        <w:rPr>
          <w:rFonts w:ascii="Times New Roman" w:hAnsi="Times New Roman" w:cs="Times New Roman"/>
          <w:sz w:val="20"/>
          <w:szCs w:val="20"/>
          <w:highlight w:val="none"/>
        </w:rPr>
      </w:pPr>
      <w:r>
        <w:rPr>
          <w:rFonts w:ascii="Times New Roman" w:hAnsi="Times New Roman" w:eastAsia="Times New Roman" w:cs="Times New Roman"/>
          <w:sz w:val="20"/>
          <w:szCs w:val="20"/>
          <w:highlight w:val="none"/>
        </w:rPr>
      </w:r>
      <w:r>
        <w:rPr>
          <w:rFonts w:ascii="Times New Roman" w:hAnsi="Times New Roman" w:cs="Times New Roman"/>
          <w:sz w:val="20"/>
          <w:szCs w:val="20"/>
          <w:highlight w:val="none"/>
        </w:rPr>
      </w:r>
      <w:r>
        <w:rPr>
          <w:rFonts w:ascii="Times New Roman" w:hAnsi="Times New Roman" w:cs="Times New Roman"/>
          <w:sz w:val="20"/>
          <w:szCs w:val="20"/>
          <w:highlight w:val="none"/>
        </w:rPr>
      </w:r>
    </w:p>
    <w:p>
      <w:pPr>
        <w:pBdr/>
        <w:shd w:val="nil" w:color="000000"/>
        <w:spacing w:line="360" w:lineRule="auto"/>
        <w:ind w:right="0" w:firstLine="0" w:left="0"/>
        <w:jc w:val="center"/>
        <w:rPr>
          <w:rFonts w:ascii="Times New Roman" w:hAnsi="Times New Roman" w:cs="Times New Roman"/>
          <w:sz w:val="20"/>
          <w:szCs w:val="20"/>
          <w:highlight w:val="none"/>
        </w:rPr>
      </w:pPr>
      <w:r>
        <w:rPr>
          <w:rFonts w:ascii="Times New Roman" w:hAnsi="Times New Roman" w:eastAsia="Times New Roman" w:cs="Times New Roman"/>
          <w:sz w:val="20"/>
          <w:szCs w:val="20"/>
          <w:highlight w:val="none"/>
        </w:rPr>
        <w:t xml:space="preserve">Fonte: Horizontes SBC, 2024</w:t>
      </w:r>
      <w:r>
        <w:rPr>
          <w:rFonts w:ascii="Times New Roman" w:hAnsi="Times New Roman" w:cs="Times New Roman"/>
          <w:sz w:val="20"/>
          <w:szCs w:val="20"/>
          <w:highlight w:val="none"/>
        </w:rPr>
      </w:r>
      <w:r>
        <w:rPr>
          <w:rFonts w:ascii="Times New Roman" w:hAnsi="Times New Roman" w:cs="Times New Roman"/>
          <w:sz w:val="20"/>
          <w:szCs w:val="20"/>
          <w:highlight w:val="none"/>
        </w:rPr>
      </w:r>
    </w:p>
    <w:p>
      <w:pPr>
        <w:pBdr/>
        <w:shd w:val="nil" w:color="000000"/>
        <w:spacing w:line="360" w:lineRule="auto"/>
        <w:ind w:firstLine="708"/>
        <w:jc w:val="both"/>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rPr>
        <w:t xml:space="preserve">O que chama atenç</w:t>
      </w:r>
      <w:r>
        <w:rPr>
          <w:rFonts w:ascii="Times New Roman" w:hAnsi="Times New Roman" w:eastAsia="Times New Roman" w:cs="Times New Roman"/>
          <w:b w:val="0"/>
          <w:bCs w:val="0"/>
          <w:sz w:val="24"/>
          <w:szCs w:val="24"/>
        </w:rPr>
        <w:t xml:space="preserve">ão, foi a introduç</w:t>
      </w:r>
      <w:r>
        <w:rPr>
          <w:rFonts w:ascii="Times New Roman" w:hAnsi="Times New Roman" w:eastAsia="Times New Roman" w:cs="Times New Roman"/>
          <w:b w:val="0"/>
          <w:bCs w:val="0"/>
          <w:sz w:val="24"/>
          <w:szCs w:val="24"/>
        </w:rPr>
        <w:t xml:space="preserve">ão de conceitos de </w:t>
      </w:r>
      <w:r>
        <w:rPr>
          <w:rFonts w:ascii="Times New Roman" w:hAnsi="Times New Roman" w:eastAsia="Times New Roman" w:cs="Times New Roman"/>
          <w:b w:val="0"/>
          <w:bCs w:val="0"/>
          <w:i/>
          <w:iCs/>
          <w:sz w:val="24"/>
          <w:szCs w:val="24"/>
        </w:rPr>
        <w:t xml:space="preserve">checkpoints</w:t>
      </w:r>
      <w:r>
        <w:rPr>
          <w:rFonts w:ascii="Times New Roman" w:hAnsi="Times New Roman" w:eastAsia="Times New Roman" w:cs="Times New Roman"/>
          <w:b w:val="0"/>
          <w:bCs w:val="0"/>
          <w:sz w:val="24"/>
          <w:szCs w:val="24"/>
        </w:rPr>
        <w:t xml:space="preserve">, utilizados at</w:t>
      </w:r>
      <w:r>
        <w:rPr>
          <w:rFonts w:ascii="Times New Roman" w:hAnsi="Times New Roman" w:eastAsia="Times New Roman" w:cs="Times New Roman"/>
          <w:b w:val="0"/>
          <w:bCs w:val="0"/>
          <w:sz w:val="24"/>
          <w:szCs w:val="24"/>
        </w:rPr>
        <w:t xml:space="preserve">é os dias atuais nos videogames e o uso de geraç</w:t>
      </w:r>
      <w:r>
        <w:rPr>
          <w:rFonts w:ascii="Times New Roman" w:hAnsi="Times New Roman" w:eastAsia="Times New Roman" w:cs="Times New Roman"/>
          <w:b w:val="0"/>
          <w:bCs w:val="0"/>
          <w:sz w:val="24"/>
          <w:szCs w:val="24"/>
        </w:rPr>
        <w:t xml:space="preserve">ão procedural para </w:t>
      </w:r>
      <w:r>
        <w:rPr>
          <w:rFonts w:ascii="Times New Roman" w:hAnsi="Times New Roman" w:eastAsia="Times New Roman" w:cs="Times New Roman"/>
          <w:b w:val="0"/>
          <w:bCs w:val="0"/>
          <w:i/>
          <w:iCs/>
          <w:sz w:val="24"/>
          <w:szCs w:val="24"/>
        </w:rPr>
        <w:t xml:space="preserve">design </w:t>
      </w:r>
      <w:r>
        <w:rPr>
          <w:rFonts w:ascii="Times New Roman" w:hAnsi="Times New Roman" w:eastAsia="Times New Roman" w:cs="Times New Roman"/>
          <w:b w:val="0"/>
          <w:bCs w:val="0"/>
          <w:sz w:val="24"/>
          <w:szCs w:val="24"/>
        </w:rPr>
        <w:t xml:space="preserve">dos n</w:t>
      </w:r>
      <w:r>
        <w:rPr>
          <w:rFonts w:ascii="Times New Roman" w:hAnsi="Times New Roman" w:eastAsia="Times New Roman" w:cs="Times New Roman"/>
          <w:b w:val="0"/>
          <w:bCs w:val="0"/>
          <w:sz w:val="24"/>
          <w:szCs w:val="24"/>
        </w:rPr>
        <w:t xml:space="preserve">íveis , isso significa que os elementos n</w:t>
      </w:r>
      <w:r>
        <w:rPr>
          <w:rFonts w:ascii="Times New Roman" w:hAnsi="Times New Roman" w:eastAsia="Times New Roman" w:cs="Times New Roman"/>
          <w:b w:val="0"/>
          <w:bCs w:val="0"/>
          <w:sz w:val="24"/>
          <w:szCs w:val="24"/>
        </w:rPr>
        <w:t xml:space="preserve">ão surgiam no mesmo lugar, sempre eram geradas fases din</w:t>
      </w:r>
      <w:r>
        <w:rPr>
          <w:rFonts w:ascii="Times New Roman" w:hAnsi="Times New Roman" w:eastAsia="Times New Roman" w:cs="Times New Roman"/>
          <w:b w:val="0"/>
          <w:bCs w:val="0"/>
          <w:sz w:val="24"/>
          <w:szCs w:val="24"/>
        </w:rPr>
        <w:t xml:space="preserve">âmicas por meio de algoritmos</w:t>
      </w:r>
      <w:r>
        <w:rPr>
          <w:rFonts w:ascii="Times New Roman" w:hAnsi="Times New Roman" w:eastAsia="Times New Roman" w:cs="Times New Roman"/>
          <w:b w:val="0"/>
          <w:bCs w:val="0"/>
          <w:sz w:val="24"/>
          <w:szCs w:val="24"/>
        </w:rPr>
        <w:t xml:space="preserve">.</w:t>
      </w:r>
      <w:r>
        <w:rPr>
          <w:rFonts w:ascii="Times New Roman" w:hAnsi="Times New Roman" w:eastAsia="Times New Roman" w:cs="Times New Roman"/>
          <w:b/>
          <w:bCs/>
          <w:sz w:val="24"/>
          <w:szCs w:val="24"/>
        </w:rPr>
        <w:t xml:space="preserve"> </w:t>
      </w:r>
      <w:r>
        <w:rPr>
          <w:rFonts w:ascii="Times New Roman" w:hAnsi="Times New Roman" w:eastAsia="Times New Roman" w:cs="Times New Roman"/>
          <w:b w:val="0"/>
          <w:bCs w:val="0"/>
          <w:sz w:val="24"/>
          <w:szCs w:val="24"/>
        </w:rPr>
        <w:t xml:space="preserve">O jogo fez tanto sucesso que vendeu mais de um milh</w:t>
      </w:r>
      <w:r>
        <w:rPr>
          <w:rFonts w:ascii="Times New Roman" w:hAnsi="Times New Roman" w:eastAsia="Times New Roman" w:cs="Times New Roman"/>
          <w:b w:val="0"/>
          <w:bCs w:val="0"/>
          <w:sz w:val="24"/>
          <w:szCs w:val="24"/>
        </w:rPr>
        <w:t xml:space="preserve">ão de unidades </w:t>
      </w:r>
      <w:r>
        <w:rPr>
          <w:rFonts w:ascii="Times New Roman" w:hAnsi="Times New Roman" w:eastAsia="Times New Roman" w:cs="Times New Roman"/>
          <w:b w:val="0"/>
          <w:bCs w:val="0"/>
          <w:sz w:val="24"/>
          <w:szCs w:val="24"/>
        </w:rPr>
        <w:t xml:space="preserve">(LIMA, 2024)</w:t>
      </w:r>
      <w:r>
        <w:rPr>
          <w:rFonts w:ascii="Times New Roman" w:hAnsi="Times New Roman" w:eastAsia="Times New Roman" w:cs="Times New Roman"/>
          <w:b w:val="0"/>
          <w:bCs w:val="0"/>
          <w:sz w:val="24"/>
          <w:szCs w:val="24"/>
        </w:rPr>
        <w:t xml:space="preserve">.</w: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895"/>
        <w:pBdr/>
        <w:spacing/>
        <w:ind/>
        <w:rPr>
          <w:rFonts w:ascii="Times New Roman" w:hAnsi="Times New Roman" w:eastAsia="Times New Roman" w:cs="Times New Roman"/>
          <w:b/>
          <w:bCs/>
          <w:sz w:val="24"/>
          <w:szCs w:val="24"/>
          <w:highlight w:val="none"/>
        </w:rPr>
      </w:pPr>
      <w:r/>
      <w:bookmarkStart w:id="17" w:name="_Toc17"/>
      <w:r>
        <w:rPr>
          <w:rFonts w:ascii="Times New Roman" w:hAnsi="Times New Roman" w:eastAsia="Times New Roman" w:cs="Times New Roman"/>
          <w:b/>
          <w:bCs/>
          <w:sz w:val="24"/>
          <w:szCs w:val="24"/>
          <w:highlight w:val="none"/>
        </w:rPr>
        <w:t xml:space="preserve">1.1.16 Roberta Willians</w:t>
      </w:r>
      <w:bookmarkEnd w:id="17"/>
      <w:r>
        <w:rPr>
          <w:rFonts w:ascii="Times New Roman" w:hAnsi="Times New Roman" w:eastAsia="Times New Roman" w:cs="Times New Roman"/>
          <w:b/>
          <w:bCs/>
          <w:sz w:val="24"/>
          <w:szCs w:val="24"/>
          <w:highlight w:val="none"/>
        </w:rPr>
      </w:r>
      <w:r>
        <w:rPr>
          <w:rFonts w:ascii="Times New Roman" w:hAnsi="Times New Roman" w:eastAsia="Times New Roman" w:cs="Times New Roman"/>
          <w:b/>
          <w:bCs/>
          <w:sz w:val="24"/>
          <w:szCs w:val="24"/>
          <w:highlight w:val="none"/>
        </w:rPr>
      </w:r>
    </w:p>
    <w:p>
      <w:pPr>
        <w:pBdr/>
        <w:spacing w:line="360" w:lineRule="auto"/>
        <w:ind/>
        <w:jc w:val="both"/>
        <w:rPr>
          <w:rFonts w:ascii="Times New Roman" w:hAnsi="Times New Roman" w:eastAsia="Times New Roman" w:cs="Times New Roman"/>
          <w:b w:val="0"/>
          <w:bCs w:val="0"/>
          <w:sz w:val="24"/>
          <w:szCs w:val="24"/>
        </w:rPr>
      </w:pPr>
      <w:r>
        <w:rPr>
          <w:sz w:val="24"/>
          <w:szCs w:val="24"/>
        </w:rPr>
        <w:tab/>
      </w:r>
      <w:r>
        <w:rPr>
          <w:rFonts w:ascii="Times New Roman" w:hAnsi="Times New Roman" w:eastAsia="Times New Roman" w:cs="Times New Roman"/>
          <w:b w:val="0"/>
          <w:bCs w:val="0"/>
          <w:sz w:val="24"/>
          <w:szCs w:val="24"/>
        </w:rPr>
        <w:t xml:space="preserve">Outro exemplo na ind</w:t>
      </w:r>
      <w:r>
        <w:rPr>
          <w:rFonts w:ascii="Times New Roman" w:hAnsi="Times New Roman" w:eastAsia="Times New Roman" w:cs="Times New Roman"/>
          <w:b w:val="0"/>
          <w:bCs w:val="0"/>
          <w:sz w:val="24"/>
          <w:szCs w:val="24"/>
        </w:rPr>
        <w:t xml:space="preserve">ústria dos jogos eletr</w:t>
      </w:r>
      <w:r>
        <w:rPr>
          <w:rFonts w:ascii="Times New Roman" w:hAnsi="Times New Roman" w:eastAsia="Times New Roman" w:cs="Times New Roman"/>
          <w:b w:val="0"/>
          <w:bCs w:val="0"/>
          <w:sz w:val="24"/>
          <w:szCs w:val="24"/>
        </w:rPr>
        <w:t xml:space="preserve">ônicos, mais especificamente de aventura </w:t>
      </w:r>
      <w:r>
        <w:rPr>
          <w:rFonts w:ascii="Times New Roman" w:hAnsi="Times New Roman" w:eastAsia="Times New Roman" w:cs="Times New Roman"/>
          <w:b w:val="0"/>
          <w:bCs w:val="0"/>
          <w:sz w:val="24"/>
          <w:szCs w:val="24"/>
        </w:rPr>
        <w:t xml:space="preserve">é a hist</w:t>
      </w:r>
      <w:r>
        <w:rPr>
          <w:rFonts w:ascii="Times New Roman" w:hAnsi="Times New Roman" w:eastAsia="Times New Roman" w:cs="Times New Roman"/>
          <w:b w:val="0"/>
          <w:bCs w:val="0"/>
          <w:sz w:val="24"/>
          <w:szCs w:val="24"/>
        </w:rPr>
        <w:t xml:space="preserve">ória de Roberta Willians (Figura 31). No in</w:t>
      </w:r>
      <w:r>
        <w:rPr>
          <w:rFonts w:ascii="Times New Roman" w:hAnsi="Times New Roman" w:eastAsia="Times New Roman" w:cs="Times New Roman"/>
          <w:b w:val="0"/>
          <w:bCs w:val="0"/>
          <w:sz w:val="24"/>
          <w:szCs w:val="24"/>
        </w:rPr>
        <w:t xml:space="preserve">ício, apenas jogava os jogos eletr</w:t>
      </w:r>
      <w:r>
        <w:rPr>
          <w:rFonts w:ascii="Times New Roman" w:hAnsi="Times New Roman" w:eastAsia="Times New Roman" w:cs="Times New Roman"/>
          <w:b w:val="0"/>
          <w:bCs w:val="0"/>
          <w:sz w:val="24"/>
          <w:szCs w:val="24"/>
        </w:rPr>
        <w:t xml:space="preserve">ônicos que seu marido levava para casa, afinal, estavam sendo popularizados na </w:t>
      </w:r>
      <w:r>
        <w:rPr>
          <w:rFonts w:ascii="Times New Roman" w:hAnsi="Times New Roman" w:eastAsia="Times New Roman" w:cs="Times New Roman"/>
          <w:b w:val="0"/>
          <w:bCs w:val="0"/>
          <w:sz w:val="24"/>
          <w:szCs w:val="24"/>
        </w:rPr>
        <w:t xml:space="preserve">época os</w:t>
      </w:r>
      <w:r>
        <w:rPr>
          <w:rFonts w:ascii="Times New Roman" w:hAnsi="Times New Roman" w:eastAsia="Times New Roman" w:cs="Times New Roman"/>
          <w:b w:val="0"/>
          <w:bCs w:val="0"/>
          <w:sz w:val="24"/>
          <w:szCs w:val="24"/>
        </w:rPr>
        <w:t xml:space="preserve"> computadores para uso residencial e estavam se tornando cada vez mais comuns. Colossal Caves foi o jogo que a despertou a vontade de criar mais jogos de aventura, haja vista a escassez de exemplares no mercado. </w:t>
      </w:r>
      <w:r>
        <w:rPr>
          <w:rFonts w:ascii="Times New Roman" w:hAnsi="Times New Roman" w:eastAsia="Times New Roman" w:cs="Times New Roman"/>
          <w:b w:val="0"/>
          <w:bCs w:val="0"/>
          <w:i w:val="0"/>
          <w:sz w:val="24"/>
          <w:szCs w:val="24"/>
          <w:highlight w:val="none"/>
        </w:rPr>
      </w:r>
      <w:r>
        <w:rPr>
          <w:rFonts w:ascii="Times New Roman" w:hAnsi="Times New Roman" w:eastAsia="Times New Roman" w:cs="Times New Roman"/>
          <w:b w:val="0"/>
          <w:bCs w:val="0"/>
          <w:sz w:val="24"/>
          <w:szCs w:val="24"/>
        </w:rPr>
      </w:r>
    </w:p>
    <w:p>
      <w:pPr>
        <w:pBdr/>
        <w:spacing w:line="360" w:lineRule="auto"/>
        <w:ind w:firstLine="708"/>
        <w:jc w:val="both"/>
        <w:rPr>
          <w:rFonts w:ascii="Times New Roman" w:hAnsi="Times New Roman" w:eastAsia="Times New Roman" w:cs="Times New Roman"/>
          <w:b w:val="0"/>
          <w:bCs w:val="0"/>
          <w:i w:val="0"/>
          <w:sz w:val="24"/>
          <w:szCs w:val="24"/>
          <w:highlight w:val="none"/>
        </w:rPr>
      </w:pPr>
      <w:r>
        <w:rPr>
          <w:rFonts w:ascii="Times New Roman" w:hAnsi="Times New Roman" w:eastAsia="Times New Roman" w:cs="Times New Roman"/>
          <w:b w:val="0"/>
          <w:bCs w:val="0"/>
          <w:sz w:val="24"/>
          <w:szCs w:val="24"/>
        </w:rPr>
        <w:t xml:space="preserve">Seu primeiro jogo criado foi um jogo de mist</w:t>
      </w:r>
      <w:r>
        <w:rPr>
          <w:rFonts w:ascii="Times New Roman" w:hAnsi="Times New Roman" w:eastAsia="Times New Roman" w:cs="Times New Roman"/>
          <w:b w:val="0"/>
          <w:bCs w:val="0"/>
          <w:sz w:val="24"/>
          <w:szCs w:val="24"/>
        </w:rPr>
        <w:t xml:space="preserve">ério e assassinato chamado Mystery House. Inicialmente teve a ajuda do seu marido para programar o jogo no computador Apple II, mas surgiu a necessidade de adaptar o </w:t>
      </w:r>
      <w:r>
        <w:rPr>
          <w:rFonts w:ascii="Times New Roman" w:hAnsi="Times New Roman" w:eastAsia="Times New Roman" w:cs="Times New Roman"/>
          <w:b w:val="0"/>
          <w:bCs w:val="0"/>
          <w:i/>
          <w:iCs/>
          <w:sz w:val="24"/>
          <w:szCs w:val="24"/>
        </w:rPr>
        <w:t xml:space="preserve">hardware </w:t>
      </w:r>
      <w:r>
        <w:rPr>
          <w:rFonts w:ascii="Times New Roman" w:hAnsi="Times New Roman" w:eastAsia="Times New Roman" w:cs="Times New Roman"/>
          <w:b w:val="0"/>
          <w:bCs w:val="0"/>
          <w:i w:val="0"/>
          <w:iCs w:val="0"/>
          <w:sz w:val="24"/>
          <w:szCs w:val="24"/>
        </w:rPr>
        <w:t xml:space="preserve">para que a criaç</w:t>
      </w:r>
      <w:r>
        <w:rPr>
          <w:rFonts w:ascii="Times New Roman" w:hAnsi="Times New Roman" w:eastAsia="Times New Roman" w:cs="Times New Roman"/>
          <w:b w:val="0"/>
          <w:bCs w:val="0"/>
          <w:i w:val="0"/>
          <w:iCs w:val="0"/>
          <w:sz w:val="24"/>
          <w:szCs w:val="24"/>
        </w:rPr>
        <w:t xml:space="preserve">ão dos gr</w:t>
      </w:r>
      <w:r>
        <w:rPr>
          <w:rFonts w:ascii="Times New Roman" w:hAnsi="Times New Roman" w:eastAsia="Times New Roman" w:cs="Times New Roman"/>
          <w:b w:val="0"/>
          <w:bCs w:val="0"/>
          <w:i w:val="0"/>
          <w:iCs w:val="0"/>
          <w:sz w:val="24"/>
          <w:szCs w:val="24"/>
        </w:rPr>
        <w:t xml:space="preserve">áficos fosse facilitada. Isso trouxe a necessidade ainda de criar um software que n</w:t>
      </w:r>
      <w:r>
        <w:rPr>
          <w:rFonts w:ascii="Times New Roman" w:hAnsi="Times New Roman" w:eastAsia="Times New Roman" w:cs="Times New Roman"/>
          <w:b w:val="0"/>
          <w:bCs w:val="0"/>
          <w:i w:val="0"/>
          <w:iCs w:val="0"/>
          <w:sz w:val="24"/>
          <w:szCs w:val="24"/>
        </w:rPr>
        <w:t xml:space="preserve">ão existia at</w:t>
      </w:r>
      <w:r>
        <w:rPr>
          <w:rFonts w:ascii="Times New Roman" w:hAnsi="Times New Roman" w:eastAsia="Times New Roman" w:cs="Times New Roman"/>
          <w:b w:val="0"/>
          <w:bCs w:val="0"/>
          <w:i w:val="0"/>
          <w:iCs w:val="0"/>
          <w:sz w:val="24"/>
          <w:szCs w:val="24"/>
        </w:rPr>
        <w:t xml:space="preserve">é ent</w:t>
      </w:r>
      <w:r>
        <w:rPr>
          <w:rFonts w:ascii="Times New Roman" w:hAnsi="Times New Roman" w:eastAsia="Times New Roman" w:cs="Times New Roman"/>
          <w:b w:val="0"/>
          <w:bCs w:val="0"/>
          <w:i w:val="0"/>
          <w:iCs w:val="0"/>
          <w:sz w:val="24"/>
          <w:szCs w:val="24"/>
        </w:rPr>
        <w:t xml:space="preserve">ão, chamada </w:t>
      </w:r>
      <w:r>
        <w:rPr>
          <w:rFonts w:ascii="Times New Roman" w:hAnsi="Times New Roman" w:eastAsia="Times New Roman" w:cs="Times New Roman"/>
          <w:b w:val="0"/>
          <w:bCs w:val="0"/>
          <w:i/>
          <w:iCs/>
          <w:sz w:val="24"/>
          <w:szCs w:val="24"/>
        </w:rPr>
        <w:t xml:space="preserve">Sierra Creative Interpreter</w:t>
      </w:r>
      <w:r>
        <w:rPr>
          <w:rFonts w:ascii="Times New Roman" w:hAnsi="Times New Roman" w:eastAsia="Times New Roman" w:cs="Times New Roman"/>
          <w:b w:val="0"/>
          <w:bCs w:val="0"/>
          <w:i w:val="0"/>
          <w:iCs w:val="0"/>
          <w:sz w:val="24"/>
          <w:szCs w:val="24"/>
        </w:rPr>
        <w:t xml:space="preserve"> </w:t>
      </w:r>
      <w:r>
        <w:rPr>
          <w:rFonts w:ascii="Times New Roman" w:hAnsi="Times New Roman" w:eastAsia="Times New Roman" w:cs="Times New Roman"/>
          <w:b w:val="0"/>
          <w:bCs w:val="0"/>
          <w:i w:val="0"/>
          <w:iCs w:val="0"/>
          <w:sz w:val="24"/>
          <w:szCs w:val="24"/>
        </w:rPr>
        <w:t xml:space="preserve">(SCI)</w:t>
      </w:r>
      <w:r>
        <w:rPr>
          <w:rFonts w:ascii="Times New Roman" w:hAnsi="Times New Roman" w:eastAsia="Times New Roman" w:cs="Times New Roman"/>
          <w:b w:val="0"/>
          <w:bCs w:val="0"/>
          <w:i/>
          <w:iCs/>
          <w:sz w:val="24"/>
          <w:szCs w:val="24"/>
        </w:rPr>
        <w:t xml:space="preserve"> </w:t>
      </w:r>
      <w:r>
        <w:rPr>
          <w:rFonts w:ascii="Times New Roman" w:hAnsi="Times New Roman" w:eastAsia="Times New Roman" w:cs="Times New Roman"/>
          <w:b w:val="0"/>
          <w:bCs w:val="0"/>
          <w:i w:val="0"/>
          <w:iCs w:val="0"/>
          <w:sz w:val="24"/>
          <w:szCs w:val="24"/>
        </w:rPr>
        <w:t xml:space="preserve">para funcionar em qualquer m</w:t>
      </w:r>
      <w:r>
        <w:rPr>
          <w:rFonts w:ascii="Times New Roman" w:hAnsi="Times New Roman" w:eastAsia="Times New Roman" w:cs="Times New Roman"/>
          <w:b w:val="0"/>
          <w:bCs w:val="0"/>
          <w:i w:val="0"/>
          <w:iCs w:val="0"/>
          <w:sz w:val="24"/>
          <w:szCs w:val="24"/>
        </w:rPr>
        <w:t xml:space="preserve">áquina da </w:t>
      </w:r>
      <w:r>
        <w:rPr>
          <w:rFonts w:ascii="Times New Roman" w:hAnsi="Times New Roman" w:eastAsia="Times New Roman" w:cs="Times New Roman"/>
          <w:b w:val="0"/>
          <w:bCs w:val="0"/>
          <w:i w:val="0"/>
          <w:iCs w:val="0"/>
          <w:sz w:val="24"/>
          <w:szCs w:val="24"/>
        </w:rPr>
        <w:t xml:space="preserve">época </w:t>
      </w:r>
      <w:r>
        <w:rPr>
          <w:rFonts w:ascii="Times New Roman" w:hAnsi="Times New Roman" w:eastAsia="Times New Roman" w:cs="Times New Roman"/>
          <w:b w:val="0"/>
          <w:bCs w:val="0"/>
          <w:i w:val="0"/>
          <w:iCs w:val="0"/>
          <w:sz w:val="24"/>
          <w:szCs w:val="24"/>
        </w:rPr>
        <w:t xml:space="preserve">(Lemelson-MIT, 2024).</w:t>
      </w:r>
      <w:r>
        <w:rPr>
          <w:rFonts w:ascii="Times New Roman" w:hAnsi="Times New Roman" w:eastAsia="Times New Roman" w:cs="Times New Roman"/>
          <w:b w:val="0"/>
          <w:bCs w:val="0"/>
          <w:i w:val="0"/>
          <w:sz w:val="24"/>
          <w:szCs w:val="24"/>
          <w:highlight w:val="none"/>
        </w:rPr>
      </w:r>
      <w:r>
        <w:rPr>
          <w:rFonts w:ascii="Times New Roman" w:hAnsi="Times New Roman" w:eastAsia="Times New Roman" w:cs="Times New Roman"/>
          <w:b w:val="0"/>
          <w:bCs w:val="0"/>
          <w:i w:val="0"/>
          <w:sz w:val="24"/>
          <w:szCs w:val="24"/>
          <w:highlight w:val="none"/>
        </w:rPr>
      </w:r>
      <w:r>
        <w:rPr>
          <w:rFonts w:ascii="Times New Roman" w:hAnsi="Times New Roman" w:eastAsia="Times New Roman" w:cs="Times New Roman"/>
          <w:b w:val="0"/>
          <w:bCs w:val="0"/>
          <w:sz w:val="20"/>
          <w:szCs w:val="20"/>
          <w:highlight w:val="none"/>
        </w:rPr>
      </w:r>
      <w:r>
        <w:rPr>
          <w:rFonts w:ascii="Times New Roman" w:hAnsi="Times New Roman" w:eastAsia="Times New Roman" w:cs="Times New Roman"/>
          <w:b w:val="0"/>
          <w:bCs w:val="0"/>
          <w:sz w:val="20"/>
          <w:szCs w:val="20"/>
          <w:highlight w:val="none"/>
        </w:rPr>
      </w:r>
      <w:r>
        <w:rPr>
          <w:rFonts w:ascii="Times New Roman" w:hAnsi="Times New Roman" w:eastAsia="Times New Roman" w:cs="Times New Roman"/>
          <w:b w:val="0"/>
          <w:bCs w:val="0"/>
          <w:sz w:val="20"/>
          <w:szCs w:val="20"/>
          <w:highlight w:val="none"/>
        </w:rPr>
      </w:r>
      <w:r>
        <w:rPr>
          <w:rFonts w:ascii="Times New Roman" w:hAnsi="Times New Roman" w:eastAsia="Times New Roman" w:cs="Times New Roman"/>
          <w:b w:val="0"/>
          <w:bCs w:val="0"/>
          <w:i w:val="0"/>
          <w:sz w:val="24"/>
          <w:szCs w:val="24"/>
          <w:highlight w:val="none"/>
        </w:rPr>
      </w:r>
      <w:r>
        <w:rPr>
          <w:rFonts w:ascii="Times New Roman" w:hAnsi="Times New Roman" w:eastAsia="Times New Roman" w:cs="Times New Roman"/>
          <w:b w:val="0"/>
          <w:bCs w:val="0"/>
          <w:sz w:val="20"/>
          <w:szCs w:val="20"/>
          <w:highlight w:val="none"/>
        </w:rPr>
      </w:r>
      <w:r>
        <w:rPr>
          <w:rFonts w:ascii="Times New Roman" w:hAnsi="Times New Roman" w:eastAsia="Times New Roman" w:cs="Times New Roman"/>
          <w:b w:val="0"/>
          <w:bCs w:val="0"/>
          <w:sz w:val="20"/>
          <w:szCs w:val="20"/>
          <w:highlight w:val="none"/>
        </w:rPr>
      </w:r>
      <w:r>
        <w:rPr>
          <w:rFonts w:ascii="Times New Roman" w:hAnsi="Times New Roman" w:eastAsia="Times New Roman" w:cs="Times New Roman"/>
          <w:b w:val="0"/>
          <w:bCs w:val="0"/>
          <w:sz w:val="20"/>
          <w:szCs w:val="20"/>
          <w:highlight w:val="none"/>
        </w:rPr>
      </w:r>
      <w:r>
        <w:rPr>
          <w:rFonts w:ascii="Times New Roman" w:hAnsi="Times New Roman" w:eastAsia="Times New Roman" w:cs="Times New Roman"/>
          <w:b w:val="0"/>
          <w:bCs w:val="0"/>
          <w:i w:val="0"/>
          <w:sz w:val="24"/>
          <w:szCs w:val="24"/>
          <w:highlight w:val="none"/>
        </w:rPr>
      </w:r>
    </w:p>
    <w:p>
      <w:pPr>
        <w:pBdr/>
        <w:spacing w:line="360" w:lineRule="auto"/>
        <w:ind/>
        <w:jc w:val="center"/>
        <w:rPr>
          <w:rFonts w:ascii="Times New Roman" w:hAnsi="Times New Roman" w:eastAsia="Times New Roman" w:cs="Times New Roman"/>
          <w:b w:val="0"/>
          <w:bCs w:val="0"/>
          <w:sz w:val="20"/>
          <w:szCs w:val="20"/>
          <w:highlight w:val="none"/>
        </w:rPr>
      </w:pPr>
      <w:r>
        <w:rPr>
          <w:rFonts w:ascii="Times New Roman" w:hAnsi="Times New Roman" w:eastAsia="Times New Roman" w:cs="Times New Roman"/>
          <w:b w:val="0"/>
          <w:bCs w:val="0"/>
          <w:i w:val="0"/>
          <w:iCs w:val="0"/>
          <w:sz w:val="24"/>
          <w:szCs w:val="24"/>
          <w:highlight w:val="none"/>
        </w:rPr>
      </w:r>
      <w:r>
        <w:rPr>
          <w:rFonts w:ascii="Times New Roman" w:hAnsi="Times New Roman" w:eastAsia="Times New Roman" w:cs="Times New Roman"/>
          <w:b/>
          <w:bCs/>
          <w:sz w:val="20"/>
          <w:szCs w:val="20"/>
          <w:highlight w:val="none"/>
        </w:rPr>
        <w:t xml:space="preserve">Figura 31 </w:t>
      </w:r>
      <w:r>
        <w:rPr>
          <w:rFonts w:ascii="Times New Roman" w:hAnsi="Times New Roman" w:eastAsia="Times New Roman" w:cs="Times New Roman"/>
          <w:b w:val="0"/>
          <w:bCs w:val="0"/>
          <w:sz w:val="20"/>
          <w:szCs w:val="20"/>
          <w:highlight w:val="none"/>
        </w:rPr>
        <w:t xml:space="preserve">– Roberta </w:t>
      </w:r>
      <w:r>
        <mc:AlternateContent>
          <mc:Choice Requires="wpg">
            <w:drawing>
              <wp:anchor xmlns:wp="http://schemas.openxmlformats.org/drawingml/2006/wordprocessingDrawing" xmlns:wp14="http://schemas.microsoft.com/office/word/2010/wordprocessingDrawing" distT="0" distB="0" distL="115200" distR="115200" simplePos="0" relativeHeight="162816" behindDoc="0" locked="0" layoutInCell="1" allowOverlap="1">
                <wp:simplePos x="0" y="0"/>
                <wp:positionH relativeFrom="margin">
                  <wp:posOffset>1237762</wp:posOffset>
                </wp:positionH>
                <wp:positionV relativeFrom="paragraph">
                  <wp:posOffset>200956</wp:posOffset>
                </wp:positionV>
                <wp:extent cx="3284560" cy="2287169"/>
                <wp:effectExtent l="0" t="0" r="0" b="0"/>
                <wp:wrapSquare wrapText="bothSides"/>
                <wp:docPr id="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917563" name=""/>
                        <pic:cNvPicPr>
                          <a:picLocks noChangeAspect="1"/>
                        </pic:cNvPicPr>
                        <pic:nvPr/>
                      </pic:nvPicPr>
                      <pic:blipFill>
                        <a:blip r:embed="rId42"/>
                        <a:srcRect l="0" t="4417" r="0" b="0"/>
                        <a:stretch/>
                      </pic:blipFill>
                      <pic:spPr bwMode="auto">
                        <a:xfrm flipH="0" flipV="0">
                          <a:off x="0" y="0"/>
                          <a:ext cx="3284559" cy="2287168"/>
                        </a:xfrm>
                        <a:prstGeom prst="rect">
                          <a:avLst/>
                        </a:prstGeom>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0" o:spid="_x0000_s30" type="#_x0000_t75" style="position:absolute;z-index:162816;o:allowoverlap:true;o:allowincell:true;mso-position-horizontal-relative:margin;margin-left:97.46pt;mso-position-horizontal:absolute;mso-position-vertical-relative:text;margin-top:15.82pt;mso-position-vertical:absolute;width:258.63pt;height:180.09pt;mso-wrap-distance-left:9.07pt;mso-wrap-distance-top:0.00pt;mso-wrap-distance-right:9.07pt;mso-wrap-distance-bottom:0.00pt;z-index:1;" stroked="false">
                <w10:wrap type="square"/>
                <v:imagedata r:id="rId42" o:title=""/>
                <o:lock v:ext="edit" rotation="t"/>
              </v:shape>
            </w:pict>
          </mc:Fallback>
        </mc:AlternateContent>
      </w:r>
      <w:r>
        <w:rPr>
          <w:rFonts w:ascii="Times New Roman" w:hAnsi="Times New Roman" w:eastAsia="Times New Roman" w:cs="Times New Roman"/>
          <w:b w:val="0"/>
          <w:bCs w:val="0"/>
          <w:sz w:val="20"/>
          <w:szCs w:val="20"/>
          <w:highlight w:val="none"/>
        </w:rPr>
        <w:t xml:space="preserve">Willians</w:t>
      </w:r>
      <w:r>
        <w:rPr>
          <w:rFonts w:ascii="Times New Roman" w:hAnsi="Times New Roman" w:eastAsia="Times New Roman" w:cs="Times New Roman"/>
          <w:b w:val="0"/>
          <w:bCs w:val="0"/>
          <w:sz w:val="20"/>
          <w:szCs w:val="20"/>
          <w:highlight w:val="none"/>
        </w:rPr>
      </w:r>
      <w:r>
        <w:rPr>
          <w:rFonts w:ascii="Times New Roman" w:hAnsi="Times New Roman" w:eastAsia="Times New Roman" w:cs="Times New Roman"/>
          <w:b w:val="0"/>
          <w:bCs w:val="0"/>
          <w:sz w:val="20"/>
          <w:szCs w:val="20"/>
          <w:highlight w:val="none"/>
        </w:rPr>
      </w:r>
    </w:p>
    <w:p>
      <w:pPr>
        <w:pBdr/>
        <w:spacing w:line="360" w:lineRule="auto"/>
        <w:ind/>
        <w:jc w:val="both"/>
        <w:rPr>
          <w:rFonts w:ascii="Times New Roman" w:hAnsi="Times New Roman" w:eastAsia="Times New Roman" w:cs="Times New Roman"/>
          <w:b w:val="0"/>
          <w:bCs w:val="0"/>
          <w:i w:val="0"/>
          <w:sz w:val="24"/>
          <w:szCs w:val="24"/>
          <w:highlight w:val="none"/>
        </w:rPr>
      </w:pPr>
      <w:r>
        <w:rPr>
          <w:highlight w:val="none"/>
        </w:rPr>
      </w:r>
      <w:r>
        <w:rPr>
          <w:rFonts w:ascii="Times New Roman" w:hAnsi="Times New Roman" w:eastAsia="Times New Roman" w:cs="Times New Roman"/>
          <w:b w:val="0"/>
          <w:bCs w:val="0"/>
          <w:i w:val="0"/>
          <w:sz w:val="24"/>
          <w:szCs w:val="24"/>
          <w:highlight w:val="none"/>
        </w:rPr>
      </w:r>
      <w:r>
        <w:rPr>
          <w:rFonts w:ascii="Times New Roman" w:hAnsi="Times New Roman" w:eastAsia="Times New Roman" w:cs="Times New Roman"/>
          <w:b w:val="0"/>
          <w:bCs w:val="0"/>
          <w:i w:val="0"/>
          <w:sz w:val="24"/>
          <w:szCs w:val="24"/>
          <w:highlight w:val="none"/>
        </w:rPr>
      </w:r>
    </w:p>
    <w:p>
      <w:pPr>
        <w:pBdr/>
        <w:spacing w:line="360" w:lineRule="auto"/>
        <w:ind/>
        <w:jc w:val="both"/>
        <w:rPr>
          <w:highlight w:val="none"/>
        </w:rPr>
      </w:pPr>
      <w:r>
        <w:rPr>
          <w:highlight w:val="none"/>
        </w:rPr>
      </w:r>
      <w:r>
        <w:rPr>
          <w:highlight w:val="none"/>
        </w:rPr>
      </w:r>
      <w:r>
        <w:rPr>
          <w:highlight w:val="none"/>
        </w:rPr>
      </w:r>
    </w:p>
    <w:p>
      <w:pPr>
        <w:pBdr/>
        <w:spacing w:line="360" w:lineRule="auto"/>
        <w:ind/>
        <w:jc w:val="both"/>
        <w:rPr>
          <w:highlight w:val="none"/>
        </w:rPr>
      </w:pPr>
      <w:r>
        <w:rPr>
          <w:highlight w:val="none"/>
        </w:rPr>
      </w:r>
      <w:r>
        <w:rPr>
          <w:highlight w:val="none"/>
        </w:rPr>
      </w:r>
      <w:r>
        <w:rPr>
          <w:highlight w:val="none"/>
        </w:rPr>
      </w:r>
    </w:p>
    <w:p>
      <w:pPr>
        <w:pBdr/>
        <w:spacing w:line="360" w:lineRule="auto"/>
        <w:ind/>
        <w:jc w:val="both"/>
        <w:rPr>
          <w:highlight w:val="none"/>
        </w:rPr>
      </w:pPr>
      <w:r>
        <w:rPr>
          <w:highlight w:val="none"/>
        </w:rPr>
      </w:r>
      <w:r>
        <w:rPr>
          <w:highlight w:val="none"/>
        </w:rPr>
      </w:r>
      <w:r>
        <w:rPr>
          <w:highlight w:val="none"/>
        </w:rPr>
      </w:r>
    </w:p>
    <w:p>
      <w:pPr>
        <w:pBdr/>
        <w:spacing w:line="360" w:lineRule="auto"/>
        <w:ind/>
        <w:jc w:val="both"/>
        <w:rPr>
          <w:highlight w:val="none"/>
        </w:rPr>
      </w:pPr>
      <w:r>
        <w:rPr>
          <w:highlight w:val="none"/>
        </w:rPr>
      </w:r>
      <w:r>
        <w:rPr>
          <w:highlight w:val="none"/>
        </w:rPr>
      </w:r>
      <w:r>
        <w:rPr>
          <w:highlight w:val="none"/>
        </w:rPr>
      </w:r>
    </w:p>
    <w:p>
      <w:pPr>
        <w:pBdr/>
        <w:spacing w:line="360" w:lineRule="auto"/>
        <w:ind/>
        <w:jc w:val="both"/>
        <w:rPr>
          <w:highlight w:val="none"/>
        </w:rPr>
      </w:pPr>
      <w:r>
        <w:rPr>
          <w:highlight w:val="none"/>
        </w:rPr>
      </w:r>
      <w:r>
        <w:rPr>
          <w:highlight w:val="none"/>
        </w:rPr>
      </w:r>
      <w:r>
        <w:rPr>
          <w:highlight w:val="none"/>
        </w:rPr>
      </w:r>
    </w:p>
    <w:p>
      <w:pPr>
        <w:pBdr/>
        <w:spacing w:line="360" w:lineRule="auto"/>
        <w:ind/>
        <w:jc w:val="center"/>
        <w:rPr>
          <w:sz w:val="18"/>
          <w:szCs w:val="18"/>
          <w:highlight w:val="none"/>
        </w:rPr>
      </w:pPr>
      <w:r>
        <w:rPr>
          <w:rFonts w:ascii="Times New Roman" w:hAnsi="Times New Roman" w:eastAsia="Times New Roman" w:cs="Times New Roman"/>
          <w:b w:val="0"/>
          <w:bCs w:val="0"/>
          <w:i w:val="0"/>
          <w:iCs w:val="0"/>
          <w:sz w:val="20"/>
          <w:szCs w:val="20"/>
          <w:highlight w:val="none"/>
        </w:rPr>
        <w:t xml:space="preserve">Fonte: Wikipedia, 2024</w:t>
      </w:r>
      <w:r>
        <w:rPr>
          <w:sz w:val="18"/>
          <w:szCs w:val="18"/>
          <w:highlight w:val="none"/>
        </w:rPr>
      </w:r>
      <w:r>
        <w:rPr>
          <w:sz w:val="18"/>
          <w:szCs w:val="18"/>
          <w:highlight w:val="none"/>
        </w:rPr>
      </w:r>
    </w:p>
    <w:p>
      <w:pPr>
        <w:pBdr/>
        <w:spacing w:line="360" w:lineRule="auto"/>
        <w:ind/>
        <w:jc w:val="both"/>
        <w:rPr>
          <w:rFonts w:ascii="Times New Roman" w:hAnsi="Times New Roman" w:eastAsia="Times New Roman" w:cs="Times New Roman"/>
          <w:b w:val="0"/>
          <w:bCs w:val="0"/>
          <w:i w:val="0"/>
          <w:sz w:val="24"/>
          <w:szCs w:val="24"/>
          <w:highlight w:val="none"/>
        </w:rPr>
      </w:pPr>
      <w:r>
        <w:rPr>
          <w:rFonts w:ascii="Times New Roman" w:hAnsi="Times New Roman" w:eastAsia="Times New Roman" w:cs="Times New Roman"/>
          <w:b w:val="0"/>
          <w:bCs w:val="0"/>
          <w:i w:val="0"/>
          <w:iCs w:val="0"/>
          <w:sz w:val="24"/>
          <w:szCs w:val="24"/>
          <w:highlight w:val="none"/>
        </w:rPr>
        <w:tab/>
        <w:t xml:space="preserve">O jogo fez tanto sucesso que abriram uma empresa, e Roberta p</w:t>
      </w:r>
      <w:r>
        <w:rPr>
          <w:rFonts w:ascii="Times New Roman" w:hAnsi="Times New Roman" w:eastAsia="Times New Roman" w:cs="Times New Roman"/>
          <w:b w:val="0"/>
          <w:bCs w:val="0"/>
          <w:i w:val="0"/>
          <w:iCs w:val="0"/>
          <w:sz w:val="24"/>
          <w:szCs w:val="24"/>
          <w:highlight w:val="none"/>
        </w:rPr>
        <w:t xml:space="preserve">ôde desenhar seu segundo jogo, chamado “The Wizard and The Princess”. Contudo, seu jogo mais famoso </w:t>
      </w:r>
      <w:r>
        <w:rPr>
          <w:rFonts w:ascii="Times New Roman" w:hAnsi="Times New Roman" w:eastAsia="Times New Roman" w:cs="Times New Roman"/>
          <w:b w:val="0"/>
          <w:bCs w:val="0"/>
          <w:i w:val="0"/>
          <w:iCs w:val="0"/>
          <w:sz w:val="24"/>
          <w:szCs w:val="24"/>
          <w:highlight w:val="none"/>
        </w:rPr>
        <w:t xml:space="preserve">é o “The King’s Quest” em que redefiniu muitos conceitos de jogos de aventura, que s</w:t>
      </w:r>
      <w:r>
        <w:rPr>
          <w:rFonts w:ascii="Times New Roman" w:hAnsi="Times New Roman" w:eastAsia="Times New Roman" w:cs="Times New Roman"/>
          <w:b w:val="0"/>
          <w:bCs w:val="0"/>
          <w:i w:val="0"/>
          <w:iCs w:val="0"/>
          <w:sz w:val="24"/>
          <w:szCs w:val="24"/>
          <w:highlight w:val="none"/>
        </w:rPr>
        <w:t xml:space="preserve">ão utilizados at</w:t>
      </w:r>
      <w:r>
        <w:rPr>
          <w:rFonts w:ascii="Times New Roman" w:hAnsi="Times New Roman" w:eastAsia="Times New Roman" w:cs="Times New Roman"/>
          <w:b w:val="0"/>
          <w:bCs w:val="0"/>
          <w:i w:val="0"/>
          <w:iCs w:val="0"/>
          <w:sz w:val="24"/>
          <w:szCs w:val="24"/>
          <w:highlight w:val="none"/>
        </w:rPr>
        <w:t xml:space="preserve">é hoje, como o movimento bidimensional de personagens, atr</w:t>
      </w:r>
      <w:r>
        <w:rPr>
          <w:rFonts w:ascii="Times New Roman" w:hAnsi="Times New Roman" w:eastAsia="Times New Roman" w:cs="Times New Roman"/>
          <w:b w:val="0"/>
          <w:bCs w:val="0"/>
          <w:i w:val="0"/>
          <w:iCs w:val="0"/>
          <w:sz w:val="24"/>
          <w:szCs w:val="24"/>
          <w:highlight w:val="none"/>
        </w:rPr>
        <w:t xml:space="preserve">ás e ao redor dos objetos da tela. </w:t>
      </w:r>
      <w:r>
        <w:rPr>
          <w:rFonts w:ascii="Times New Roman" w:hAnsi="Times New Roman" w:eastAsia="Times New Roman" w:cs="Times New Roman"/>
          <w:b w:val="0"/>
          <w:bCs w:val="0"/>
          <w:i w:val="0"/>
          <w:iCs w:val="0"/>
          <w:sz w:val="24"/>
          <w:szCs w:val="24"/>
          <w:highlight w:val="none"/>
        </w:rPr>
        <w:t xml:space="preserve">Williams foi pioneira em criar personagens principais femininos e continuou a desenhar muitos jogos de sucesso</w:t>
      </w:r>
      <w:r>
        <w:rPr>
          <w:rFonts w:ascii="Times New Roman" w:hAnsi="Times New Roman" w:eastAsia="Times New Roman" w:cs="Times New Roman"/>
          <w:b w:val="0"/>
          <w:bCs w:val="0"/>
          <w:i w:val="0"/>
          <w:iCs w:val="0"/>
          <w:sz w:val="24"/>
          <w:szCs w:val="24"/>
          <w:highlight w:val="none"/>
        </w:rPr>
        <w:t xml:space="preserve">. Posteriormente, ela recebeu várias oportunidades, incluindo transformar alguns jogos em desenhos animados, jogos de tabuleiro e até filmes de longa-metragem </w:t>
      </w:r>
      <w:r>
        <w:rPr>
          <w:rFonts w:ascii="Times New Roman" w:hAnsi="Times New Roman" w:eastAsia="Times New Roman" w:cs="Times New Roman"/>
          <w:b w:val="0"/>
          <w:bCs w:val="0"/>
          <w:i w:val="0"/>
          <w:iCs w:val="0"/>
          <w:sz w:val="24"/>
          <w:szCs w:val="24"/>
        </w:rPr>
        <w:t xml:space="preserve">(Lemelson-MIT, 2024).</w:t>
      </w:r>
      <w:r>
        <w:rPr>
          <w:rFonts w:ascii="Times New Roman" w:hAnsi="Times New Roman" w:eastAsia="Times New Roman" w:cs="Times New Roman"/>
          <w:b w:val="0"/>
          <w:bCs w:val="0"/>
          <w:i w:val="0"/>
          <w:sz w:val="24"/>
          <w:szCs w:val="24"/>
          <w:highlight w:val="none"/>
        </w:rPr>
      </w:r>
      <w:r>
        <w:rPr>
          <w:rFonts w:ascii="Times New Roman" w:hAnsi="Times New Roman" w:eastAsia="Times New Roman" w:cs="Times New Roman"/>
          <w:b w:val="0"/>
          <w:bCs w:val="0"/>
          <w:i w:val="0"/>
          <w:sz w:val="24"/>
          <w:szCs w:val="24"/>
          <w:highlight w:val="none"/>
        </w:rPr>
      </w:r>
    </w:p>
    <w:p>
      <w:pPr>
        <w:pBdr/>
        <w:spacing w:line="360" w:lineRule="auto"/>
        <w:ind/>
        <w:jc w:val="center"/>
        <w:rPr>
          <w:rFonts w:ascii="Times New Roman" w:hAnsi="Times New Roman" w:eastAsia="Times New Roman" w:cs="Times New Roman"/>
          <w:b w:val="0"/>
          <w:bCs w:val="0"/>
          <w:i w:val="0"/>
          <w:sz w:val="20"/>
          <w:szCs w:val="20"/>
          <w:highlight w:val="none"/>
        </w:rPr>
      </w:pPr>
      <w:r>
        <w:rPr>
          <w:rFonts w:ascii="Times New Roman" w:hAnsi="Times New Roman" w:eastAsia="Times New Roman" w:cs="Times New Roman"/>
          <w:b w:val="0"/>
          <w:bCs w:val="0"/>
          <w:i w:val="0"/>
          <w:iCs w:val="0"/>
          <w:sz w:val="20"/>
          <w:szCs w:val="20"/>
          <w:highlight w:val="none"/>
        </w:rPr>
      </w:r>
      <w:r>
        <w:rPr>
          <w:rFonts w:ascii="Times New Roman" w:hAnsi="Times New Roman" w:eastAsia="Times New Roman" w:cs="Times New Roman"/>
          <w:b w:val="0"/>
          <w:bCs w:val="0"/>
          <w:i w:val="0"/>
          <w:iCs w:val="0"/>
          <w:sz w:val="20"/>
          <w:szCs w:val="20"/>
          <w:highlight w:val="none"/>
        </w:rPr>
      </w:r>
    </w:p>
    <w:p>
      <w:pPr>
        <w:pBdr/>
        <w:spacing w:line="360" w:lineRule="auto"/>
        <w:ind/>
        <w:jc w:val="center"/>
        <w:rPr>
          <w:rFonts w:ascii="Times New Roman" w:hAnsi="Times New Roman" w:eastAsia="Times New Roman" w:cs="Times New Roman"/>
          <w:b w:val="0"/>
          <w:bCs w:val="0"/>
          <w:i w:val="0"/>
          <w:sz w:val="20"/>
          <w:szCs w:val="20"/>
          <w:highlight w:val="none"/>
        </w:rPr>
      </w:pPr>
      <w:r>
        <w:rPr>
          <w:rFonts w:ascii="Times New Roman" w:hAnsi="Times New Roman" w:eastAsia="Times New Roman" w:cs="Times New Roman"/>
          <w:b w:val="0"/>
          <w:bCs w:val="0"/>
          <w:i w:val="0"/>
          <w:iCs w:val="0"/>
          <w:sz w:val="20"/>
          <w:szCs w:val="20"/>
          <w:highlight w:val="none"/>
        </w:rPr>
      </w:r>
      <w:r>
        <w:rPr>
          <w:rFonts w:ascii="Times New Roman" w:hAnsi="Times New Roman" w:eastAsia="Times New Roman" w:cs="Times New Roman"/>
          <w:b w:val="0"/>
          <w:bCs w:val="0"/>
          <w:i w:val="0"/>
          <w:iCs w:val="0"/>
          <w:sz w:val="20"/>
          <w:szCs w:val="20"/>
          <w:highlight w:val="none"/>
        </w:rPr>
      </w:r>
    </w:p>
    <w:p>
      <w:pPr>
        <w:pBdr/>
        <w:spacing w:line="360" w:lineRule="auto"/>
        <w:ind/>
        <w:jc w:val="center"/>
        <w:rPr>
          <w:rFonts w:ascii="Times New Roman" w:hAnsi="Times New Roman" w:eastAsia="Times New Roman" w:cs="Times New Roman"/>
          <w:b w:val="0"/>
          <w:bCs w:val="0"/>
          <w:i w:val="0"/>
          <w:sz w:val="20"/>
          <w:szCs w:val="20"/>
          <w:highlight w:val="none"/>
        </w:rPr>
      </w:pPr>
      <w:r>
        <w:rPr>
          <w:rFonts w:ascii="Times New Roman" w:hAnsi="Times New Roman" w:eastAsia="Times New Roman" w:cs="Times New Roman"/>
          <w:b w:val="0"/>
          <w:bCs w:val="0"/>
          <w:i w:val="0"/>
          <w:iCs w:val="0"/>
          <w:sz w:val="20"/>
          <w:szCs w:val="20"/>
          <w:highlight w:val="none"/>
        </w:rPr>
      </w:r>
      <w:r>
        <w:rPr>
          <w:rFonts w:ascii="Times New Roman" w:hAnsi="Times New Roman" w:eastAsia="Times New Roman" w:cs="Times New Roman"/>
          <w:b w:val="0"/>
          <w:bCs w:val="0"/>
          <w:i w:val="0"/>
          <w:iCs w:val="0"/>
          <w:sz w:val="20"/>
          <w:szCs w:val="20"/>
          <w:highlight w:val="none"/>
        </w:rPr>
      </w:r>
    </w:p>
    <w:p>
      <w:pPr>
        <w:pBdr/>
        <w:spacing w:line="360" w:lineRule="auto"/>
        <w:ind/>
        <w:jc w:val="center"/>
        <w:rPr>
          <w:rFonts w:ascii="Times New Roman" w:hAnsi="Times New Roman" w:eastAsia="Times New Roman" w:cs="Times New Roman"/>
          <w:b w:val="0"/>
          <w:bCs w:val="0"/>
          <w:i w:val="0"/>
          <w:sz w:val="20"/>
          <w:szCs w:val="20"/>
          <w:highlight w:val="none"/>
        </w:rPr>
      </w:pPr>
      <w:r>
        <w:rPr>
          <w:rFonts w:ascii="Times New Roman" w:hAnsi="Times New Roman" w:eastAsia="Times New Roman" w:cs="Times New Roman"/>
          <w:b/>
          <w:bCs/>
          <w:i w:val="0"/>
          <w:iCs w:val="0"/>
          <w:sz w:val="20"/>
          <w:szCs w:val="20"/>
          <w:highlight w:val="none"/>
        </w:rPr>
      </w:r>
      <w:r>
        <mc:AlternateContent>
          <mc:Choice Requires="wpg">
            <w:drawing>
              <wp:anchor xmlns:wp="http://schemas.openxmlformats.org/drawingml/2006/wordprocessingDrawing" xmlns:wp14="http://schemas.microsoft.com/office/word/2010/wordprocessingDrawing" distT="0" distB="0" distL="115200" distR="115200" simplePos="0" relativeHeight="68608" behindDoc="0" locked="0" layoutInCell="1" allowOverlap="1">
                <wp:simplePos x="0" y="0"/>
                <wp:positionH relativeFrom="margin">
                  <wp:align>center</wp:align>
                </wp:positionH>
                <wp:positionV relativeFrom="paragraph">
                  <wp:posOffset>182460</wp:posOffset>
                </wp:positionV>
                <wp:extent cx="3669339" cy="2020718"/>
                <wp:effectExtent l="0" t="0" r="0" b="0"/>
                <wp:wrapSquare wrapText="bothSides"/>
                <wp:docPr id="3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00429" name=""/>
                        <pic:cNvPicPr>
                          <a:picLocks noChangeAspect="1"/>
                        </pic:cNvPicPr>
                        <pic:nvPr/>
                      </pic:nvPicPr>
                      <pic:blipFill>
                        <a:blip r:embed="rId43"/>
                        <a:srcRect l="12518" t="8026" r="12620" b="18682"/>
                        <a:stretch/>
                      </pic:blipFill>
                      <pic:spPr bwMode="auto">
                        <a:xfrm flipH="0" flipV="0">
                          <a:off x="0" y="0"/>
                          <a:ext cx="3669337" cy="2020716"/>
                        </a:xfrm>
                        <a:prstGeom prst="rect">
                          <a:avLst/>
                        </a:prstGeom>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1" o:spid="_x0000_s31" type="#_x0000_t75" style="position:absolute;z-index:68608;o:allowoverlap:true;o:allowincell:true;mso-position-horizontal-relative:margin;mso-position-horizontal:center;mso-position-vertical-relative:text;margin-top:14.37pt;mso-position-vertical:absolute;width:288.92pt;height:159.11pt;mso-wrap-distance-left:9.07pt;mso-wrap-distance-top:0.00pt;mso-wrap-distance-right:9.07pt;mso-wrap-distance-bottom:0.00pt;z-index:1;" stroked="false">
                <w10:wrap type="square"/>
                <v:imagedata r:id="rId43" o:title=""/>
                <o:lock v:ext="edit" rotation="t"/>
              </v:shape>
            </w:pict>
          </mc:Fallback>
        </mc:AlternateContent>
      </w:r>
      <w:r>
        <w:rPr>
          <w:rFonts w:ascii="Times New Roman" w:hAnsi="Times New Roman" w:eastAsia="Times New Roman" w:cs="Times New Roman"/>
          <w:b/>
          <w:bCs/>
          <w:i w:val="0"/>
          <w:iCs w:val="0"/>
          <w:sz w:val="20"/>
          <w:szCs w:val="20"/>
          <w:highlight w:val="none"/>
        </w:rPr>
        <w:t xml:space="preserve">Figura 31</w:t>
      </w:r>
      <w:r>
        <w:rPr>
          <w:rFonts w:ascii="Times New Roman" w:hAnsi="Times New Roman" w:eastAsia="Times New Roman" w:cs="Times New Roman"/>
          <w:b w:val="0"/>
          <w:bCs w:val="0"/>
          <w:i w:val="0"/>
          <w:iCs w:val="0"/>
          <w:sz w:val="20"/>
          <w:szCs w:val="20"/>
          <w:highlight w:val="none"/>
        </w:rPr>
        <w:t xml:space="preserve"> – Um dos quadros do jogo King’s Quest II: Romancind the Throne</w:t>
      </w:r>
      <w:r>
        <w:rPr>
          <w:rFonts w:ascii="Times New Roman" w:hAnsi="Times New Roman" w:eastAsia="Times New Roman" w:cs="Times New Roman"/>
          <w:b w:val="0"/>
          <w:bCs w:val="0"/>
          <w:i w:val="0"/>
          <w:sz w:val="20"/>
          <w:szCs w:val="20"/>
          <w:highlight w:val="none"/>
        </w:rPr>
      </w:r>
      <w:r>
        <w:rPr>
          <w:rFonts w:ascii="Times New Roman" w:hAnsi="Times New Roman" w:eastAsia="Times New Roman" w:cs="Times New Roman"/>
          <w:b w:val="0"/>
          <w:bCs w:val="0"/>
          <w:i w:val="0"/>
          <w:sz w:val="20"/>
          <w:szCs w:val="20"/>
          <w:highlight w:val="none"/>
        </w:rPr>
      </w:r>
    </w:p>
    <w:p>
      <w:pPr>
        <w:pBdr/>
        <w:spacing w:line="360" w:lineRule="auto"/>
        <w:ind/>
        <w:jc w:val="center"/>
        <w:rPr>
          <w:b w:val="0"/>
          <w:bCs w:val="0"/>
          <w:i w:val="0"/>
          <w:sz w:val="24"/>
          <w:szCs w:val="24"/>
        </w:rPr>
      </w:pPr>
      <w:r>
        <w:rPr>
          <w:highlight w:val="none"/>
        </w:rPr>
      </w:r>
      <w:r>
        <w:rPr>
          <w:b w:val="0"/>
          <w:bCs w:val="0"/>
          <w:i w:val="0"/>
          <w:sz w:val="24"/>
          <w:szCs w:val="24"/>
        </w:rPr>
      </w:r>
      <w:r>
        <w:rPr>
          <w:b w:val="0"/>
          <w:bCs w:val="0"/>
          <w:i w:val="0"/>
          <w:sz w:val="24"/>
          <w:szCs w:val="24"/>
        </w:rPr>
      </w:r>
    </w:p>
    <w:p>
      <w:pPr>
        <w:pBdr/>
        <w:spacing w:line="360" w:lineRule="auto"/>
        <w:ind/>
        <w:jc w:val="center"/>
        <w:rPr>
          <w:highlight w:val="none"/>
        </w:rPr>
      </w:pPr>
      <w:r>
        <w:rPr>
          <w:highlight w:val="none"/>
        </w:rPr>
      </w:r>
      <w:r>
        <w:rPr>
          <w:highlight w:val="none"/>
        </w:rPr>
      </w:r>
      <w:r>
        <w:rPr>
          <w:highlight w:val="none"/>
        </w:rPr>
      </w:r>
    </w:p>
    <w:p>
      <w:pPr>
        <w:pBdr/>
        <w:spacing w:line="360" w:lineRule="auto"/>
        <w:ind/>
        <w:jc w:val="center"/>
        <w:rPr>
          <w:highlight w:val="none"/>
        </w:rPr>
      </w:pPr>
      <w:r>
        <w:rPr>
          <w:highlight w:val="none"/>
        </w:rPr>
      </w:r>
      <w:r>
        <w:rPr>
          <w:highlight w:val="none"/>
        </w:rPr>
      </w:r>
      <w:r>
        <w:rPr>
          <w:highlight w:val="none"/>
        </w:rPr>
      </w:r>
    </w:p>
    <w:p>
      <w:pPr>
        <w:pBdr/>
        <w:spacing w:line="360" w:lineRule="auto"/>
        <w:ind/>
        <w:jc w:val="center"/>
        <w:rPr>
          <w:highlight w:val="none"/>
        </w:rPr>
      </w:pPr>
      <w:r>
        <w:rPr>
          <w:highlight w:val="none"/>
        </w:rPr>
      </w:r>
      <w:r>
        <w:rPr>
          <w:highlight w:val="none"/>
        </w:rPr>
      </w:r>
      <w:r>
        <w:rPr>
          <w:highlight w:val="none"/>
        </w:rPr>
      </w:r>
    </w:p>
    <w:p>
      <w:pPr>
        <w:pBdr/>
        <w:spacing w:line="360" w:lineRule="auto"/>
        <w:ind/>
        <w:jc w:val="left"/>
        <w:rPr>
          <w:highlight w:val="none"/>
        </w:rPr>
      </w:pPr>
      <w:r>
        <w:rPr>
          <w:highlight w:val="none"/>
        </w:rPr>
      </w:r>
      <w:r>
        <w:rPr>
          <w:highlight w:val="none"/>
        </w:rPr>
      </w:r>
      <w:r>
        <w:rPr>
          <w:highlight w:val="none"/>
        </w:rPr>
      </w:r>
    </w:p>
    <w:p>
      <w:pPr>
        <w:pBdr/>
        <w:spacing w:line="360" w:lineRule="auto"/>
        <w:ind/>
        <w:jc w:val="center"/>
        <w:rPr>
          <w:sz w:val="18"/>
          <w:szCs w:val="18"/>
          <w:highlight w:val="none"/>
        </w:rPr>
      </w:pPr>
      <w:r>
        <w:rPr>
          <w:rFonts w:ascii="Times New Roman" w:hAnsi="Times New Roman" w:eastAsia="Times New Roman" w:cs="Times New Roman"/>
          <w:b w:val="0"/>
          <w:bCs w:val="0"/>
          <w:i w:val="0"/>
          <w:iCs w:val="0"/>
          <w:sz w:val="20"/>
          <w:szCs w:val="20"/>
          <w:highlight w:val="none"/>
        </w:rPr>
        <w:t xml:space="preserve">Fonte: Gog.com, 2024</w:t>
      </w:r>
      <w:r>
        <w:rPr>
          <w:sz w:val="18"/>
          <w:szCs w:val="18"/>
          <w:highlight w:val="none"/>
        </w:rPr>
      </w:r>
      <w:r>
        <w:rPr>
          <w:sz w:val="18"/>
          <w:szCs w:val="18"/>
          <w:highlight w:val="none"/>
        </w:rPr>
      </w:r>
    </w:p>
    <w:p>
      <w:pPr>
        <w:pStyle w:val="895"/>
        <w:pBdr/>
        <w:spacing/>
        <w:ind/>
        <w:rPr>
          <w:rFonts w:ascii="Times New Roman" w:hAnsi="Times New Roman" w:eastAsia="Times New Roman" w:cs="Times New Roman"/>
          <w:b/>
          <w:bCs/>
          <w:sz w:val="24"/>
          <w:szCs w:val="24"/>
          <w:highlight w:val="none"/>
        </w:rPr>
      </w:pPr>
      <w:r/>
      <w:bookmarkStart w:id="18" w:name="_Toc18"/>
      <w:r>
        <w:rPr>
          <w:rFonts w:ascii="Times New Roman" w:hAnsi="Times New Roman" w:eastAsia="Times New Roman" w:cs="Times New Roman"/>
          <w:b/>
          <w:bCs/>
          <w:sz w:val="24"/>
          <w:szCs w:val="24"/>
          <w:highlight w:val="none"/>
        </w:rPr>
        <w:t xml:space="preserve">1.1.17 Radia Perlman</w:t>
      </w:r>
      <w:bookmarkEnd w:id="18"/>
      <w:r>
        <w:rPr>
          <w:rFonts w:ascii="Times New Roman" w:hAnsi="Times New Roman" w:eastAsia="Times New Roman" w:cs="Times New Roman"/>
          <w:b/>
          <w:bCs/>
          <w:sz w:val="24"/>
          <w:szCs w:val="24"/>
          <w:highlight w:val="none"/>
        </w:rPr>
      </w:r>
      <w:r>
        <w:rPr>
          <w:rFonts w:ascii="Times New Roman" w:hAnsi="Times New Roman" w:eastAsia="Times New Roman" w:cs="Times New Roman"/>
          <w:b/>
          <w:bCs/>
          <w:sz w:val="24"/>
          <w:szCs w:val="24"/>
          <w:highlight w:val="none"/>
        </w:rPr>
      </w:r>
    </w:p>
    <w:p>
      <w:pPr>
        <w:pBdr/>
        <w:shd w:val="nil" w:color="000000"/>
        <w:spacing w:line="360" w:lineRule="auto"/>
        <w:ind w:firstLine="708"/>
        <w:jc w:val="both"/>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t xml:space="preserve">No final dos anos 80 </w:t>
      </w:r>
      <w:r>
        <w:rPr>
          <w:rFonts w:ascii="Times New Roman" w:hAnsi="Times New Roman" w:eastAsia="Times New Roman" w:cs="Times New Roman"/>
          <w:b w:val="0"/>
          <w:bCs w:val="0"/>
          <w:sz w:val="24"/>
          <w:szCs w:val="24"/>
          <w:highlight w:val="none"/>
        </w:rPr>
        <w:t xml:space="preserve">é iniciado o processo de expans</w:t>
      </w:r>
      <w:r>
        <w:rPr>
          <w:rFonts w:ascii="Times New Roman" w:hAnsi="Times New Roman" w:eastAsia="Times New Roman" w:cs="Times New Roman"/>
          <w:b w:val="0"/>
          <w:bCs w:val="0"/>
          <w:sz w:val="24"/>
          <w:szCs w:val="24"/>
          <w:highlight w:val="none"/>
        </w:rPr>
        <w:t xml:space="preserve">ão da internet e ela começa a tomar rumos do que seria ela atualmente. Com a criaç</w:t>
      </w:r>
      <w:r>
        <w:rPr>
          <w:rFonts w:ascii="Times New Roman" w:hAnsi="Times New Roman" w:eastAsia="Times New Roman" w:cs="Times New Roman"/>
          <w:b w:val="0"/>
          <w:bCs w:val="0"/>
          <w:sz w:val="24"/>
          <w:szCs w:val="24"/>
          <w:highlight w:val="none"/>
        </w:rPr>
        <w:t xml:space="preserve">ão da primeira p</w:t>
      </w:r>
      <w:r>
        <w:rPr>
          <w:rFonts w:ascii="Times New Roman" w:hAnsi="Times New Roman" w:eastAsia="Times New Roman" w:cs="Times New Roman"/>
          <w:b w:val="0"/>
          <w:bCs w:val="0"/>
          <w:sz w:val="24"/>
          <w:szCs w:val="24"/>
          <w:highlight w:val="none"/>
        </w:rPr>
        <w:t xml:space="preserve">ágina web nos anos 90 por Tim-Berners-Lee, torna-se evidente o interesse pelos estudos de protocolos de internet</w:t>
      </w:r>
      <w:r>
        <w:rPr>
          <w:rFonts w:ascii="Times New Roman" w:hAnsi="Times New Roman" w:eastAsia="Times New Roman" w:cs="Times New Roman"/>
          <w:b w:val="0"/>
          <w:bCs w:val="0"/>
          <w:sz w:val="24"/>
          <w:szCs w:val="24"/>
          <w:highlight w:val="none"/>
        </w:rPr>
        <w:t xml:space="preserve"> e  cybersegurança </w:t>
      </w:r>
      <w:r>
        <w:rPr>
          <w:rFonts w:ascii="Times New Roman" w:hAnsi="Times New Roman" w:eastAsia="Times New Roman" w:cs="Times New Roman"/>
          <w:b w:val="0"/>
          <w:bCs w:val="0"/>
          <w:i w:val="0"/>
          <w:iCs w:val="0"/>
          <w:sz w:val="24"/>
          <w:szCs w:val="24"/>
          <w:highlight w:val="none"/>
        </w:rPr>
        <w:t xml:space="preserve">(Torres, 2015)</w:t>
      </w:r>
      <w:r>
        <w:rPr>
          <w:rFonts w:ascii="Times New Roman" w:hAnsi="Times New Roman" w:eastAsia="Times New Roman" w:cs="Times New Roman"/>
          <w:b w:val="0"/>
          <w:bCs w:val="0"/>
          <w:sz w:val="24"/>
          <w:szCs w:val="24"/>
          <w:highlight w:val="none"/>
        </w:rPr>
        <w:t xml:space="preserve">. </w: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Bdr/>
        <w:shd w:val="nil" w:color="000000"/>
        <w:spacing w:line="360" w:lineRule="auto"/>
        <w:ind w:firstLine="708"/>
        <w:jc w:val="both"/>
        <w:rPr>
          <w:rFonts w:ascii="Times New Roman" w:hAnsi="Times New Roman" w:eastAsia="Times New Roman" w:cs="Times New Roman"/>
          <w:b w:val="0"/>
          <w:bCs w:val="0"/>
          <w:i w:val="0"/>
          <w:sz w:val="24"/>
          <w:szCs w:val="24"/>
          <w:highlight w:val="none"/>
        </w:rPr>
      </w:pPr>
      <w:r>
        <w:rPr>
          <w:rFonts w:ascii="Times New Roman" w:hAnsi="Times New Roman" w:eastAsia="Times New Roman" w:cs="Times New Roman"/>
          <w:b w:val="0"/>
          <w:bCs w:val="0"/>
          <w:sz w:val="24"/>
          <w:szCs w:val="24"/>
          <w:highlight w:val="none"/>
        </w:rPr>
        <w:t xml:space="preserve">Uma das pessoas que contribuiram para essa </w:t>
      </w:r>
      <w:r>
        <w:rPr>
          <w:rFonts w:ascii="Times New Roman" w:hAnsi="Times New Roman" w:eastAsia="Times New Roman" w:cs="Times New Roman"/>
          <w:b w:val="0"/>
          <w:bCs w:val="0"/>
          <w:sz w:val="24"/>
          <w:szCs w:val="24"/>
          <w:highlight w:val="none"/>
        </w:rPr>
        <w:t xml:space="preserve">área da computaç</w:t>
      </w:r>
      <w:r>
        <w:rPr>
          <w:rFonts w:ascii="Times New Roman" w:hAnsi="Times New Roman" w:eastAsia="Times New Roman" w:cs="Times New Roman"/>
          <w:b w:val="0"/>
          <w:bCs w:val="0"/>
          <w:sz w:val="24"/>
          <w:szCs w:val="24"/>
          <w:highlight w:val="none"/>
        </w:rPr>
        <w:t xml:space="preserve">ão foi Radia Perlman (Figura 32), pelo motivo de ter criado um algoritmo que foi base para o protocolo STP, </w:t>
      </w:r>
      <w:r>
        <w:rPr>
          <w:rFonts w:ascii="Times New Roman" w:hAnsi="Times New Roman" w:eastAsia="Times New Roman" w:cs="Times New Roman"/>
          <w:b w:val="0"/>
          <w:bCs w:val="0"/>
          <w:i/>
          <w:iCs/>
          <w:sz w:val="24"/>
          <w:szCs w:val="24"/>
          <w:highlight w:val="none"/>
        </w:rPr>
        <w:t xml:space="preserve">Spanning Tree Protocol</w:t>
      </w:r>
      <w:r>
        <w:rPr>
          <w:rFonts w:ascii="Times New Roman" w:hAnsi="Times New Roman" w:eastAsia="Times New Roman" w:cs="Times New Roman"/>
          <w:b w:val="0"/>
          <w:bCs w:val="0"/>
          <w:sz w:val="24"/>
          <w:szCs w:val="24"/>
          <w:highlight w:val="none"/>
        </w:rPr>
        <w:t xml:space="preserve">, utilizado para evitar que </w:t>
      </w:r>
      <w:r>
        <w:rPr>
          <w:rFonts w:ascii="Times New Roman" w:hAnsi="Times New Roman" w:eastAsia="Times New Roman" w:cs="Times New Roman"/>
          <w:b w:val="0"/>
          <w:bCs w:val="0"/>
          <w:i/>
          <w:iCs/>
          <w:sz w:val="24"/>
          <w:szCs w:val="24"/>
          <w:highlight w:val="none"/>
        </w:rPr>
        <w:t xml:space="preserve">loops </w:t>
      </w:r>
      <w:r>
        <w:rPr>
          <w:rFonts w:ascii="Times New Roman" w:hAnsi="Times New Roman" w:eastAsia="Times New Roman" w:cs="Times New Roman"/>
          <w:b w:val="0"/>
          <w:bCs w:val="0"/>
          <w:i w:val="0"/>
          <w:iCs w:val="0"/>
          <w:sz w:val="24"/>
          <w:szCs w:val="24"/>
          <w:highlight w:val="none"/>
        </w:rPr>
        <w:t xml:space="preserve">aconteçam em uma rede de </w:t>
      </w:r>
      <w:r>
        <w:rPr>
          <w:rFonts w:ascii="Times New Roman" w:hAnsi="Times New Roman" w:eastAsia="Times New Roman" w:cs="Times New Roman"/>
          <w:b w:val="0"/>
          <w:bCs w:val="0"/>
          <w:i w:val="0"/>
          <w:iCs w:val="0"/>
          <w:sz w:val="24"/>
          <w:szCs w:val="24"/>
          <w:highlight w:val="none"/>
        </w:rPr>
        <w:t xml:space="preserve">área local (LAN) quando h</w:t>
      </w:r>
      <w:r>
        <w:rPr>
          <w:rFonts w:ascii="Times New Roman" w:hAnsi="Times New Roman" w:eastAsia="Times New Roman" w:cs="Times New Roman"/>
          <w:b w:val="0"/>
          <w:bCs w:val="0"/>
          <w:i w:val="0"/>
          <w:iCs w:val="0"/>
          <w:sz w:val="24"/>
          <w:szCs w:val="24"/>
          <w:highlight w:val="none"/>
        </w:rPr>
        <w:t xml:space="preserve">á switches redundantes. Abaixo est</w:t>
      </w:r>
      <w:r>
        <w:rPr>
          <w:rFonts w:ascii="Times New Roman" w:hAnsi="Times New Roman" w:eastAsia="Times New Roman" w:cs="Times New Roman"/>
          <w:b w:val="0"/>
          <w:bCs w:val="0"/>
          <w:i w:val="0"/>
          <w:iCs w:val="0"/>
          <w:sz w:val="24"/>
          <w:szCs w:val="24"/>
          <w:highlight w:val="none"/>
        </w:rPr>
        <w:t xml:space="preserve">á um poema (“Algorhyme”, em traduç</w:t>
      </w:r>
      <w:r>
        <w:rPr>
          <w:rFonts w:ascii="Times New Roman" w:hAnsi="Times New Roman" w:eastAsia="Times New Roman" w:cs="Times New Roman"/>
          <w:b w:val="0"/>
          <w:bCs w:val="0"/>
          <w:i w:val="0"/>
          <w:iCs w:val="0"/>
          <w:sz w:val="24"/>
          <w:szCs w:val="24"/>
          <w:highlight w:val="none"/>
        </w:rPr>
        <w:t xml:space="preserve">ão pr</w:t>
      </w:r>
      <w:r>
        <w:rPr>
          <w:rFonts w:ascii="Times New Roman" w:hAnsi="Times New Roman" w:eastAsia="Times New Roman" w:cs="Times New Roman"/>
          <w:b w:val="0"/>
          <w:bCs w:val="0"/>
          <w:i w:val="0"/>
          <w:iCs w:val="0"/>
          <w:sz w:val="24"/>
          <w:szCs w:val="24"/>
          <w:highlight w:val="none"/>
        </w:rPr>
        <w:t xml:space="preserve">ópria</w:t>
      </w:r>
      <w:r>
        <w:rPr>
          <w:rFonts w:ascii="Times New Roman" w:hAnsi="Times New Roman" w:eastAsia="Times New Roman" w:cs="Times New Roman"/>
          <w:b w:val="0"/>
          <w:bCs w:val="0"/>
          <w:i w:val="0"/>
          <w:iCs w:val="0"/>
          <w:sz w:val="24"/>
          <w:szCs w:val="24"/>
          <w:highlight w:val="none"/>
        </w:rPr>
        <w:t xml:space="preserve"> para o portugu</w:t>
      </w:r>
      <w:r>
        <w:rPr>
          <w:rFonts w:ascii="Times New Roman" w:hAnsi="Times New Roman" w:eastAsia="Times New Roman" w:cs="Times New Roman"/>
          <w:b w:val="0"/>
          <w:bCs w:val="0"/>
          <w:i w:val="0"/>
          <w:iCs w:val="0"/>
          <w:sz w:val="24"/>
          <w:szCs w:val="24"/>
          <w:highlight w:val="none"/>
        </w:rPr>
        <w:t xml:space="preserve">ês</w:t>
      </w:r>
      <w:r>
        <w:rPr>
          <w:rFonts w:ascii="Times New Roman" w:hAnsi="Times New Roman" w:eastAsia="Times New Roman" w:cs="Times New Roman"/>
          <w:b w:val="0"/>
          <w:bCs w:val="0"/>
          <w:i w:val="0"/>
          <w:iCs w:val="0"/>
          <w:sz w:val="24"/>
          <w:szCs w:val="24"/>
          <w:highlight w:val="none"/>
        </w:rPr>
        <w:t xml:space="preserve">, “Algorima”) que a pr</w:t>
      </w:r>
      <w:r>
        <w:rPr>
          <w:rFonts w:ascii="Times New Roman" w:hAnsi="Times New Roman" w:eastAsia="Times New Roman" w:cs="Times New Roman"/>
          <w:b w:val="0"/>
          <w:bCs w:val="0"/>
          <w:i w:val="0"/>
          <w:iCs w:val="0"/>
          <w:sz w:val="24"/>
          <w:szCs w:val="24"/>
          <w:highlight w:val="none"/>
        </w:rPr>
        <w:t xml:space="preserve">ópria Engenheira de Redes escreveu para explicar o entendimento do seu algoritmo, regulamentado em 1990 como IEEE 802 1.d (Movimento mulheres na TI, 2024):</w:t>
      </w:r>
      <w:r>
        <w:rPr>
          <w:rFonts w:ascii="Times New Roman" w:hAnsi="Times New Roman" w:eastAsia="Times New Roman" w:cs="Times New Roman"/>
          <w:b w:val="0"/>
          <w:bCs w:val="0"/>
          <w:i w:val="0"/>
          <w:sz w:val="24"/>
          <w:szCs w:val="24"/>
          <w:highlight w:val="none"/>
        </w:rPr>
      </w:r>
      <w:r>
        <w:rPr>
          <w:rFonts w:ascii="Times New Roman" w:hAnsi="Times New Roman" w:eastAsia="Times New Roman" w:cs="Times New Roman"/>
          <w:b w:val="0"/>
          <w:bCs w:val="0"/>
          <w:i w:val="0"/>
          <w:sz w:val="24"/>
          <w:szCs w:val="24"/>
          <w:highlight w:val="none"/>
        </w:rPr>
      </w:r>
    </w:p>
    <w:tbl>
      <w:tblPr>
        <w:tblStyle w:val="928"/>
        <w:tblW w:w="0" w:type="auto"/>
        <w:tblBorders/>
        <w:tblLook w:val="04A0" w:firstRow="1" w:lastRow="0" w:firstColumn="1" w:lastColumn="0" w:noHBand="0" w:noVBand="1"/>
      </w:tblPr>
      <w:tblGrid>
        <w:gridCol w:w="4535"/>
        <w:gridCol w:w="4535"/>
      </w:tblGrid>
      <w:tr>
        <w:trPr/>
        <w:tc>
          <w:tcPr>
            <w:tcBorders>
              <w:top w:val="none" w:color="000000" w:sz="4" w:space="0"/>
              <w:left w:val="none" w:color="000000" w:sz="4" w:space="0"/>
              <w:bottom w:val="none" w:color="000000" w:sz="4" w:space="0"/>
              <w:right w:val="none" w:color="000000" w:sz="4" w:space="0"/>
            </w:tcBorders>
            <w:tcW w:w="4535" w:type="dxa"/>
            <w:textDirection w:val="lrTb"/>
            <w:noWrap w:val="false"/>
          </w:tcPr>
          <w:p>
            <w:pPr>
              <w:pBdr/>
              <w:shd w:val="nil" w:color="000000"/>
              <w:spacing w:line="360" w:lineRule="auto"/>
              <w:ind/>
              <w:jc w:val="center"/>
              <w:rPr>
                <w:rFonts w:ascii="Times New Roman" w:hAnsi="Times New Roman" w:eastAsia="Times New Roman" w:cs="Times New Roman"/>
                <w:b w:val="0"/>
                <w:bCs w:val="0"/>
                <w:i w:val="0"/>
                <w:sz w:val="32"/>
                <w:szCs w:val="32"/>
                <w:highlight w:val="none"/>
              </w:rPr>
            </w:pPr>
            <w:r>
              <w:rPr>
                <w:rFonts w:ascii="Times New Roman" w:hAnsi="Times New Roman" w:eastAsia="Times New Roman" w:cs="Times New Roman"/>
                <w:b w:val="0"/>
                <w:bCs w:val="0"/>
                <w:i w:val="0"/>
                <w:iCs w:val="0"/>
                <w:sz w:val="24"/>
                <w:szCs w:val="24"/>
                <w:highlight w:val="none"/>
              </w:rPr>
              <w:t xml:space="preserve">Algorhyme (by Radia Perlman)</w:t>
            </w:r>
            <w:r>
              <w:rPr>
                <w:rFonts w:ascii="Times New Roman" w:hAnsi="Times New Roman" w:eastAsia="Times New Roman" w:cs="Times New Roman"/>
                <w:b w:val="0"/>
                <w:bCs w:val="0"/>
                <w:i w:val="0"/>
                <w:sz w:val="32"/>
                <w:szCs w:val="32"/>
                <w:highlight w:val="none"/>
              </w:rPr>
            </w:r>
            <w:r>
              <w:rPr>
                <w:rFonts w:ascii="Times New Roman" w:hAnsi="Times New Roman" w:eastAsia="Times New Roman" w:cs="Times New Roman"/>
                <w:b w:val="0"/>
                <w:bCs w:val="0"/>
                <w:i w:val="0"/>
                <w:sz w:val="32"/>
                <w:szCs w:val="32"/>
                <w:highlight w:val="none"/>
              </w:rPr>
            </w:r>
          </w:p>
          <w:p>
            <w:pPr>
              <w:pBdr/>
              <w:shd w:val="nil" w:color="000000"/>
              <w:spacing w:line="360" w:lineRule="auto"/>
              <w:ind/>
              <w:jc w:val="both"/>
              <w:rPr>
                <w:rFonts w:ascii="Times New Roman" w:hAnsi="Times New Roman" w:eastAsia="Times New Roman" w:cs="Times New Roman"/>
                <w:b w:val="0"/>
                <w:bCs w:val="0"/>
                <w:i w:val="0"/>
                <w:sz w:val="32"/>
                <w:szCs w:val="32"/>
                <w:highlight w:val="none"/>
              </w:rPr>
            </w:pPr>
            <w:r>
              <w:rPr>
                <w:rFonts w:ascii="Times New Roman" w:hAnsi="Times New Roman" w:eastAsia="Times New Roman" w:cs="Times New Roman"/>
                <w:b w:val="0"/>
                <w:bCs w:val="0"/>
                <w:i w:val="0"/>
                <w:iCs w:val="0"/>
                <w:sz w:val="24"/>
                <w:szCs w:val="24"/>
                <w:highlight w:val="none"/>
              </w:rPr>
              <w:t xml:space="preserve">I think tha I slahh never see a graph more lovely than a tree.</w:t>
            </w:r>
            <w:r>
              <w:rPr>
                <w:rFonts w:ascii="Times New Roman" w:hAnsi="Times New Roman" w:eastAsia="Times New Roman" w:cs="Times New Roman"/>
                <w:b w:val="0"/>
                <w:bCs w:val="0"/>
                <w:i w:val="0"/>
                <w:sz w:val="32"/>
                <w:szCs w:val="32"/>
                <w:highlight w:val="none"/>
              </w:rPr>
            </w:r>
            <w:r>
              <w:rPr>
                <w:rFonts w:ascii="Times New Roman" w:hAnsi="Times New Roman" w:eastAsia="Times New Roman" w:cs="Times New Roman"/>
                <w:b w:val="0"/>
                <w:bCs w:val="0"/>
                <w:i w:val="0"/>
                <w:sz w:val="32"/>
                <w:szCs w:val="32"/>
                <w:highlight w:val="none"/>
              </w:rPr>
            </w:r>
          </w:p>
          <w:p>
            <w:pPr>
              <w:pBdr/>
              <w:shd w:val="nil" w:color="000000"/>
              <w:spacing w:line="360" w:lineRule="auto"/>
              <w:ind/>
              <w:jc w:val="both"/>
              <w:rPr>
                <w:rFonts w:ascii="Times New Roman" w:hAnsi="Times New Roman" w:eastAsia="Times New Roman" w:cs="Times New Roman"/>
                <w:b w:val="0"/>
                <w:bCs w:val="0"/>
                <w:i w:val="0"/>
                <w:sz w:val="32"/>
                <w:szCs w:val="32"/>
                <w:highlight w:val="none"/>
              </w:rPr>
            </w:pPr>
            <w:r>
              <w:rPr>
                <w:rFonts w:ascii="Times New Roman" w:hAnsi="Times New Roman" w:eastAsia="Times New Roman" w:cs="Times New Roman"/>
                <w:b w:val="0"/>
                <w:bCs w:val="0"/>
                <w:i w:val="0"/>
                <w:iCs w:val="0"/>
                <w:sz w:val="24"/>
                <w:szCs w:val="24"/>
                <w:highlight w:val="none"/>
              </w:rPr>
              <w:t xml:space="preserve">A tree whose crucial property is loop-free conectivity.</w:t>
            </w:r>
            <w:r>
              <w:rPr>
                <w:rFonts w:ascii="Times New Roman" w:hAnsi="Times New Roman" w:eastAsia="Times New Roman" w:cs="Times New Roman"/>
                <w:b w:val="0"/>
                <w:bCs w:val="0"/>
                <w:i w:val="0"/>
                <w:sz w:val="32"/>
                <w:szCs w:val="32"/>
                <w:highlight w:val="none"/>
              </w:rPr>
            </w:r>
            <w:r>
              <w:rPr>
                <w:rFonts w:ascii="Times New Roman" w:hAnsi="Times New Roman" w:eastAsia="Times New Roman" w:cs="Times New Roman"/>
                <w:b w:val="0"/>
                <w:bCs w:val="0"/>
                <w:i w:val="0"/>
                <w:sz w:val="32"/>
                <w:szCs w:val="32"/>
                <w:highlight w:val="none"/>
              </w:rPr>
            </w:r>
          </w:p>
          <w:p>
            <w:pPr>
              <w:pBdr/>
              <w:shd w:val="nil" w:color="000000"/>
              <w:spacing w:line="360" w:lineRule="auto"/>
              <w:ind/>
              <w:jc w:val="both"/>
              <w:rPr>
                <w:rFonts w:ascii="Times New Roman" w:hAnsi="Times New Roman" w:eastAsia="Times New Roman" w:cs="Times New Roman"/>
                <w:b w:val="0"/>
                <w:bCs w:val="0"/>
                <w:i w:val="0"/>
                <w:sz w:val="32"/>
                <w:szCs w:val="32"/>
                <w:highlight w:val="none"/>
              </w:rPr>
            </w:pPr>
            <w:r>
              <w:rPr>
                <w:rFonts w:ascii="Times New Roman" w:hAnsi="Times New Roman" w:eastAsia="Times New Roman" w:cs="Times New Roman"/>
                <w:b w:val="0"/>
                <w:bCs w:val="0"/>
                <w:i w:val="0"/>
                <w:iCs w:val="0"/>
                <w:sz w:val="24"/>
                <w:szCs w:val="24"/>
                <w:highlight w:val="none"/>
              </w:rPr>
              <w:t xml:space="preserve">A tree that must be sure to span so packets can reach every LAN.</w:t>
            </w:r>
            <w:r>
              <w:rPr>
                <w:rFonts w:ascii="Times New Roman" w:hAnsi="Times New Roman" w:eastAsia="Times New Roman" w:cs="Times New Roman"/>
                <w:b w:val="0"/>
                <w:bCs w:val="0"/>
                <w:i w:val="0"/>
                <w:sz w:val="32"/>
                <w:szCs w:val="32"/>
                <w:highlight w:val="none"/>
              </w:rPr>
            </w:r>
            <w:r>
              <w:rPr>
                <w:rFonts w:ascii="Times New Roman" w:hAnsi="Times New Roman" w:eastAsia="Times New Roman" w:cs="Times New Roman"/>
                <w:b w:val="0"/>
                <w:bCs w:val="0"/>
                <w:i w:val="0"/>
                <w:sz w:val="32"/>
                <w:szCs w:val="32"/>
                <w:highlight w:val="none"/>
              </w:rPr>
            </w:r>
          </w:p>
          <w:p>
            <w:pPr>
              <w:pBdr/>
              <w:shd w:val="nil" w:color="000000"/>
              <w:spacing w:line="360" w:lineRule="auto"/>
              <w:ind/>
              <w:jc w:val="both"/>
              <w:rPr>
                <w:rFonts w:ascii="Times New Roman" w:hAnsi="Times New Roman" w:eastAsia="Times New Roman" w:cs="Times New Roman"/>
                <w:b w:val="0"/>
                <w:bCs w:val="0"/>
                <w:i w:val="0"/>
                <w:sz w:val="32"/>
                <w:szCs w:val="32"/>
                <w:highlight w:val="none"/>
              </w:rPr>
            </w:pPr>
            <w:r>
              <w:rPr>
                <w:rFonts w:ascii="Times New Roman" w:hAnsi="Times New Roman" w:eastAsia="Times New Roman" w:cs="Times New Roman"/>
                <w:b w:val="0"/>
                <w:bCs w:val="0"/>
                <w:i w:val="0"/>
                <w:iCs w:val="0"/>
                <w:sz w:val="24"/>
                <w:szCs w:val="24"/>
                <w:highlight w:val="none"/>
              </w:rPr>
              <w:t xml:space="preserve">First the root must be selected.</w:t>
            </w:r>
            <w:r>
              <w:rPr>
                <w:rFonts w:ascii="Times New Roman" w:hAnsi="Times New Roman" w:eastAsia="Times New Roman" w:cs="Times New Roman"/>
                <w:b w:val="0"/>
                <w:bCs w:val="0"/>
                <w:i w:val="0"/>
                <w:sz w:val="32"/>
                <w:szCs w:val="32"/>
                <w:highlight w:val="none"/>
              </w:rPr>
            </w:r>
            <w:r>
              <w:rPr>
                <w:rFonts w:ascii="Times New Roman" w:hAnsi="Times New Roman" w:eastAsia="Times New Roman" w:cs="Times New Roman"/>
                <w:b w:val="0"/>
                <w:bCs w:val="0"/>
                <w:i w:val="0"/>
                <w:sz w:val="32"/>
                <w:szCs w:val="32"/>
                <w:highlight w:val="none"/>
              </w:rPr>
            </w:r>
          </w:p>
          <w:p>
            <w:pPr>
              <w:pBdr/>
              <w:shd w:val="nil" w:color="000000"/>
              <w:spacing w:line="360" w:lineRule="auto"/>
              <w:ind/>
              <w:jc w:val="both"/>
              <w:rPr>
                <w:rFonts w:ascii="Times New Roman" w:hAnsi="Times New Roman" w:eastAsia="Times New Roman" w:cs="Times New Roman"/>
                <w:b w:val="0"/>
                <w:bCs w:val="0"/>
                <w:i w:val="0"/>
                <w:sz w:val="32"/>
                <w:szCs w:val="32"/>
                <w:highlight w:val="none"/>
              </w:rPr>
            </w:pPr>
            <w:r>
              <w:rPr>
                <w:rFonts w:ascii="Times New Roman" w:hAnsi="Times New Roman" w:eastAsia="Times New Roman" w:cs="Times New Roman"/>
                <w:b w:val="0"/>
                <w:bCs w:val="0"/>
                <w:i w:val="0"/>
                <w:iCs w:val="0"/>
                <w:sz w:val="24"/>
                <w:szCs w:val="24"/>
                <w:highlight w:val="none"/>
              </w:rPr>
              <w:t xml:space="preserve">By ID, it is selected.</w:t>
            </w:r>
            <w:r>
              <w:rPr>
                <w:rFonts w:ascii="Times New Roman" w:hAnsi="Times New Roman" w:eastAsia="Times New Roman" w:cs="Times New Roman"/>
                <w:b w:val="0"/>
                <w:bCs w:val="0"/>
                <w:i w:val="0"/>
                <w:sz w:val="32"/>
                <w:szCs w:val="32"/>
                <w:highlight w:val="none"/>
              </w:rPr>
            </w:r>
            <w:r>
              <w:rPr>
                <w:rFonts w:ascii="Times New Roman" w:hAnsi="Times New Roman" w:eastAsia="Times New Roman" w:cs="Times New Roman"/>
                <w:b w:val="0"/>
                <w:bCs w:val="0"/>
                <w:i w:val="0"/>
                <w:sz w:val="32"/>
                <w:szCs w:val="32"/>
                <w:highlight w:val="none"/>
              </w:rPr>
            </w:r>
          </w:p>
          <w:p>
            <w:pPr>
              <w:pBdr/>
              <w:shd w:val="nil" w:color="000000"/>
              <w:spacing w:line="360" w:lineRule="auto"/>
              <w:ind/>
              <w:jc w:val="both"/>
              <w:rPr>
                <w:rFonts w:ascii="Times New Roman" w:hAnsi="Times New Roman" w:eastAsia="Times New Roman" w:cs="Times New Roman"/>
                <w:b w:val="0"/>
                <w:bCs w:val="0"/>
                <w:i w:val="0"/>
                <w:sz w:val="32"/>
                <w:szCs w:val="32"/>
                <w:highlight w:val="none"/>
              </w:rPr>
            </w:pPr>
            <w:r>
              <w:rPr>
                <w:rFonts w:ascii="Times New Roman" w:hAnsi="Times New Roman" w:eastAsia="Times New Roman" w:cs="Times New Roman"/>
                <w:b w:val="0"/>
                <w:bCs w:val="0"/>
                <w:i w:val="0"/>
                <w:iCs w:val="0"/>
                <w:sz w:val="24"/>
                <w:szCs w:val="24"/>
                <w:highlight w:val="none"/>
              </w:rPr>
              <w:t xml:space="preserve">Least-cost paths from root are traced.</w:t>
            </w:r>
            <w:r>
              <w:rPr>
                <w:rFonts w:ascii="Times New Roman" w:hAnsi="Times New Roman" w:eastAsia="Times New Roman" w:cs="Times New Roman"/>
                <w:b w:val="0"/>
                <w:bCs w:val="0"/>
                <w:i w:val="0"/>
                <w:sz w:val="32"/>
                <w:szCs w:val="32"/>
                <w:highlight w:val="none"/>
              </w:rPr>
            </w:r>
            <w:r>
              <w:rPr>
                <w:rFonts w:ascii="Times New Roman" w:hAnsi="Times New Roman" w:eastAsia="Times New Roman" w:cs="Times New Roman"/>
                <w:b w:val="0"/>
                <w:bCs w:val="0"/>
                <w:i w:val="0"/>
                <w:sz w:val="32"/>
                <w:szCs w:val="32"/>
                <w:highlight w:val="none"/>
              </w:rPr>
            </w:r>
          </w:p>
          <w:p>
            <w:pPr>
              <w:pBdr/>
              <w:shd w:val="nil" w:color="000000"/>
              <w:spacing w:line="360" w:lineRule="auto"/>
              <w:ind/>
              <w:jc w:val="both"/>
              <w:rPr>
                <w:rFonts w:ascii="Times New Roman" w:hAnsi="Times New Roman" w:eastAsia="Times New Roman" w:cs="Times New Roman"/>
                <w:b w:val="0"/>
                <w:bCs w:val="0"/>
                <w:i w:val="0"/>
                <w:sz w:val="32"/>
                <w:szCs w:val="32"/>
                <w:highlight w:val="none"/>
              </w:rPr>
            </w:pPr>
            <w:r>
              <w:rPr>
                <w:rFonts w:ascii="Times New Roman" w:hAnsi="Times New Roman" w:eastAsia="Times New Roman" w:cs="Times New Roman"/>
                <w:b w:val="0"/>
                <w:bCs w:val="0"/>
                <w:i w:val="0"/>
                <w:iCs w:val="0"/>
                <w:sz w:val="24"/>
                <w:szCs w:val="24"/>
                <w:highlight w:val="none"/>
              </w:rPr>
              <w:t xml:space="preserve">In the tree, these paths are placed.</w:t>
            </w:r>
            <w:r>
              <w:rPr>
                <w:rFonts w:ascii="Times New Roman" w:hAnsi="Times New Roman" w:eastAsia="Times New Roman" w:cs="Times New Roman"/>
                <w:b w:val="0"/>
                <w:bCs w:val="0"/>
                <w:i w:val="0"/>
                <w:sz w:val="32"/>
                <w:szCs w:val="32"/>
                <w:highlight w:val="none"/>
              </w:rPr>
            </w:r>
            <w:r>
              <w:rPr>
                <w:rFonts w:ascii="Times New Roman" w:hAnsi="Times New Roman" w:eastAsia="Times New Roman" w:cs="Times New Roman"/>
                <w:b w:val="0"/>
                <w:bCs w:val="0"/>
                <w:i w:val="0"/>
                <w:sz w:val="32"/>
                <w:szCs w:val="32"/>
                <w:highlight w:val="none"/>
              </w:rPr>
            </w:r>
          </w:p>
          <w:p>
            <w:pPr>
              <w:pBdr/>
              <w:shd w:val="nil" w:color="000000"/>
              <w:spacing w:line="360" w:lineRule="auto"/>
              <w:ind/>
              <w:jc w:val="both"/>
              <w:rPr>
                <w:rFonts w:ascii="Times New Roman" w:hAnsi="Times New Roman" w:eastAsia="Times New Roman" w:cs="Times New Roman"/>
                <w:b w:val="0"/>
                <w:bCs w:val="0"/>
                <w:i w:val="0"/>
                <w:sz w:val="32"/>
                <w:szCs w:val="32"/>
                <w:highlight w:val="none"/>
              </w:rPr>
            </w:pPr>
            <w:r>
              <w:rPr>
                <w:rFonts w:ascii="Times New Roman" w:hAnsi="Times New Roman" w:eastAsia="Times New Roman" w:cs="Times New Roman"/>
                <w:b w:val="0"/>
                <w:bCs w:val="0"/>
                <w:i w:val="0"/>
                <w:iCs w:val="0"/>
                <w:sz w:val="24"/>
                <w:szCs w:val="24"/>
                <w:highlight w:val="none"/>
              </w:rPr>
              <w:t xml:space="preserve">A mesh is made by folks like me, then bridges find a spanning tree.</w:t>
            </w:r>
            <w:r>
              <w:rPr>
                <w:rFonts w:ascii="Times New Roman" w:hAnsi="Times New Roman" w:eastAsia="Times New Roman" w:cs="Times New Roman"/>
                <w:b w:val="0"/>
                <w:bCs w:val="0"/>
                <w:i w:val="0"/>
                <w:sz w:val="32"/>
                <w:szCs w:val="32"/>
                <w:highlight w:val="none"/>
              </w:rPr>
            </w:r>
            <w:r>
              <w:rPr>
                <w:rFonts w:ascii="Times New Roman" w:hAnsi="Times New Roman" w:eastAsia="Times New Roman" w:cs="Times New Roman"/>
                <w:b w:val="0"/>
                <w:bCs w:val="0"/>
                <w:i w:val="0"/>
                <w:sz w:val="32"/>
                <w:szCs w:val="32"/>
                <w:highlight w:val="none"/>
              </w:rPr>
            </w:r>
          </w:p>
        </w:tc>
        <w:tc>
          <w:tcPr>
            <w:tcBorders>
              <w:top w:val="none" w:color="000000" w:sz="4" w:space="0"/>
              <w:left w:val="none" w:color="000000" w:sz="4" w:space="0"/>
              <w:bottom w:val="none" w:color="000000" w:sz="4" w:space="0"/>
              <w:right w:val="none" w:color="000000" w:sz="4" w:space="0"/>
            </w:tcBorders>
            <w:tcW w:w="4535" w:type="dxa"/>
            <w:textDirection w:val="lrTb"/>
            <w:noWrap w:val="false"/>
          </w:tcPr>
          <w:p>
            <w:pPr>
              <w:pBdr/>
              <w:shd w:val="nil" w:color="000000"/>
              <w:spacing w:line="360" w:lineRule="auto"/>
              <w:ind/>
              <w:jc w:val="center"/>
              <w:rPr>
                <w:rFonts w:ascii="Times New Roman" w:hAnsi="Times New Roman" w:eastAsia="Times New Roman" w:cs="Times New Roman"/>
                <w:b w:val="0"/>
                <w:bCs w:val="0"/>
                <w:i w:val="0"/>
                <w:sz w:val="32"/>
                <w:szCs w:val="32"/>
                <w:highlight w:val="none"/>
              </w:rPr>
            </w:pPr>
            <w:r>
              <w:rPr>
                <w:rFonts w:ascii="Times New Roman" w:hAnsi="Times New Roman" w:eastAsia="Times New Roman" w:cs="Times New Roman"/>
                <w:b w:val="0"/>
                <w:bCs w:val="0"/>
                <w:i w:val="0"/>
                <w:iCs w:val="0"/>
                <w:sz w:val="24"/>
                <w:szCs w:val="24"/>
                <w:highlight w:val="none"/>
              </w:rPr>
              <w:t xml:space="preserve">Algorima (por Radia Perlman)</w:t>
            </w:r>
            <w:r>
              <w:rPr>
                <w:rFonts w:ascii="Times New Roman" w:hAnsi="Times New Roman" w:eastAsia="Times New Roman" w:cs="Times New Roman"/>
                <w:b w:val="0"/>
                <w:bCs w:val="0"/>
                <w:i w:val="0"/>
                <w:sz w:val="32"/>
                <w:szCs w:val="32"/>
                <w:highlight w:val="none"/>
              </w:rPr>
            </w:r>
            <w:r>
              <w:rPr>
                <w:rFonts w:ascii="Times New Roman" w:hAnsi="Times New Roman" w:eastAsia="Times New Roman" w:cs="Times New Roman"/>
                <w:b w:val="0"/>
                <w:bCs w:val="0"/>
                <w:i w:val="0"/>
                <w:sz w:val="32"/>
                <w:szCs w:val="32"/>
                <w:highlight w:val="none"/>
              </w:rPr>
            </w:r>
          </w:p>
          <w:p>
            <w:pPr>
              <w:pBdr/>
              <w:shd w:val="nil" w:color="000000"/>
              <w:spacing w:line="360" w:lineRule="auto"/>
              <w:ind/>
              <w:jc w:val="both"/>
              <w:rPr>
                <w:rFonts w:ascii="Times New Roman" w:hAnsi="Times New Roman" w:eastAsia="Times New Roman" w:cs="Times New Roman"/>
                <w:b w:val="0"/>
                <w:bCs w:val="0"/>
                <w:i w:val="0"/>
                <w:sz w:val="32"/>
                <w:szCs w:val="32"/>
                <w:highlight w:val="none"/>
              </w:rPr>
            </w:pPr>
            <w:r>
              <w:rPr>
                <w:rFonts w:ascii="Times New Roman" w:hAnsi="Times New Roman" w:eastAsia="Times New Roman" w:cs="Times New Roman"/>
                <w:b w:val="0"/>
                <w:bCs w:val="0"/>
                <w:i w:val="0"/>
                <w:iCs w:val="0"/>
                <w:sz w:val="24"/>
                <w:szCs w:val="24"/>
                <w:highlight w:val="none"/>
              </w:rPr>
              <w:t xml:space="preserve">Acho que nunca verei um gr</w:t>
            </w:r>
            <w:r>
              <w:rPr>
                <w:rFonts w:ascii="Times New Roman" w:hAnsi="Times New Roman" w:eastAsia="Times New Roman" w:cs="Times New Roman"/>
                <w:b w:val="0"/>
                <w:bCs w:val="0"/>
                <w:i w:val="0"/>
                <w:iCs w:val="0"/>
                <w:sz w:val="24"/>
                <w:szCs w:val="24"/>
                <w:highlight w:val="none"/>
              </w:rPr>
              <w:t xml:space="preserve">áfico mais lindo que uma </w:t>
            </w:r>
            <w:r>
              <w:rPr>
                <w:rFonts w:ascii="Times New Roman" w:hAnsi="Times New Roman" w:eastAsia="Times New Roman" w:cs="Times New Roman"/>
                <w:b w:val="0"/>
                <w:bCs w:val="0"/>
                <w:i w:val="0"/>
                <w:iCs w:val="0"/>
                <w:sz w:val="24"/>
                <w:szCs w:val="24"/>
                <w:highlight w:val="none"/>
              </w:rPr>
              <w:t xml:space="preserve">árvore.</w:t>
            </w:r>
            <w:r>
              <w:rPr>
                <w:rFonts w:ascii="Times New Roman" w:hAnsi="Times New Roman" w:eastAsia="Times New Roman" w:cs="Times New Roman"/>
                <w:b w:val="0"/>
                <w:bCs w:val="0"/>
                <w:i w:val="0"/>
                <w:sz w:val="32"/>
                <w:szCs w:val="32"/>
                <w:highlight w:val="none"/>
              </w:rPr>
            </w:r>
            <w:r>
              <w:rPr>
                <w:rFonts w:ascii="Times New Roman" w:hAnsi="Times New Roman" w:eastAsia="Times New Roman" w:cs="Times New Roman"/>
                <w:b w:val="0"/>
                <w:bCs w:val="0"/>
                <w:i w:val="0"/>
                <w:sz w:val="32"/>
                <w:szCs w:val="32"/>
                <w:highlight w:val="none"/>
              </w:rPr>
            </w:r>
          </w:p>
          <w:p>
            <w:pPr>
              <w:pBdr/>
              <w:shd w:val="nil" w:color="000000"/>
              <w:spacing w:line="360" w:lineRule="auto"/>
              <w:ind/>
              <w:jc w:val="both"/>
              <w:rPr>
                <w:rFonts w:ascii="Times New Roman" w:hAnsi="Times New Roman" w:eastAsia="Times New Roman" w:cs="Times New Roman"/>
                <w:b w:val="0"/>
                <w:bCs w:val="0"/>
                <w:i w:val="0"/>
                <w:sz w:val="32"/>
                <w:szCs w:val="32"/>
                <w:highlight w:val="none"/>
              </w:rPr>
            </w:pPr>
            <w:r>
              <w:rPr>
                <w:rFonts w:ascii="Times New Roman" w:hAnsi="Times New Roman" w:eastAsia="Times New Roman" w:cs="Times New Roman"/>
                <w:b w:val="0"/>
                <w:bCs w:val="0"/>
                <w:i w:val="0"/>
                <w:iCs w:val="0"/>
                <w:sz w:val="24"/>
                <w:szCs w:val="24"/>
                <w:highlight w:val="none"/>
              </w:rPr>
              <w:t xml:space="preserve">Uma </w:t>
            </w:r>
            <w:r>
              <w:rPr>
                <w:rFonts w:ascii="Times New Roman" w:hAnsi="Times New Roman" w:eastAsia="Times New Roman" w:cs="Times New Roman"/>
                <w:b w:val="0"/>
                <w:bCs w:val="0"/>
                <w:i w:val="0"/>
                <w:iCs w:val="0"/>
                <w:sz w:val="24"/>
                <w:szCs w:val="24"/>
                <w:highlight w:val="none"/>
              </w:rPr>
              <w:t xml:space="preserve">ávore cuja propriedade crucial </w:t>
            </w:r>
            <w:r>
              <w:rPr>
                <w:rFonts w:ascii="Times New Roman" w:hAnsi="Times New Roman" w:eastAsia="Times New Roman" w:cs="Times New Roman"/>
                <w:b w:val="0"/>
                <w:bCs w:val="0"/>
                <w:i w:val="0"/>
                <w:iCs w:val="0"/>
                <w:sz w:val="24"/>
                <w:szCs w:val="24"/>
                <w:highlight w:val="none"/>
              </w:rPr>
              <w:t xml:space="preserve">é a conectividade sem loop.</w:t>
            </w:r>
            <w:r>
              <w:rPr>
                <w:rFonts w:ascii="Times New Roman" w:hAnsi="Times New Roman" w:eastAsia="Times New Roman" w:cs="Times New Roman"/>
                <w:b w:val="0"/>
                <w:bCs w:val="0"/>
                <w:i w:val="0"/>
                <w:sz w:val="32"/>
                <w:szCs w:val="32"/>
                <w:highlight w:val="none"/>
              </w:rPr>
            </w:r>
            <w:r>
              <w:rPr>
                <w:rFonts w:ascii="Times New Roman" w:hAnsi="Times New Roman" w:eastAsia="Times New Roman" w:cs="Times New Roman"/>
                <w:b w:val="0"/>
                <w:bCs w:val="0"/>
                <w:i w:val="0"/>
                <w:sz w:val="32"/>
                <w:szCs w:val="32"/>
                <w:highlight w:val="none"/>
              </w:rPr>
            </w:r>
          </w:p>
          <w:p>
            <w:pPr>
              <w:pBdr/>
              <w:shd w:val="nil" w:color="000000"/>
              <w:spacing w:line="360" w:lineRule="auto"/>
              <w:ind/>
              <w:jc w:val="both"/>
              <w:rPr>
                <w:rFonts w:ascii="Times New Roman" w:hAnsi="Times New Roman" w:eastAsia="Times New Roman" w:cs="Times New Roman"/>
                <w:b w:val="0"/>
                <w:bCs w:val="0"/>
                <w:i w:val="0"/>
                <w:sz w:val="32"/>
                <w:szCs w:val="32"/>
                <w:highlight w:val="none"/>
              </w:rPr>
            </w:pPr>
            <w:r>
              <w:rPr>
                <w:rFonts w:ascii="Times New Roman" w:hAnsi="Times New Roman" w:eastAsia="Times New Roman" w:cs="Times New Roman"/>
                <w:b w:val="0"/>
                <w:bCs w:val="0"/>
                <w:i w:val="0"/>
                <w:iCs w:val="0"/>
                <w:sz w:val="24"/>
                <w:szCs w:val="24"/>
                <w:highlight w:val="none"/>
              </w:rPr>
              <w:t xml:space="preserve">Uma </w:t>
            </w:r>
            <w:r>
              <w:rPr>
                <w:rFonts w:ascii="Times New Roman" w:hAnsi="Times New Roman" w:eastAsia="Times New Roman" w:cs="Times New Roman"/>
                <w:b w:val="0"/>
                <w:bCs w:val="0"/>
                <w:i w:val="0"/>
                <w:iCs w:val="0"/>
                <w:sz w:val="24"/>
                <w:szCs w:val="24"/>
                <w:highlight w:val="none"/>
              </w:rPr>
              <w:t xml:space="preserve">árvore que deve se estender para que os pacotes possam chegar a todas as LANs.</w:t>
            </w:r>
            <w:r>
              <w:rPr>
                <w:rFonts w:ascii="Times New Roman" w:hAnsi="Times New Roman" w:eastAsia="Times New Roman" w:cs="Times New Roman"/>
                <w:b w:val="0"/>
                <w:bCs w:val="0"/>
                <w:i w:val="0"/>
                <w:sz w:val="32"/>
                <w:szCs w:val="32"/>
                <w:highlight w:val="none"/>
              </w:rPr>
            </w:r>
            <w:r>
              <w:rPr>
                <w:rFonts w:ascii="Times New Roman" w:hAnsi="Times New Roman" w:eastAsia="Times New Roman" w:cs="Times New Roman"/>
                <w:b w:val="0"/>
                <w:bCs w:val="0"/>
                <w:i w:val="0"/>
                <w:sz w:val="32"/>
                <w:szCs w:val="32"/>
                <w:highlight w:val="none"/>
              </w:rPr>
            </w:r>
          </w:p>
          <w:p>
            <w:pPr>
              <w:pBdr/>
              <w:shd w:val="nil" w:color="000000"/>
              <w:spacing w:line="360" w:lineRule="auto"/>
              <w:ind/>
              <w:jc w:val="both"/>
              <w:rPr>
                <w:rFonts w:ascii="Times New Roman" w:hAnsi="Times New Roman" w:eastAsia="Times New Roman" w:cs="Times New Roman"/>
                <w:b w:val="0"/>
                <w:bCs w:val="0"/>
                <w:i w:val="0"/>
                <w:sz w:val="32"/>
                <w:szCs w:val="32"/>
                <w:highlight w:val="none"/>
              </w:rPr>
            </w:pPr>
            <w:r>
              <w:rPr>
                <w:rFonts w:ascii="Times New Roman" w:hAnsi="Times New Roman" w:eastAsia="Times New Roman" w:cs="Times New Roman"/>
                <w:b w:val="0"/>
                <w:bCs w:val="0"/>
                <w:i w:val="0"/>
                <w:iCs w:val="0"/>
                <w:sz w:val="24"/>
                <w:szCs w:val="24"/>
                <w:highlight w:val="none"/>
              </w:rPr>
              <w:t xml:space="preserve">Primeiro, a raiz deve ser selecionada.</w:t>
            </w:r>
            <w:r>
              <w:rPr>
                <w:rFonts w:ascii="Times New Roman" w:hAnsi="Times New Roman" w:eastAsia="Times New Roman" w:cs="Times New Roman"/>
                <w:b w:val="0"/>
                <w:bCs w:val="0"/>
                <w:i w:val="0"/>
                <w:sz w:val="32"/>
                <w:szCs w:val="32"/>
                <w:highlight w:val="none"/>
              </w:rPr>
            </w:r>
            <w:r>
              <w:rPr>
                <w:rFonts w:ascii="Times New Roman" w:hAnsi="Times New Roman" w:eastAsia="Times New Roman" w:cs="Times New Roman"/>
                <w:b w:val="0"/>
                <w:bCs w:val="0"/>
                <w:i w:val="0"/>
                <w:sz w:val="32"/>
                <w:szCs w:val="32"/>
                <w:highlight w:val="none"/>
              </w:rPr>
            </w:r>
          </w:p>
          <w:p>
            <w:pPr>
              <w:pBdr/>
              <w:shd w:val="nil" w:color="000000"/>
              <w:spacing w:line="360" w:lineRule="auto"/>
              <w:ind/>
              <w:jc w:val="both"/>
              <w:rPr>
                <w:rFonts w:ascii="Times New Roman" w:hAnsi="Times New Roman" w:eastAsia="Times New Roman" w:cs="Times New Roman"/>
                <w:b w:val="0"/>
                <w:bCs w:val="0"/>
                <w:i w:val="0"/>
                <w:sz w:val="32"/>
                <w:szCs w:val="32"/>
                <w:highlight w:val="none"/>
              </w:rPr>
            </w:pPr>
            <w:r>
              <w:rPr>
                <w:rFonts w:ascii="Times New Roman" w:hAnsi="Times New Roman" w:eastAsia="Times New Roman" w:cs="Times New Roman"/>
                <w:b w:val="0"/>
                <w:bCs w:val="0"/>
                <w:i w:val="0"/>
                <w:iCs w:val="0"/>
                <w:sz w:val="24"/>
                <w:szCs w:val="24"/>
                <w:highlight w:val="none"/>
              </w:rPr>
              <w:t xml:space="preserve">Por ID, </w:t>
            </w:r>
            <w:r>
              <w:rPr>
                <w:rFonts w:ascii="Times New Roman" w:hAnsi="Times New Roman" w:eastAsia="Times New Roman" w:cs="Times New Roman"/>
                <w:b w:val="0"/>
                <w:bCs w:val="0"/>
                <w:i w:val="0"/>
                <w:iCs w:val="0"/>
                <w:sz w:val="24"/>
                <w:szCs w:val="24"/>
                <w:highlight w:val="none"/>
              </w:rPr>
              <w:t xml:space="preserve">é eleito.</w:t>
            </w:r>
            <w:r>
              <w:rPr>
                <w:rFonts w:ascii="Times New Roman" w:hAnsi="Times New Roman" w:eastAsia="Times New Roman" w:cs="Times New Roman"/>
                <w:b w:val="0"/>
                <w:bCs w:val="0"/>
                <w:i w:val="0"/>
                <w:sz w:val="32"/>
                <w:szCs w:val="32"/>
                <w:highlight w:val="none"/>
              </w:rPr>
            </w:r>
            <w:r>
              <w:rPr>
                <w:rFonts w:ascii="Times New Roman" w:hAnsi="Times New Roman" w:eastAsia="Times New Roman" w:cs="Times New Roman"/>
                <w:b w:val="0"/>
                <w:bCs w:val="0"/>
                <w:i w:val="0"/>
                <w:sz w:val="32"/>
                <w:szCs w:val="32"/>
                <w:highlight w:val="none"/>
              </w:rPr>
            </w:r>
          </w:p>
          <w:p>
            <w:pPr>
              <w:pBdr/>
              <w:shd w:val="nil" w:color="000000"/>
              <w:spacing w:line="360" w:lineRule="auto"/>
              <w:ind/>
              <w:jc w:val="both"/>
              <w:rPr>
                <w:rFonts w:ascii="Times New Roman" w:hAnsi="Times New Roman" w:eastAsia="Times New Roman" w:cs="Times New Roman"/>
                <w:b w:val="0"/>
                <w:bCs w:val="0"/>
                <w:i w:val="0"/>
                <w:sz w:val="32"/>
                <w:szCs w:val="32"/>
                <w:highlight w:val="none"/>
              </w:rPr>
            </w:pPr>
            <w:r>
              <w:rPr>
                <w:rFonts w:ascii="Times New Roman" w:hAnsi="Times New Roman" w:eastAsia="Times New Roman" w:cs="Times New Roman"/>
                <w:b w:val="0"/>
                <w:bCs w:val="0"/>
                <w:i w:val="0"/>
                <w:iCs w:val="0"/>
                <w:sz w:val="24"/>
                <w:szCs w:val="24"/>
                <w:highlight w:val="none"/>
              </w:rPr>
              <w:t xml:space="preserve">Os caminhos de menor custo a partir da raiz s</w:t>
            </w:r>
            <w:r>
              <w:rPr>
                <w:rFonts w:ascii="Times New Roman" w:hAnsi="Times New Roman" w:eastAsia="Times New Roman" w:cs="Times New Roman"/>
                <w:b w:val="0"/>
                <w:bCs w:val="0"/>
                <w:i w:val="0"/>
                <w:iCs w:val="0"/>
                <w:sz w:val="24"/>
                <w:szCs w:val="24"/>
                <w:highlight w:val="none"/>
              </w:rPr>
              <w:t xml:space="preserve">ão rastreados.</w:t>
            </w:r>
            <w:r>
              <w:rPr>
                <w:rFonts w:ascii="Times New Roman" w:hAnsi="Times New Roman" w:eastAsia="Times New Roman" w:cs="Times New Roman"/>
                <w:b w:val="0"/>
                <w:bCs w:val="0"/>
                <w:i w:val="0"/>
                <w:sz w:val="32"/>
                <w:szCs w:val="32"/>
                <w:highlight w:val="none"/>
              </w:rPr>
            </w:r>
            <w:r>
              <w:rPr>
                <w:rFonts w:ascii="Times New Roman" w:hAnsi="Times New Roman" w:eastAsia="Times New Roman" w:cs="Times New Roman"/>
                <w:b w:val="0"/>
                <w:bCs w:val="0"/>
                <w:i w:val="0"/>
                <w:sz w:val="32"/>
                <w:szCs w:val="32"/>
                <w:highlight w:val="none"/>
              </w:rPr>
            </w:r>
          </w:p>
          <w:p>
            <w:pPr>
              <w:pBdr/>
              <w:shd w:val="nil" w:color="000000"/>
              <w:spacing w:line="360" w:lineRule="auto"/>
              <w:ind/>
              <w:jc w:val="both"/>
              <w:rPr>
                <w:rFonts w:ascii="Times New Roman" w:hAnsi="Times New Roman" w:eastAsia="Times New Roman" w:cs="Times New Roman"/>
                <w:b w:val="0"/>
                <w:bCs w:val="0"/>
                <w:i w:val="0"/>
                <w:sz w:val="32"/>
                <w:szCs w:val="32"/>
                <w:highlight w:val="none"/>
              </w:rPr>
            </w:pPr>
            <w:r>
              <w:rPr>
                <w:rFonts w:ascii="Times New Roman" w:hAnsi="Times New Roman" w:eastAsia="Times New Roman" w:cs="Times New Roman"/>
                <w:b w:val="0"/>
                <w:bCs w:val="0"/>
                <w:i w:val="0"/>
                <w:iCs w:val="0"/>
                <w:sz w:val="24"/>
                <w:szCs w:val="24"/>
                <w:highlight w:val="none"/>
              </w:rPr>
              <w:t xml:space="preserve">Na </w:t>
            </w:r>
            <w:r>
              <w:rPr>
                <w:rFonts w:ascii="Times New Roman" w:hAnsi="Times New Roman" w:eastAsia="Times New Roman" w:cs="Times New Roman"/>
                <w:b w:val="0"/>
                <w:bCs w:val="0"/>
                <w:i w:val="0"/>
                <w:iCs w:val="0"/>
                <w:sz w:val="24"/>
                <w:szCs w:val="24"/>
                <w:highlight w:val="none"/>
              </w:rPr>
              <w:t xml:space="preserve">árvore, esses caminhos s</w:t>
            </w:r>
            <w:r>
              <w:rPr>
                <w:rFonts w:ascii="Times New Roman" w:hAnsi="Times New Roman" w:eastAsia="Times New Roman" w:cs="Times New Roman"/>
                <w:b w:val="0"/>
                <w:bCs w:val="0"/>
                <w:i w:val="0"/>
                <w:iCs w:val="0"/>
                <w:sz w:val="24"/>
                <w:szCs w:val="24"/>
                <w:highlight w:val="none"/>
              </w:rPr>
              <w:t xml:space="preserve">ão colocados.</w:t>
            </w:r>
            <w:r>
              <w:rPr>
                <w:rFonts w:ascii="Times New Roman" w:hAnsi="Times New Roman" w:eastAsia="Times New Roman" w:cs="Times New Roman"/>
                <w:b w:val="0"/>
                <w:bCs w:val="0"/>
                <w:i w:val="0"/>
                <w:sz w:val="32"/>
                <w:szCs w:val="32"/>
                <w:highlight w:val="none"/>
              </w:rPr>
            </w:r>
            <w:r>
              <w:rPr>
                <w:rFonts w:ascii="Times New Roman" w:hAnsi="Times New Roman" w:eastAsia="Times New Roman" w:cs="Times New Roman"/>
                <w:b w:val="0"/>
                <w:bCs w:val="0"/>
                <w:i w:val="0"/>
                <w:sz w:val="32"/>
                <w:szCs w:val="32"/>
                <w:highlight w:val="none"/>
              </w:rPr>
            </w:r>
          </w:p>
          <w:p>
            <w:pPr>
              <w:pBdr/>
              <w:shd w:val="nil" w:color="000000"/>
              <w:spacing w:line="360" w:lineRule="auto"/>
              <w:ind/>
              <w:jc w:val="both"/>
              <w:rPr>
                <w:rFonts w:ascii="Times New Roman" w:hAnsi="Times New Roman" w:eastAsia="Times New Roman" w:cs="Times New Roman"/>
                <w:b w:val="0"/>
                <w:bCs w:val="0"/>
                <w:i w:val="0"/>
                <w:sz w:val="32"/>
                <w:szCs w:val="32"/>
                <w:highlight w:val="none"/>
              </w:rPr>
            </w:pPr>
            <w:r>
              <w:rPr>
                <w:rFonts w:ascii="Times New Roman" w:hAnsi="Times New Roman" w:eastAsia="Times New Roman" w:cs="Times New Roman"/>
                <w:b w:val="0"/>
                <w:bCs w:val="0"/>
                <w:i w:val="0"/>
                <w:iCs w:val="0"/>
                <w:sz w:val="24"/>
                <w:szCs w:val="24"/>
                <w:highlight w:val="none"/>
              </w:rPr>
              <w:t xml:space="preserve">Uma malha </w:t>
            </w:r>
            <w:r>
              <w:rPr>
                <w:rFonts w:ascii="Times New Roman" w:hAnsi="Times New Roman" w:eastAsia="Times New Roman" w:cs="Times New Roman"/>
                <w:b w:val="0"/>
                <w:bCs w:val="0"/>
                <w:i w:val="0"/>
                <w:iCs w:val="0"/>
                <w:sz w:val="24"/>
                <w:szCs w:val="24"/>
                <w:highlight w:val="none"/>
              </w:rPr>
              <w:t xml:space="preserve">é feita por pessoas como eu, ent</w:t>
            </w:r>
            <w:r>
              <w:rPr>
                <w:rFonts w:ascii="Times New Roman" w:hAnsi="Times New Roman" w:eastAsia="Times New Roman" w:cs="Times New Roman"/>
                <w:b w:val="0"/>
                <w:bCs w:val="0"/>
                <w:i w:val="0"/>
                <w:iCs w:val="0"/>
                <w:sz w:val="24"/>
                <w:szCs w:val="24"/>
                <w:highlight w:val="none"/>
              </w:rPr>
              <w:t xml:space="preserve">ão as pontes encontram uma </w:t>
            </w:r>
            <w:r>
              <w:rPr>
                <w:rFonts w:ascii="Times New Roman" w:hAnsi="Times New Roman" w:eastAsia="Times New Roman" w:cs="Times New Roman"/>
                <w:b w:val="0"/>
                <w:bCs w:val="0"/>
                <w:i w:val="0"/>
                <w:iCs w:val="0"/>
                <w:sz w:val="24"/>
                <w:szCs w:val="24"/>
                <w:highlight w:val="none"/>
              </w:rPr>
              <w:t xml:space="preserve">árvore geradora.</w:t>
            </w:r>
            <w:r>
              <w:rPr>
                <w:rFonts w:ascii="Times New Roman" w:hAnsi="Times New Roman" w:eastAsia="Times New Roman" w:cs="Times New Roman"/>
                <w:b w:val="0"/>
                <w:bCs w:val="0"/>
                <w:i w:val="0"/>
                <w:sz w:val="32"/>
                <w:szCs w:val="32"/>
                <w:highlight w:val="none"/>
              </w:rPr>
            </w:r>
            <w:r>
              <w:rPr>
                <w:rFonts w:ascii="Times New Roman" w:hAnsi="Times New Roman" w:eastAsia="Times New Roman" w:cs="Times New Roman"/>
                <w:b w:val="0"/>
                <w:bCs w:val="0"/>
                <w:i w:val="0"/>
                <w:sz w:val="32"/>
                <w:szCs w:val="32"/>
                <w:highlight w:val="none"/>
              </w:rPr>
            </w:r>
          </w:p>
        </w:tc>
      </w:tr>
    </w:tbl>
    <w:p>
      <w:pPr>
        <w:pBdr/>
        <w:shd w:val="nil" w:color="000000"/>
        <w:spacing w:line="360" w:lineRule="auto"/>
        <w:ind w:firstLine="0"/>
        <w:jc w:val="both"/>
        <w:rPr>
          <w:rFonts w:ascii="Times New Roman" w:hAnsi="Times New Roman" w:eastAsia="Times New Roman" w:cs="Times New Roman"/>
          <w:b w:val="0"/>
          <w:bCs w:val="0"/>
          <w:i w:val="0"/>
          <w:sz w:val="24"/>
          <w:szCs w:val="24"/>
          <w:highlight w:val="none"/>
        </w:rPr>
      </w:pPr>
      <w:r>
        <w:rPr>
          <w:rFonts w:ascii="Times New Roman" w:hAnsi="Times New Roman" w:eastAsia="Times New Roman" w:cs="Times New Roman"/>
          <w:b w:val="0"/>
          <w:bCs w:val="0"/>
          <w:i w:val="0"/>
          <w:iCs w:val="0"/>
          <w:sz w:val="24"/>
          <w:szCs w:val="24"/>
          <w:highlight w:val="none"/>
        </w:rPr>
      </w:r>
      <w:r>
        <w:rPr>
          <w:rFonts w:ascii="Times New Roman" w:hAnsi="Times New Roman" w:eastAsia="Times New Roman" w:cs="Times New Roman"/>
          <w:b w:val="0"/>
          <w:bCs w:val="0"/>
          <w:i w:val="0"/>
          <w:sz w:val="24"/>
          <w:szCs w:val="24"/>
          <w:highlight w:val="none"/>
        </w:rPr>
      </w:r>
      <w:r>
        <w:rPr>
          <w:rFonts w:ascii="Times New Roman" w:hAnsi="Times New Roman" w:eastAsia="Times New Roman" w:cs="Times New Roman"/>
          <w:b w:val="0"/>
          <w:bCs w:val="0"/>
          <w:i w:val="0"/>
          <w:sz w:val="24"/>
          <w:szCs w:val="24"/>
          <w:highlight w:val="none"/>
        </w:rPr>
      </w:r>
    </w:p>
    <w:p>
      <w:pPr>
        <w:pBdr/>
        <w:shd w:val="nil" w:color="000000"/>
        <w:spacing w:line="360" w:lineRule="auto"/>
        <w:ind w:firstLine="708"/>
        <w:jc w:val="both"/>
        <w:rPr>
          <w:rFonts w:ascii="Times New Roman" w:hAnsi="Times New Roman" w:eastAsia="Times New Roman" w:cs="Times New Roman"/>
          <w:b w:val="0"/>
          <w:bCs w:val="0"/>
          <w:i w:val="0"/>
          <w:sz w:val="24"/>
          <w:szCs w:val="24"/>
          <w:highlight w:val="none"/>
        </w:rPr>
      </w:pPr>
      <w:r>
        <w:rPr>
          <w:rFonts w:ascii="Times New Roman" w:hAnsi="Times New Roman" w:eastAsia="Times New Roman" w:cs="Times New Roman"/>
          <w:b w:val="0"/>
          <w:bCs w:val="0"/>
          <w:i w:val="0"/>
          <w:iCs w:val="0"/>
          <w:sz w:val="24"/>
          <w:szCs w:val="24"/>
          <w:highlight w:val="none"/>
        </w:rPr>
        <w:t xml:space="preserve">Durante sua vida acad</w:t>
      </w:r>
      <w:r>
        <w:rPr>
          <w:rFonts w:ascii="Times New Roman" w:hAnsi="Times New Roman" w:eastAsia="Times New Roman" w:cs="Times New Roman"/>
          <w:b w:val="0"/>
          <w:bCs w:val="0"/>
          <w:i w:val="0"/>
          <w:iCs w:val="0"/>
          <w:sz w:val="24"/>
          <w:szCs w:val="24"/>
          <w:highlight w:val="none"/>
        </w:rPr>
        <w:t xml:space="preserve">êmica escreveu o livro “Interconnections”, que tratava de conceitos fundamentais de protocolos de redes, sua grande </w:t>
      </w:r>
      <w:r>
        <w:rPr>
          <w:rFonts w:ascii="Times New Roman" w:hAnsi="Times New Roman" w:eastAsia="Times New Roman" w:cs="Times New Roman"/>
          <w:b w:val="0"/>
          <w:bCs w:val="0"/>
          <w:i w:val="0"/>
          <w:iCs w:val="0"/>
          <w:sz w:val="24"/>
          <w:szCs w:val="24"/>
          <w:highlight w:val="none"/>
        </w:rPr>
        <w:t xml:space="preserve">área de interesse.Vale ressaltar tamb</w:t>
      </w:r>
      <w:r>
        <w:rPr>
          <w:rFonts w:ascii="Times New Roman" w:hAnsi="Times New Roman" w:eastAsia="Times New Roman" w:cs="Times New Roman"/>
          <w:b w:val="0"/>
          <w:bCs w:val="0"/>
          <w:i w:val="0"/>
          <w:iCs w:val="0"/>
          <w:sz w:val="24"/>
          <w:szCs w:val="24"/>
          <w:highlight w:val="none"/>
        </w:rPr>
        <w:t xml:space="preserve">ém que,</w:t>
      </w:r>
      <w:r>
        <w:rPr>
          <w:rFonts w:ascii="Times New Roman" w:hAnsi="Times New Roman" w:eastAsia="Times New Roman" w:cs="Times New Roman"/>
          <w:b w:val="0"/>
          <w:bCs w:val="0"/>
          <w:i w:val="0"/>
          <w:iCs w:val="0"/>
          <w:sz w:val="24"/>
          <w:szCs w:val="24"/>
          <w:highlight w:val="none"/>
        </w:rPr>
        <w:t xml:space="preserve"> a pr</w:t>
      </w:r>
      <w:r>
        <w:rPr>
          <w:rFonts w:ascii="Times New Roman" w:hAnsi="Times New Roman" w:eastAsia="Times New Roman" w:cs="Times New Roman"/>
          <w:b w:val="0"/>
          <w:bCs w:val="0"/>
          <w:i w:val="0"/>
          <w:iCs w:val="0"/>
          <w:sz w:val="24"/>
          <w:szCs w:val="24"/>
          <w:highlight w:val="none"/>
        </w:rPr>
        <w:t xml:space="preserve">ópria Radia afirma ter apenas contribu</w:t>
      </w:r>
      <w:r>
        <w:rPr>
          <w:rFonts w:ascii="Times New Roman" w:hAnsi="Times New Roman" w:eastAsia="Times New Roman" w:cs="Times New Roman"/>
          <w:b w:val="0"/>
          <w:bCs w:val="0"/>
          <w:i w:val="0"/>
          <w:iCs w:val="0"/>
          <w:sz w:val="24"/>
          <w:szCs w:val="24"/>
          <w:highlight w:val="none"/>
        </w:rPr>
        <w:t xml:space="preserve">ído para a criaç</w:t>
      </w:r>
      <w:r>
        <w:rPr>
          <w:rFonts w:ascii="Times New Roman" w:hAnsi="Times New Roman" w:eastAsia="Times New Roman" w:cs="Times New Roman"/>
          <w:b w:val="0"/>
          <w:bCs w:val="0"/>
          <w:i w:val="0"/>
          <w:iCs w:val="0"/>
          <w:sz w:val="24"/>
          <w:szCs w:val="24"/>
          <w:highlight w:val="none"/>
        </w:rPr>
        <w:t xml:space="preserve">ão de uma das ferramentas que comp</w:t>
      </w:r>
      <w:r>
        <w:rPr>
          <w:rFonts w:ascii="Times New Roman" w:hAnsi="Times New Roman" w:eastAsia="Times New Roman" w:cs="Times New Roman"/>
          <w:b w:val="0"/>
          <w:bCs w:val="0"/>
          <w:i w:val="0"/>
          <w:iCs w:val="0"/>
          <w:sz w:val="24"/>
          <w:szCs w:val="24"/>
          <w:highlight w:val="none"/>
        </w:rPr>
        <w:t xml:space="preserve">õe a Internet mas que n</w:t>
      </w:r>
      <w:r>
        <w:rPr>
          <w:rFonts w:ascii="Times New Roman" w:hAnsi="Times New Roman" w:eastAsia="Times New Roman" w:cs="Times New Roman"/>
          <w:b w:val="0"/>
          <w:bCs w:val="0"/>
          <w:i w:val="0"/>
          <w:iCs w:val="0"/>
          <w:sz w:val="24"/>
          <w:szCs w:val="24"/>
          <w:highlight w:val="none"/>
        </w:rPr>
        <w:t xml:space="preserve">ão concorda com o termo que a atribuem de “M</w:t>
      </w:r>
      <w:r>
        <w:rPr>
          <w:rFonts w:ascii="Times New Roman" w:hAnsi="Times New Roman" w:eastAsia="Times New Roman" w:cs="Times New Roman"/>
          <w:b w:val="0"/>
          <w:bCs w:val="0"/>
          <w:i w:val="0"/>
          <w:iCs w:val="0"/>
          <w:sz w:val="24"/>
          <w:szCs w:val="24"/>
          <w:highlight w:val="none"/>
        </w:rPr>
        <w:t xml:space="preserve">ãe da Internet” (Torres, 2015)</w:t>
      </w:r>
      <w:r>
        <w:rPr>
          <w:rFonts w:ascii="Times New Roman" w:hAnsi="Times New Roman" w:eastAsia="Times New Roman" w:cs="Times New Roman"/>
          <w:b w:val="0"/>
          <w:bCs w:val="0"/>
          <w:i w:val="0"/>
          <w:iCs w:val="0"/>
          <w:sz w:val="24"/>
          <w:szCs w:val="24"/>
          <w:highlight w:val="none"/>
        </w:rPr>
        <w:t xml:space="preserve">.</w:t>
      </w:r>
      <w:r>
        <w:rPr>
          <w:rFonts w:ascii="Times New Roman" w:hAnsi="Times New Roman" w:eastAsia="Times New Roman" w:cs="Times New Roman"/>
          <w:b w:val="0"/>
          <w:bCs w:val="0"/>
          <w:i w:val="0"/>
          <w:sz w:val="24"/>
          <w:szCs w:val="24"/>
          <w:highlight w:val="none"/>
        </w:rPr>
      </w:r>
      <w:r>
        <w:rPr>
          <w:rFonts w:ascii="Times New Roman" w:hAnsi="Times New Roman" w:eastAsia="Times New Roman" w:cs="Times New Roman"/>
          <w:b w:val="0"/>
          <w:bCs w:val="0"/>
          <w:i w:val="0"/>
          <w:sz w:val="24"/>
          <w:szCs w:val="24"/>
          <w:highlight w:val="none"/>
        </w:rPr>
      </w:r>
    </w:p>
    <w:p>
      <w:pPr>
        <w:pBdr/>
        <w:shd w:val="nil" w:color="000000"/>
        <w:spacing w:line="360" w:lineRule="auto"/>
        <w:ind w:firstLine="708"/>
        <w:jc w:val="both"/>
        <w:rPr>
          <w:rFonts w:ascii="Times New Roman" w:hAnsi="Times New Roman" w:eastAsia="Times New Roman" w:cs="Times New Roman"/>
          <w:b w:val="0"/>
          <w:bCs w:val="0"/>
          <w:i w:val="0"/>
          <w:sz w:val="24"/>
          <w:szCs w:val="24"/>
          <w:highlight w:val="none"/>
        </w:rPr>
      </w:pPr>
      <w:r>
        <w:rPr>
          <w:rFonts w:ascii="Times New Roman" w:hAnsi="Times New Roman" w:eastAsia="Times New Roman" w:cs="Times New Roman"/>
          <w:b w:val="0"/>
          <w:bCs w:val="0"/>
          <w:i w:val="0"/>
          <w:iCs w:val="0"/>
          <w:sz w:val="24"/>
          <w:szCs w:val="24"/>
          <w:highlight w:val="none"/>
        </w:rPr>
        <w:t xml:space="preserve">A pr</w:t>
      </w:r>
      <w:r>
        <w:rPr>
          <w:rFonts w:ascii="Times New Roman" w:hAnsi="Times New Roman" w:eastAsia="Times New Roman" w:cs="Times New Roman"/>
          <w:b w:val="0"/>
          <w:bCs w:val="0"/>
          <w:i w:val="0"/>
          <w:iCs w:val="0"/>
          <w:sz w:val="24"/>
          <w:szCs w:val="24"/>
          <w:highlight w:val="none"/>
        </w:rPr>
        <w:t xml:space="preserve">ópria cientista da computaç</w:t>
      </w:r>
      <w:r>
        <w:rPr>
          <w:rFonts w:ascii="Times New Roman" w:hAnsi="Times New Roman" w:eastAsia="Times New Roman" w:cs="Times New Roman"/>
          <w:b w:val="0"/>
          <w:bCs w:val="0"/>
          <w:i w:val="0"/>
          <w:iCs w:val="0"/>
          <w:sz w:val="24"/>
          <w:szCs w:val="24"/>
          <w:highlight w:val="none"/>
        </w:rPr>
        <w:t xml:space="preserve">ão tem ainda relfex</w:t>
      </w:r>
      <w:r>
        <w:rPr>
          <w:rFonts w:ascii="Times New Roman" w:hAnsi="Times New Roman" w:eastAsia="Times New Roman" w:cs="Times New Roman"/>
          <w:b w:val="0"/>
          <w:bCs w:val="0"/>
          <w:i w:val="0"/>
          <w:iCs w:val="0"/>
          <w:sz w:val="24"/>
          <w:szCs w:val="24"/>
          <w:highlight w:val="none"/>
        </w:rPr>
        <w:t xml:space="preserve">ões sobre como a tecnologia deve servir as pessoas. Em uma entrevista para o jornal O Globo, ela diz sobre como </w:t>
      </w:r>
      <w:r>
        <w:rPr>
          <w:rFonts w:ascii="Times New Roman" w:hAnsi="Times New Roman" w:eastAsia="Times New Roman" w:cs="Times New Roman"/>
          <w:b w:val="0"/>
          <w:bCs w:val="0"/>
          <w:i w:val="0"/>
          <w:iCs w:val="0"/>
          <w:sz w:val="24"/>
          <w:szCs w:val="24"/>
          <w:highlight w:val="none"/>
        </w:rPr>
        <w:t xml:space="preserve">é do interesse dela descomplicar as coisas. O protocolo STP, fundamental para o desenvolvimento da Internet como a gente conhece nos dias atuais, atuou nesse sentido. Seus escritos sobre tecnologia tamb</w:t>
      </w:r>
      <w:r>
        <w:rPr>
          <w:rFonts w:ascii="Times New Roman" w:hAnsi="Times New Roman" w:eastAsia="Times New Roman" w:cs="Times New Roman"/>
          <w:b w:val="0"/>
          <w:bCs w:val="0"/>
          <w:i w:val="0"/>
          <w:iCs w:val="0"/>
          <w:sz w:val="24"/>
          <w:szCs w:val="24"/>
          <w:highlight w:val="none"/>
        </w:rPr>
        <w:t xml:space="preserve">ém costumam carregar essa facilidade no entendimento, exemplo disso </w:t>
      </w:r>
      <w:r>
        <w:rPr>
          <w:rFonts w:ascii="Times New Roman" w:hAnsi="Times New Roman" w:eastAsia="Times New Roman" w:cs="Times New Roman"/>
          <w:b w:val="0"/>
          <w:bCs w:val="0"/>
          <w:i w:val="0"/>
          <w:iCs w:val="0"/>
          <w:sz w:val="24"/>
          <w:szCs w:val="24"/>
          <w:highlight w:val="none"/>
        </w:rPr>
        <w:t xml:space="preserve">é o poema acima </w:t>
      </w:r>
      <w:r>
        <w:rPr>
          <w:rFonts w:ascii="Times New Roman" w:hAnsi="Times New Roman" w:eastAsia="Times New Roman" w:cs="Times New Roman"/>
          <w:b w:val="0"/>
          <w:bCs w:val="0"/>
          <w:i w:val="0"/>
          <w:iCs w:val="0"/>
          <w:sz w:val="24"/>
          <w:szCs w:val="24"/>
          <w:highlight w:val="none"/>
        </w:rPr>
        <w:t xml:space="preserve">(Torres, 2015)</w:t>
      </w:r>
      <w:r>
        <w:rPr>
          <w:rFonts w:ascii="Times New Roman" w:hAnsi="Times New Roman" w:eastAsia="Times New Roman" w:cs="Times New Roman"/>
          <w:b w:val="0"/>
          <w:bCs w:val="0"/>
          <w:i w:val="0"/>
          <w:iCs w:val="0"/>
          <w:sz w:val="24"/>
          <w:szCs w:val="24"/>
          <w:highlight w:val="none"/>
        </w:rPr>
        <w:t xml:space="preserve">.</w:t>
      </w:r>
      <w:r>
        <w:rPr>
          <w:rFonts w:ascii="Times New Roman" w:hAnsi="Times New Roman" w:eastAsia="Times New Roman" w:cs="Times New Roman"/>
          <w:b w:val="0"/>
          <w:bCs w:val="0"/>
          <w:i w:val="0"/>
          <w:sz w:val="24"/>
          <w:szCs w:val="24"/>
          <w:highlight w:val="none"/>
        </w:rPr>
      </w:r>
      <w:r>
        <w:rPr>
          <w:rFonts w:ascii="Times New Roman" w:hAnsi="Times New Roman" w:eastAsia="Times New Roman" w:cs="Times New Roman"/>
          <w:b w:val="0"/>
          <w:bCs w:val="0"/>
          <w:i w:val="0"/>
          <w:sz w:val="24"/>
          <w:szCs w:val="24"/>
          <w:highlight w:val="none"/>
        </w:rPr>
      </w:r>
    </w:p>
    <w:p>
      <w:pPr>
        <w:pBdr/>
        <w:shd w:val="nil" w:color="000000"/>
        <w:spacing w:line="360" w:lineRule="auto"/>
        <w:ind w:right="0" w:firstLine="0" w:left="0"/>
        <w:jc w:val="center"/>
        <w:rPr>
          <w:rFonts w:ascii="Times New Roman" w:hAnsi="Times New Roman" w:eastAsia="Times New Roman" w:cs="Times New Roman"/>
          <w:b w:val="0"/>
          <w:bCs w:val="0"/>
          <w:i w:val="0"/>
          <w:sz w:val="24"/>
          <w:szCs w:val="24"/>
          <w:highlight w:val="none"/>
        </w:rPr>
      </w:pPr>
      <w:r>
        <w:rPr>
          <w:highlight w:val="none"/>
        </w:rPr>
      </w:r>
      <w:r>
        <mc:AlternateContent>
          <mc:Choice Requires="wpg">
            <w:drawing>
              <wp:anchor xmlns:wp="http://schemas.openxmlformats.org/drawingml/2006/wordprocessingDrawing" xmlns:wp14="http://schemas.microsoft.com/office/word/2010/wordprocessingDrawing" distT="0" distB="0" distL="115200" distR="115200" simplePos="0" relativeHeight="165888" behindDoc="0" locked="0" layoutInCell="1" allowOverlap="1">
                <wp:simplePos x="0" y="0"/>
                <wp:positionH relativeFrom="margin">
                  <wp:align>center</wp:align>
                </wp:positionH>
                <wp:positionV relativeFrom="paragraph">
                  <wp:posOffset>215405</wp:posOffset>
                </wp:positionV>
                <wp:extent cx="3441282" cy="2209800"/>
                <wp:effectExtent l="0" t="0" r="0" b="0"/>
                <wp:wrapSquare wrapText="bothSides"/>
                <wp:docPr id="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11870" name=""/>
                        <pic:cNvPicPr>
                          <a:picLocks noChangeAspect="1"/>
                        </pic:cNvPicPr>
                        <pic:nvPr/>
                      </pic:nvPicPr>
                      <pic:blipFill>
                        <a:blip r:embed="rId44"/>
                        <a:srcRect l="15867" t="5727" r="7093" b="0"/>
                        <a:stretch/>
                      </pic:blipFill>
                      <pic:spPr bwMode="auto">
                        <a:xfrm flipH="0" flipV="0">
                          <a:off x="0" y="0"/>
                          <a:ext cx="3441282" cy="2209799"/>
                        </a:xfrm>
                        <a:prstGeom prst="rect">
                          <a:avLst/>
                        </a:prstGeom>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2" o:spid="_x0000_s32" type="#_x0000_t75" style="position:absolute;z-index:165888;o:allowoverlap:true;o:allowincell:true;mso-position-horizontal-relative:margin;mso-position-horizontal:center;mso-position-vertical-relative:text;margin-top:16.96pt;mso-position-vertical:absolute;width:270.97pt;height:174.00pt;mso-wrap-distance-left:9.07pt;mso-wrap-distance-top:0.00pt;mso-wrap-distance-right:9.07pt;mso-wrap-distance-bottom:0.00pt;z-index:1;" stroked="false">
                <w10:wrap type="square"/>
                <v:imagedata r:id="rId44" o:title=""/>
                <o:lock v:ext="edit" rotation="t"/>
              </v:shape>
            </w:pict>
          </mc:Fallback>
        </mc:AlternateContent>
      </w:r>
      <w:r>
        <w:rPr>
          <w:rFonts w:ascii="Times New Roman" w:hAnsi="Times New Roman" w:eastAsia="Times New Roman" w:cs="Times New Roman"/>
          <w:b/>
          <w:bCs/>
          <w:i w:val="0"/>
          <w:iCs w:val="0"/>
          <w:sz w:val="20"/>
          <w:szCs w:val="20"/>
          <w:highlight w:val="none"/>
        </w:rPr>
        <w:t xml:space="preserve">Figura 32</w:t>
      </w:r>
      <w:r>
        <w:rPr>
          <w:rFonts w:ascii="Times New Roman" w:hAnsi="Times New Roman" w:eastAsia="Times New Roman" w:cs="Times New Roman"/>
          <w:b w:val="0"/>
          <w:bCs w:val="0"/>
          <w:i w:val="0"/>
          <w:iCs w:val="0"/>
          <w:sz w:val="20"/>
          <w:szCs w:val="20"/>
          <w:highlight w:val="none"/>
        </w:rPr>
        <w:t xml:space="preserve"> – </w:t>
      </w:r>
      <w:r>
        <w:rPr>
          <w:rFonts w:ascii="Times New Roman" w:hAnsi="Times New Roman" w:eastAsia="Times New Roman" w:cs="Times New Roman"/>
          <w:b w:val="0"/>
          <w:bCs w:val="0"/>
          <w:i w:val="0"/>
          <w:iCs w:val="0"/>
          <w:sz w:val="20"/>
          <w:szCs w:val="20"/>
          <w:highlight w:val="none"/>
        </w:rPr>
        <w:t xml:space="preserve">Radia Perlman recebendo o pr</w:t>
      </w:r>
      <w:r>
        <w:rPr>
          <w:rFonts w:ascii="Times New Roman" w:hAnsi="Times New Roman" w:eastAsia="Times New Roman" w:cs="Times New Roman"/>
          <w:b w:val="0"/>
          <w:bCs w:val="0"/>
          <w:i w:val="0"/>
          <w:iCs w:val="0"/>
          <w:sz w:val="20"/>
          <w:szCs w:val="20"/>
          <w:highlight w:val="none"/>
        </w:rPr>
        <w:t xml:space="preserve">êmio Internet Hall of Fame, 2014</w:t>
      </w:r>
      <w:r>
        <w:rPr>
          <w:rFonts w:ascii="Times New Roman" w:hAnsi="Times New Roman" w:eastAsia="Times New Roman" w:cs="Times New Roman"/>
          <w:b w:val="0"/>
          <w:bCs w:val="0"/>
          <w:i w:val="0"/>
          <w:sz w:val="24"/>
          <w:szCs w:val="24"/>
          <w:highlight w:val="none"/>
        </w:rPr>
      </w:r>
      <w:r>
        <w:rPr>
          <w:rFonts w:ascii="Times New Roman" w:hAnsi="Times New Roman" w:eastAsia="Times New Roman" w:cs="Times New Roman"/>
          <w:b w:val="0"/>
          <w:bCs w:val="0"/>
          <w:i w:val="0"/>
          <w:sz w:val="24"/>
          <w:szCs w:val="24"/>
          <w:highlight w:val="none"/>
        </w:rPr>
      </w:r>
    </w:p>
    <w:p>
      <w:pPr>
        <w:pBdr/>
        <w:shd w:val="nil" w:color="000000"/>
        <w:spacing w:line="360" w:lineRule="auto"/>
        <w:ind w:firstLine="708"/>
        <w:jc w:val="center"/>
        <w:rPr>
          <w:highlight w:val="none"/>
        </w:rPr>
      </w:pPr>
      <w:r>
        <w:rPr>
          <w:highlight w:val="none"/>
        </w:rPr>
      </w:r>
      <w:r>
        <w:rPr>
          <w:highlight w:val="none"/>
        </w:rPr>
      </w:r>
      <w:r>
        <w:rPr>
          <w:highlight w:val="none"/>
        </w:rPr>
      </w:r>
    </w:p>
    <w:p>
      <w:pPr>
        <w:pBdr/>
        <w:shd w:val="nil" w:color="000000"/>
        <w:spacing w:line="360" w:lineRule="auto"/>
        <w:ind w:firstLine="708"/>
        <w:jc w:val="center"/>
        <w:rPr>
          <w:highlight w:val="none"/>
        </w:rPr>
      </w:pPr>
      <w:r>
        <w:rPr>
          <w:highlight w:val="none"/>
        </w:rPr>
      </w:r>
      <w:r>
        <w:rPr>
          <w:highlight w:val="none"/>
        </w:rPr>
      </w:r>
      <w:r>
        <w:rPr>
          <w:highlight w:val="none"/>
        </w:rPr>
      </w:r>
    </w:p>
    <w:p>
      <w:pPr>
        <w:pBdr/>
        <w:shd w:val="nil" w:color="000000"/>
        <w:spacing w:line="360" w:lineRule="auto"/>
        <w:ind w:firstLine="708"/>
        <w:jc w:val="center"/>
        <w:rPr>
          <w:highlight w:val="none"/>
        </w:rPr>
      </w:pPr>
      <w:r>
        <w:rPr>
          <w:highlight w:val="none"/>
        </w:rPr>
      </w:r>
      <w:r>
        <w:rPr>
          <w:highlight w:val="none"/>
        </w:rPr>
      </w:r>
      <w:r>
        <w:rPr>
          <w:highlight w:val="none"/>
        </w:rPr>
      </w:r>
    </w:p>
    <w:p>
      <w:pPr>
        <w:pBdr/>
        <w:shd w:val="nil" w:color="000000"/>
        <w:spacing w:line="360" w:lineRule="auto"/>
        <w:ind w:firstLine="708"/>
        <w:jc w:val="center"/>
        <w:rPr>
          <w:highlight w:val="none"/>
        </w:rPr>
      </w:pPr>
      <w:r>
        <w:rPr>
          <w:highlight w:val="none"/>
        </w:rPr>
      </w:r>
      <w:r>
        <w:rPr>
          <w:highlight w:val="none"/>
        </w:rPr>
      </w:r>
      <w:r>
        <w:rPr>
          <w:highlight w:val="none"/>
        </w:rPr>
      </w:r>
    </w:p>
    <w:p>
      <w:pPr>
        <w:pBdr/>
        <w:shd w:val="nil" w:color="000000"/>
        <w:spacing w:line="360" w:lineRule="auto"/>
        <w:ind w:firstLine="0"/>
        <w:jc w:val="left"/>
        <w:rPr>
          <w:highlight w:val="none"/>
        </w:rPr>
      </w:pPr>
      <w:r>
        <w:rPr>
          <w:highlight w:val="none"/>
        </w:rPr>
      </w:r>
      <w:r>
        <w:rPr>
          <w:highlight w:val="none"/>
        </w:rPr>
      </w:r>
      <w:r>
        <w:rPr>
          <w:highlight w:val="none"/>
        </w:rPr>
      </w:r>
    </w:p>
    <w:p>
      <w:pPr>
        <w:pBdr/>
        <w:shd w:val="nil" w:color="000000"/>
        <w:spacing w:line="360" w:lineRule="auto"/>
        <w:ind w:firstLine="0"/>
        <w:jc w:val="left"/>
        <w:rPr>
          <w:highlight w:val="none"/>
        </w:rPr>
      </w:pPr>
      <w:r>
        <w:rPr>
          <w:highlight w:val="none"/>
        </w:rPr>
      </w:r>
      <w:r>
        <w:rPr>
          <w:highlight w:val="none"/>
        </w:rPr>
      </w:r>
      <w:r>
        <w:rPr>
          <w:highlight w:val="none"/>
        </w:rPr>
      </w:r>
    </w:p>
    <w:p>
      <w:pPr>
        <w:pBdr/>
        <w:spacing w:line="360" w:lineRule="auto"/>
        <w:ind/>
        <w:jc w:val="center"/>
        <w:rPr>
          <w:sz w:val="18"/>
          <w:szCs w:val="18"/>
          <w:highlight w:val="none"/>
        </w:rPr>
      </w:pPr>
      <w:r>
        <w:rPr>
          <w:rFonts w:ascii="Times New Roman" w:hAnsi="Times New Roman" w:eastAsia="Times New Roman" w:cs="Times New Roman"/>
          <w:b w:val="0"/>
          <w:bCs w:val="0"/>
          <w:i w:val="0"/>
          <w:iCs w:val="0"/>
          <w:sz w:val="20"/>
          <w:szCs w:val="20"/>
          <w:highlight w:val="none"/>
        </w:rPr>
        <w:t xml:space="preserve">Fonte: Projeto Lua, 2024</w:t>
      </w:r>
      <w:r>
        <w:rPr>
          <w:sz w:val="18"/>
          <w:szCs w:val="18"/>
          <w:highlight w:val="none"/>
        </w:rPr>
      </w:r>
      <w:r>
        <w:rPr>
          <w:sz w:val="18"/>
          <w:szCs w:val="18"/>
          <w:highlight w:val="none"/>
        </w:rPr>
      </w:r>
    </w:p>
    <w:p>
      <w:pPr>
        <w:pStyle w:val="895"/>
        <w:pBdr/>
        <w:spacing/>
        <w:ind/>
        <w:rPr>
          <w:rFonts w:ascii="Times New Roman" w:hAnsi="Times New Roman" w:eastAsia="Times New Roman" w:cs="Times New Roman"/>
          <w:b/>
          <w:bCs/>
          <w:i w:val="0"/>
          <w:sz w:val="24"/>
          <w:szCs w:val="24"/>
          <w:highlight w:val="none"/>
        </w:rPr>
      </w:pPr>
      <w:r/>
      <w:bookmarkStart w:id="19" w:name="_Toc19"/>
      <w:r>
        <w:rPr>
          <w:rFonts w:ascii="Times New Roman" w:hAnsi="Times New Roman" w:eastAsia="Times New Roman" w:cs="Times New Roman"/>
          <w:b/>
          <w:bCs/>
          <w:i w:val="0"/>
          <w:iCs w:val="0"/>
          <w:sz w:val="24"/>
          <w:szCs w:val="24"/>
          <w:highlight w:val="none"/>
        </w:rPr>
        <w:t xml:space="preserve">1.1.18 Margareth Heafield Hamilton</w:t>
      </w:r>
      <w:bookmarkEnd w:id="19"/>
      <w:r>
        <w:rPr>
          <w:rFonts w:ascii="Times New Roman" w:hAnsi="Times New Roman" w:eastAsia="Times New Roman" w:cs="Times New Roman"/>
          <w:b/>
          <w:bCs/>
          <w:i w:val="0"/>
          <w:sz w:val="24"/>
          <w:szCs w:val="24"/>
          <w:highlight w:val="none"/>
        </w:rPr>
      </w:r>
      <w:r>
        <w:rPr>
          <w:rFonts w:ascii="Times New Roman" w:hAnsi="Times New Roman" w:eastAsia="Times New Roman" w:cs="Times New Roman"/>
          <w:b/>
          <w:bCs/>
          <w:i w:val="0"/>
          <w:sz w:val="24"/>
          <w:szCs w:val="24"/>
          <w:highlight w:val="none"/>
        </w:rPr>
      </w:r>
    </w:p>
    <w:p>
      <w:pPr>
        <w:pBdr/>
        <w:spacing w:line="360" w:lineRule="auto"/>
        <w:ind/>
        <w:jc w:val="both"/>
        <w:rPr>
          <w:rFonts w:ascii="Times New Roman" w:hAnsi="Times New Roman" w:eastAsia="Times New Roman" w:cs="Times New Roman"/>
          <w:bCs w:val="0"/>
          <w:i w:val="0"/>
          <w:sz w:val="24"/>
          <w:szCs w:val="24"/>
          <w:highlight w:val="none"/>
        </w:rPr>
      </w:pPr>
      <w:r>
        <w:tab/>
      </w:r>
      <w:r>
        <w:rPr>
          <w:rFonts w:ascii="Times New Roman" w:hAnsi="Times New Roman" w:eastAsia="Times New Roman" w:cs="Times New Roman"/>
          <w:sz w:val="24"/>
          <w:szCs w:val="24"/>
        </w:rPr>
        <w:t xml:space="preserve">Foi uma cientista da computaç</w:t>
      </w:r>
      <w:r>
        <w:rPr>
          <w:rFonts w:ascii="Times New Roman" w:hAnsi="Times New Roman" w:eastAsia="Times New Roman" w:cs="Times New Roman"/>
          <w:sz w:val="24"/>
          <w:szCs w:val="24"/>
        </w:rPr>
        <w:t xml:space="preserve">ão e matem</w:t>
      </w:r>
      <w:r>
        <w:rPr>
          <w:rFonts w:ascii="Times New Roman" w:hAnsi="Times New Roman" w:eastAsia="Times New Roman" w:cs="Times New Roman"/>
          <w:sz w:val="24"/>
          <w:szCs w:val="24"/>
        </w:rPr>
        <w:t xml:space="preserve">ática muito importante para a hist</w:t>
      </w:r>
      <w:r>
        <w:rPr>
          <w:rFonts w:ascii="Times New Roman" w:hAnsi="Times New Roman" w:eastAsia="Times New Roman" w:cs="Times New Roman"/>
          <w:sz w:val="24"/>
          <w:szCs w:val="24"/>
        </w:rPr>
        <w:t xml:space="preserve">ória dos Estados Unidos, muito associado ao seu desenvolvimento do </w:t>
      </w:r>
      <w:r>
        <w:rPr>
          <w:rFonts w:ascii="Times New Roman" w:hAnsi="Times New Roman" w:eastAsia="Times New Roman" w:cs="Times New Roman"/>
          <w:i/>
          <w:iCs/>
          <w:sz w:val="24"/>
          <w:szCs w:val="24"/>
        </w:rPr>
        <w:t xml:space="preserve">software</w:t>
      </w:r>
      <w:r>
        <w:rPr>
          <w:rFonts w:ascii="Times New Roman" w:hAnsi="Times New Roman" w:eastAsia="Times New Roman" w:cs="Times New Roman"/>
          <w:i/>
          <w:iCs/>
          <w:sz w:val="24"/>
          <w:szCs w:val="24"/>
        </w:rPr>
        <w:t xml:space="preserve"> – Apollo Guidance Computer </w:t>
      </w:r>
      <w:r>
        <w:rPr>
          <w:rFonts w:ascii="Times New Roman" w:hAnsi="Times New Roman" w:eastAsia="Times New Roman" w:cs="Times New Roman"/>
          <w:i w:val="0"/>
          <w:iCs w:val="0"/>
          <w:sz w:val="24"/>
          <w:szCs w:val="24"/>
        </w:rPr>
        <w:t xml:space="preserve">(AGC)</w:t>
      </w:r>
      <w:r>
        <w:rPr>
          <w:rFonts w:ascii="Times New Roman" w:hAnsi="Times New Roman" w:eastAsia="Times New Roman" w:cs="Times New Roman"/>
          <w:i/>
          <w:iCs/>
          <w:sz w:val="24"/>
          <w:szCs w:val="24"/>
        </w:rPr>
        <w:t xml:space="preserve">, </w:t>
      </w:r>
      <w:r>
        <w:rPr>
          <w:rFonts w:ascii="Times New Roman" w:hAnsi="Times New Roman" w:eastAsia="Times New Roman" w:cs="Times New Roman"/>
          <w:i w:val="0"/>
          <w:iCs w:val="0"/>
          <w:sz w:val="24"/>
          <w:szCs w:val="24"/>
        </w:rPr>
        <w:t xml:space="preserve">que foi </w:t>
      </w:r>
      <w:r>
        <w:rPr>
          <w:rFonts w:ascii="Times New Roman" w:hAnsi="Times New Roman" w:eastAsia="Times New Roman" w:cs="Times New Roman"/>
          <w:i w:val="0"/>
          <w:iCs w:val="0"/>
          <w:sz w:val="24"/>
          <w:szCs w:val="24"/>
        </w:rPr>
        <w:t xml:space="preserve">respons</w:t>
      </w:r>
      <w:r>
        <w:rPr>
          <w:rFonts w:ascii="Times New Roman" w:hAnsi="Times New Roman" w:eastAsia="Times New Roman" w:cs="Times New Roman"/>
          <w:i w:val="0"/>
          <w:iCs w:val="0"/>
          <w:sz w:val="24"/>
          <w:szCs w:val="24"/>
        </w:rPr>
        <w:t xml:space="preserve">ável por levar o Apollo 11 </w:t>
      </w:r>
      <w:r>
        <w:rPr>
          <w:rFonts w:ascii="Times New Roman" w:hAnsi="Times New Roman" w:eastAsia="Times New Roman" w:cs="Times New Roman"/>
          <w:i w:val="0"/>
          <w:iCs w:val="0"/>
          <w:sz w:val="24"/>
          <w:szCs w:val="24"/>
        </w:rPr>
        <w:t xml:space="preserve">à lua e fazer um pouso bem sucedido. Vale ressaltar que qualquer nova descoberta costuma estar acompanhada de anos de estudo e coloaboraç</w:t>
      </w:r>
      <w:r>
        <w:rPr>
          <w:rFonts w:ascii="Times New Roman" w:hAnsi="Times New Roman" w:eastAsia="Times New Roman" w:cs="Times New Roman"/>
          <w:i w:val="0"/>
          <w:iCs w:val="0"/>
          <w:sz w:val="24"/>
          <w:szCs w:val="24"/>
        </w:rPr>
        <w:t xml:space="preserve">ão entre v</w:t>
      </w:r>
      <w:r>
        <w:rPr>
          <w:rFonts w:ascii="Times New Roman" w:hAnsi="Times New Roman" w:eastAsia="Times New Roman" w:cs="Times New Roman"/>
          <w:i w:val="0"/>
          <w:iCs w:val="0"/>
          <w:sz w:val="24"/>
          <w:szCs w:val="24"/>
        </w:rPr>
        <w:t xml:space="preserve">ários indiv</w:t>
      </w:r>
      <w:r>
        <w:rPr>
          <w:rFonts w:ascii="Times New Roman" w:hAnsi="Times New Roman" w:eastAsia="Times New Roman" w:cs="Times New Roman"/>
          <w:i w:val="0"/>
          <w:iCs w:val="0"/>
          <w:sz w:val="24"/>
          <w:szCs w:val="24"/>
        </w:rPr>
        <w:t xml:space="preserve">íduos (Souza, 2021).</w:t>
        <w:tab/>
      </w:r>
      <w:r>
        <w:rPr>
          <w:rFonts w:ascii="Times New Roman" w:hAnsi="Times New Roman" w:eastAsia="Times New Roman" w:cs="Times New Roman"/>
          <w:bCs w:val="0"/>
          <w:i w:val="0"/>
          <w:sz w:val="24"/>
          <w:szCs w:val="24"/>
          <w:highlight w:val="none"/>
        </w:rPr>
      </w:r>
      <w:r>
        <w:rPr>
          <w:rFonts w:ascii="Times New Roman" w:hAnsi="Times New Roman" w:eastAsia="Times New Roman" w:cs="Times New Roman"/>
          <w:bCs w:val="0"/>
          <w:i w:val="0"/>
          <w:sz w:val="24"/>
          <w:szCs w:val="24"/>
          <w:highlight w:val="none"/>
        </w:rPr>
      </w:r>
    </w:p>
    <w:p>
      <w:pPr>
        <w:pBdr/>
        <w:spacing w:line="360" w:lineRule="auto"/>
        <w:ind/>
        <w:jc w:val="both"/>
        <w:rPr>
          <w:rFonts w:ascii="Times New Roman" w:hAnsi="Times New Roman" w:eastAsia="Times New Roman" w:cs="Times New Roman"/>
          <w:bCs w:val="0"/>
          <w:i w:val="0"/>
          <w:sz w:val="24"/>
          <w:szCs w:val="24"/>
          <w:highlight w:val="none"/>
        </w:rPr>
      </w:pPr>
      <w:r>
        <w:rPr>
          <w:rFonts w:ascii="Times New Roman" w:hAnsi="Times New Roman" w:eastAsia="Times New Roman" w:cs="Times New Roman"/>
          <w:i w:val="0"/>
          <w:iCs w:val="0"/>
          <w:sz w:val="24"/>
          <w:szCs w:val="24"/>
          <w:highlight w:val="none"/>
        </w:rPr>
      </w:r>
      <w:r>
        <w:rPr>
          <w:rFonts w:ascii="Times New Roman" w:hAnsi="Times New Roman" w:eastAsia="Times New Roman" w:cs="Times New Roman"/>
          <w:i w:val="0"/>
          <w:iCs w:val="0"/>
          <w:sz w:val="24"/>
          <w:szCs w:val="24"/>
          <w:highlight w:val="none"/>
        </w:rPr>
        <w:tab/>
        <w:t xml:space="preserve">Antes de produzir o seu feito mais reconhecido, ela chegou a dar aulas de matem</w:t>
      </w:r>
      <w:r>
        <w:rPr>
          <w:rFonts w:ascii="Times New Roman" w:hAnsi="Times New Roman" w:eastAsia="Times New Roman" w:cs="Times New Roman"/>
          <w:i w:val="0"/>
          <w:iCs w:val="0"/>
          <w:sz w:val="24"/>
          <w:szCs w:val="24"/>
          <w:highlight w:val="none"/>
        </w:rPr>
        <w:t xml:space="preserve">ática no ensino m</w:t>
      </w:r>
      <w:r>
        <w:rPr>
          <w:rFonts w:ascii="Times New Roman" w:hAnsi="Times New Roman" w:eastAsia="Times New Roman" w:cs="Times New Roman"/>
          <w:i w:val="0"/>
          <w:iCs w:val="0"/>
          <w:sz w:val="24"/>
          <w:szCs w:val="24"/>
          <w:highlight w:val="none"/>
        </w:rPr>
        <w:t xml:space="preserve">édio, e colaborar em um projeto de prediç</w:t>
      </w:r>
      <w:r>
        <w:rPr>
          <w:rFonts w:ascii="Times New Roman" w:hAnsi="Times New Roman" w:eastAsia="Times New Roman" w:cs="Times New Roman"/>
          <w:i w:val="0"/>
          <w:iCs w:val="0"/>
          <w:sz w:val="24"/>
          <w:szCs w:val="24"/>
          <w:highlight w:val="none"/>
        </w:rPr>
        <w:t xml:space="preserve">ão climat</w:t>
      </w:r>
      <w:r>
        <w:rPr>
          <w:rFonts w:ascii="Times New Roman" w:hAnsi="Times New Roman" w:eastAsia="Times New Roman" w:cs="Times New Roman"/>
          <w:i w:val="0"/>
          <w:iCs w:val="0"/>
          <w:sz w:val="24"/>
          <w:szCs w:val="24"/>
          <w:highlight w:val="none"/>
        </w:rPr>
        <w:t xml:space="preserve">ol</w:t>
      </w:r>
      <w:r>
        <w:rPr>
          <w:rFonts w:ascii="Times New Roman" w:hAnsi="Times New Roman" w:eastAsia="Times New Roman" w:cs="Times New Roman"/>
          <w:i w:val="0"/>
          <w:iCs w:val="0"/>
          <w:sz w:val="24"/>
          <w:szCs w:val="24"/>
          <w:highlight w:val="none"/>
        </w:rPr>
        <w:t xml:space="preserve">ógica em computadores e para o sistema SAGE (</w:t>
      </w:r>
      <w:r>
        <w:rPr>
          <w:rFonts w:ascii="Times New Roman" w:hAnsi="Times New Roman" w:eastAsia="Times New Roman" w:cs="Times New Roman"/>
          <w:i/>
          <w:iCs/>
          <w:sz w:val="24"/>
          <w:szCs w:val="24"/>
          <w:highlight w:val="none"/>
        </w:rPr>
        <w:t xml:space="preserve">Semi Automatic Ground Environment)</w:t>
      </w:r>
      <w:r>
        <w:rPr>
          <w:rFonts w:ascii="Times New Roman" w:hAnsi="Times New Roman" w:eastAsia="Times New Roman" w:cs="Times New Roman"/>
          <w:i w:val="0"/>
          <w:iCs w:val="0"/>
          <w:sz w:val="24"/>
          <w:szCs w:val="24"/>
          <w:highlight w:val="none"/>
        </w:rPr>
        <w:t xml:space="preserve">, como pode ser observado na figura 33, que foi um sistema de defesa de ataque-a</w:t>
      </w:r>
      <w:r>
        <w:rPr>
          <w:rFonts w:ascii="Times New Roman" w:hAnsi="Times New Roman" w:eastAsia="Times New Roman" w:cs="Times New Roman"/>
          <w:i w:val="0"/>
          <w:iCs w:val="0"/>
          <w:sz w:val="24"/>
          <w:szCs w:val="24"/>
          <w:highlight w:val="none"/>
        </w:rPr>
        <w:t xml:space="preserve">éreo dos Estados Unidos – bastante importante no per</w:t>
      </w:r>
      <w:r>
        <w:rPr>
          <w:rFonts w:ascii="Times New Roman" w:hAnsi="Times New Roman" w:eastAsia="Times New Roman" w:cs="Times New Roman"/>
          <w:i w:val="0"/>
          <w:iCs w:val="0"/>
          <w:sz w:val="24"/>
          <w:szCs w:val="24"/>
          <w:highlight w:val="none"/>
        </w:rPr>
        <w:t xml:space="preserve">íodo de Guerra Fria (Souza, 2021). </w:t>
      </w:r>
      <w:r>
        <w:rPr>
          <w:rFonts w:ascii="Times New Roman" w:hAnsi="Times New Roman" w:eastAsia="Times New Roman" w:cs="Times New Roman"/>
          <w:bCs w:val="0"/>
          <w:i w:val="0"/>
          <w:sz w:val="24"/>
          <w:szCs w:val="24"/>
          <w:highlight w:val="none"/>
        </w:rPr>
      </w:r>
      <w:r>
        <w:rPr>
          <w:rFonts w:ascii="Times New Roman" w:hAnsi="Times New Roman" w:eastAsia="Times New Roman" w:cs="Times New Roman"/>
          <w:bCs w:val="0"/>
          <w:i w:val="0"/>
          <w:sz w:val="24"/>
          <w:szCs w:val="24"/>
          <w:highlight w:val="none"/>
        </w:rPr>
      </w:r>
      <w:r>
        <w:rPr>
          <w:rFonts w:ascii="Times New Roman" w:hAnsi="Times New Roman" w:eastAsia="Times New Roman" w:cs="Times New Roman"/>
          <w:sz w:val="20"/>
          <w:szCs w:val="20"/>
          <w:highlight w:val="none"/>
        </w:rPr>
      </w:r>
      <w:r>
        <w:rPr>
          <w:rFonts w:ascii="Times New Roman" w:hAnsi="Times New Roman" w:eastAsia="Times New Roman" w:cs="Times New Roman"/>
          <w:sz w:val="20"/>
          <w:szCs w:val="20"/>
          <w:highlight w:val="none"/>
        </w:rPr>
      </w:r>
      <w:r>
        <w:rPr>
          <w:rFonts w:ascii="Times New Roman" w:hAnsi="Times New Roman" w:eastAsia="Times New Roman" w:cs="Times New Roman"/>
          <w:sz w:val="20"/>
          <w:szCs w:val="20"/>
          <w:highlight w:val="none"/>
        </w:rPr>
      </w:r>
      <w:r>
        <w:rPr>
          <w:rFonts w:ascii="Times New Roman" w:hAnsi="Times New Roman" w:eastAsia="Times New Roman" w:cs="Times New Roman"/>
          <w:bCs w:val="0"/>
          <w:i w:val="0"/>
          <w:sz w:val="24"/>
          <w:szCs w:val="24"/>
          <w:highlight w:val="none"/>
        </w:rPr>
      </w:r>
      <w:r>
        <w:rPr>
          <w:rFonts w:ascii="Times New Roman" w:hAnsi="Times New Roman" w:eastAsia="Times New Roman" w:cs="Times New Roman"/>
          <w:sz w:val="20"/>
          <w:szCs w:val="20"/>
          <w:highlight w:val="none"/>
        </w:rPr>
      </w:r>
      <w:r>
        <w:rPr>
          <w:rFonts w:ascii="Times New Roman" w:hAnsi="Times New Roman" w:eastAsia="Times New Roman" w:cs="Times New Roman"/>
          <w:sz w:val="20"/>
          <w:szCs w:val="20"/>
          <w:highlight w:val="none"/>
        </w:rPr>
      </w:r>
      <w:r>
        <w:rPr>
          <w:rFonts w:ascii="Times New Roman" w:hAnsi="Times New Roman" w:eastAsia="Times New Roman" w:cs="Times New Roman"/>
          <w:sz w:val="20"/>
          <w:szCs w:val="20"/>
          <w:highlight w:val="none"/>
        </w:rPr>
      </w:r>
      <w:r>
        <w:rPr>
          <w:rFonts w:ascii="Times New Roman" w:hAnsi="Times New Roman" w:eastAsia="Times New Roman" w:cs="Times New Roman"/>
          <w:bCs w:val="0"/>
          <w:i w:val="0"/>
          <w:sz w:val="24"/>
          <w:szCs w:val="24"/>
          <w:highlight w:val="none"/>
        </w:rPr>
      </w:r>
      <w:r>
        <w:rPr>
          <w:rFonts w:ascii="Times New Roman" w:hAnsi="Times New Roman" w:eastAsia="Times New Roman" w:cs="Times New Roman"/>
          <w:sz w:val="20"/>
          <w:szCs w:val="20"/>
          <w:highlight w:val="none"/>
        </w:rPr>
      </w:r>
      <w:r>
        <w:rPr>
          <w:rFonts w:ascii="Times New Roman" w:hAnsi="Times New Roman" w:eastAsia="Times New Roman" w:cs="Times New Roman"/>
          <w:sz w:val="20"/>
          <w:szCs w:val="20"/>
          <w:highlight w:val="none"/>
        </w:rPr>
      </w:r>
      <w:r>
        <w:rPr>
          <w:rFonts w:ascii="Times New Roman" w:hAnsi="Times New Roman" w:eastAsia="Times New Roman" w:cs="Times New Roman"/>
          <w:sz w:val="20"/>
          <w:szCs w:val="20"/>
          <w:highlight w:val="none"/>
        </w:rPr>
      </w:r>
      <w:r>
        <w:rPr>
          <w:rFonts w:ascii="Times New Roman" w:hAnsi="Times New Roman" w:eastAsia="Times New Roman" w:cs="Times New Roman"/>
          <w:bCs w:val="0"/>
          <w:i w:val="0"/>
          <w:sz w:val="24"/>
          <w:szCs w:val="24"/>
          <w:highlight w:val="none"/>
        </w:rPr>
      </w:r>
    </w:p>
    <w:p>
      <w:pPr>
        <w:pBdr/>
        <w:spacing w:line="360" w:lineRule="auto"/>
        <w:ind/>
        <w:jc w:val="both"/>
        <w:rPr>
          <w:rFonts w:ascii="Times New Roman" w:hAnsi="Times New Roman" w:eastAsia="Times New Roman" w:cs="Times New Roman"/>
          <w:sz w:val="20"/>
          <w:szCs w:val="20"/>
          <w:highlight w:val="none"/>
        </w:rPr>
      </w:pPr>
      <w:r>
        <w:rPr>
          <w:rFonts w:ascii="Times New Roman" w:hAnsi="Times New Roman" w:eastAsia="Times New Roman" w:cs="Times New Roman"/>
          <w:bCs w:val="0"/>
          <w:i w:val="0"/>
          <w:sz w:val="24"/>
          <w:szCs w:val="24"/>
          <w:highlight w:val="none"/>
        </w:rPr>
      </w:r>
      <w:r>
        <w:rPr>
          <w:rFonts w:ascii="Times New Roman" w:hAnsi="Times New Roman" w:eastAsia="Times New Roman" w:cs="Times New Roman"/>
          <w:b/>
          <w:bCs/>
          <w:sz w:val="20"/>
          <w:szCs w:val="20"/>
        </w:rPr>
        <w:t xml:space="preserve">Figura 33 </w:t>
      </w:r>
      <w:r>
        <w:rPr>
          <w:rFonts w:ascii="Times New Roman" w:hAnsi="Times New Roman" w:eastAsia="Times New Roman" w:cs="Times New Roman"/>
          <w:sz w:val="20"/>
          <w:szCs w:val="20"/>
        </w:rPr>
        <w:t xml:space="preserve">–  </w:t>
      </w:r>
      <w:r>
        <w:rPr>
          <w:rFonts w:ascii="Times New Roman" w:hAnsi="Times New Roman" w:eastAsia="Times New Roman" w:cs="Times New Roman"/>
          <w:sz w:val="20"/>
          <w:szCs w:val="20"/>
        </w:rPr>
        <w:t xml:space="preserve">Hamilton no Laboratório Lincoln no MIT em 196</w:t>
      </w:r>
      <w:r>
        <mc:AlternateContent>
          <mc:Choice Requires="wpg">
            <w:drawing>
              <wp:anchor xmlns:wp="http://schemas.openxmlformats.org/drawingml/2006/wordprocessingDrawing" xmlns:wp14="http://schemas.microsoft.com/office/word/2010/wordprocessingDrawing" distT="0" distB="0" distL="115200" distR="115200" simplePos="0" relativeHeight="80896" behindDoc="0" locked="0" layoutInCell="1" allowOverlap="1">
                <wp:simplePos x="0" y="0"/>
                <wp:positionH relativeFrom="margin">
                  <wp:align>center</wp:align>
                </wp:positionH>
                <wp:positionV relativeFrom="paragraph">
                  <wp:posOffset>268745</wp:posOffset>
                </wp:positionV>
                <wp:extent cx="3866000" cy="2395353"/>
                <wp:effectExtent l="0" t="0" r="0" b="0"/>
                <wp:wrapSquare wrapText="bothSides"/>
                <wp:docPr id="3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487685" name=""/>
                        <pic:cNvPicPr>
                          <a:picLocks noChangeAspect="1"/>
                        </pic:cNvPicPr>
                        <pic:nvPr/>
                      </pic:nvPicPr>
                      <pic:blipFill>
                        <a:blip r:embed="rId45"/>
                        <a:srcRect l="0" t="17829" r="0" b="0"/>
                        <a:stretch/>
                      </pic:blipFill>
                      <pic:spPr bwMode="auto">
                        <a:xfrm flipH="0" flipV="0">
                          <a:off x="0" y="0"/>
                          <a:ext cx="3865999" cy="2395353"/>
                        </a:xfrm>
                        <a:prstGeom prst="rect">
                          <a:avLst/>
                        </a:prstGeom>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3" o:spid="_x0000_s33" type="#_x0000_t75" style="position:absolute;z-index:80896;o:allowoverlap:true;o:allowincell:true;mso-position-horizontal-relative:margin;mso-position-horizontal:center;mso-position-vertical-relative:text;margin-top:21.16pt;mso-position-vertical:absolute;width:304.41pt;height:188.61pt;mso-wrap-distance-left:9.07pt;mso-wrap-distance-top:0.00pt;mso-wrap-distance-right:9.07pt;mso-wrap-distance-bottom:0.00pt;z-index:1;" stroked="false">
                <w10:wrap type="square"/>
                <v:imagedata r:id="rId45" o:title=""/>
                <o:lock v:ext="edit" rotation="t"/>
              </v:shape>
            </w:pict>
          </mc:Fallback>
        </mc:AlternateContent>
      </w:r>
      <w:r>
        <w:rPr>
          <w:rFonts w:ascii="Times New Roman" w:hAnsi="Times New Roman" w:eastAsia="Times New Roman" w:cs="Times New Roman"/>
          <w:sz w:val="20"/>
          <w:szCs w:val="20"/>
        </w:rPr>
        <w:t xml:space="preserve">2, desenvolvendo o </w:t>
      </w:r>
      <w:r>
        <w:rPr>
          <w:rFonts w:ascii="Times New Roman" w:hAnsi="Times New Roman" w:eastAsia="Times New Roman" w:cs="Times New Roman"/>
          <w:i/>
          <w:iCs/>
          <w:sz w:val="20"/>
          <w:szCs w:val="20"/>
        </w:rPr>
        <w:t xml:space="preserve">software </w:t>
      </w:r>
      <w:r>
        <w:rPr>
          <w:rFonts w:ascii="Times New Roman" w:hAnsi="Times New Roman" w:eastAsia="Times New Roman" w:cs="Times New Roman"/>
          <w:sz w:val="20"/>
          <w:szCs w:val="20"/>
        </w:rPr>
        <w:t xml:space="preserve">do sistema SAGE.</w:t>
      </w:r>
      <w:r>
        <w:rPr>
          <w:rFonts w:ascii="Times New Roman" w:hAnsi="Times New Roman" w:eastAsia="Times New Roman" w:cs="Times New Roman"/>
          <w:sz w:val="20"/>
          <w:szCs w:val="20"/>
          <w:highlight w:val="none"/>
        </w:rPr>
      </w:r>
      <w:r>
        <w:rPr>
          <w:rFonts w:ascii="Times New Roman" w:hAnsi="Times New Roman" w:eastAsia="Times New Roman" w:cs="Times New Roman"/>
          <w:sz w:val="20"/>
          <w:szCs w:val="20"/>
          <w:highlight w:val="none"/>
        </w:rPr>
      </w:r>
    </w:p>
    <w:p>
      <w:pPr>
        <w:pBdr/>
        <w:spacing w:line="360" w:lineRule="auto"/>
        <w:ind/>
        <w:jc w:val="both"/>
        <w:rPr>
          <w:rFonts w:ascii="Times New Roman" w:hAnsi="Times New Roman" w:eastAsia="Times New Roman" w:cs="Times New Roman"/>
          <w:bCs w:val="0"/>
          <w:i w:val="0"/>
          <w:sz w:val="24"/>
          <w:szCs w:val="24"/>
          <w:highlight w:val="none"/>
        </w:rPr>
      </w:pPr>
      <w:r>
        <w:rPr>
          <w:rFonts w:ascii="Times New Roman" w:hAnsi="Times New Roman" w:eastAsia="Times New Roman" w:cs="Times New Roman"/>
          <w:bCs w:val="0"/>
          <w:i w:val="0"/>
          <w:sz w:val="24"/>
          <w:szCs w:val="24"/>
          <w:highlight w:val="none"/>
        </w:rPr>
      </w:r>
      <w:r>
        <w:rPr>
          <w:rFonts w:ascii="Times New Roman" w:hAnsi="Times New Roman" w:eastAsia="Times New Roman" w:cs="Times New Roman"/>
          <w:bCs w:val="0"/>
          <w:i w:val="0"/>
          <w:sz w:val="24"/>
          <w:szCs w:val="24"/>
          <w:highlight w:val="none"/>
        </w:rPr>
      </w:r>
      <w:r>
        <w:rPr>
          <w:rFonts w:ascii="Times New Roman" w:hAnsi="Times New Roman" w:eastAsia="Times New Roman" w:cs="Times New Roman"/>
          <w:bCs w:val="0"/>
          <w:i w:val="0"/>
          <w:sz w:val="24"/>
          <w:szCs w:val="24"/>
          <w:highlight w:val="none"/>
        </w:rPr>
      </w:r>
    </w:p>
    <w:p>
      <w:pPr>
        <w:pBdr/>
        <w:spacing w:line="360" w:lineRule="auto"/>
        <w:ind/>
        <w:jc w:val="both"/>
        <w:rPr>
          <w:rFonts w:ascii="Times New Roman" w:hAnsi="Times New Roman" w:eastAsia="Times New Roman" w:cs="Times New Roman"/>
          <w:bCs w:val="0"/>
          <w:i w:val="0"/>
          <w:sz w:val="24"/>
          <w:szCs w:val="24"/>
          <w:highlight w:val="none"/>
        </w:rPr>
      </w:pPr>
      <w:r>
        <w:rPr>
          <w:rFonts w:ascii="Times New Roman" w:hAnsi="Times New Roman" w:eastAsia="Times New Roman" w:cs="Times New Roman"/>
          <w:bCs w:val="0"/>
          <w:i w:val="0"/>
          <w:sz w:val="24"/>
          <w:szCs w:val="24"/>
          <w:highlight w:val="none"/>
        </w:rPr>
      </w:r>
      <w:r>
        <w:rPr>
          <w:rFonts w:ascii="Times New Roman" w:hAnsi="Times New Roman" w:eastAsia="Times New Roman" w:cs="Times New Roman"/>
          <w:bCs w:val="0"/>
          <w:i w:val="0"/>
          <w:sz w:val="24"/>
          <w:szCs w:val="24"/>
          <w:highlight w:val="none"/>
        </w:rPr>
      </w:r>
      <w:r>
        <w:rPr>
          <w:rFonts w:ascii="Times New Roman" w:hAnsi="Times New Roman" w:eastAsia="Times New Roman" w:cs="Times New Roman"/>
          <w:bCs w:val="0"/>
          <w:i w:val="0"/>
          <w:sz w:val="24"/>
          <w:szCs w:val="24"/>
          <w:highlight w:val="none"/>
        </w:rPr>
      </w:r>
    </w:p>
    <w:p>
      <w:pPr>
        <w:pBdr/>
        <w:spacing w:line="360" w:lineRule="auto"/>
        <w:ind/>
        <w:jc w:val="both"/>
        <w:rPr>
          <w:rFonts w:ascii="Times New Roman" w:hAnsi="Times New Roman" w:eastAsia="Times New Roman" w:cs="Times New Roman"/>
          <w:bCs w:val="0"/>
          <w:i w:val="0"/>
          <w:sz w:val="24"/>
          <w:szCs w:val="24"/>
          <w:highlight w:val="none"/>
        </w:rPr>
      </w:pPr>
      <w:r>
        <w:rPr>
          <w:rFonts w:ascii="Times New Roman" w:hAnsi="Times New Roman" w:eastAsia="Times New Roman" w:cs="Times New Roman"/>
          <w:bCs w:val="0"/>
          <w:i w:val="0"/>
          <w:sz w:val="24"/>
          <w:szCs w:val="24"/>
          <w:highlight w:val="none"/>
        </w:rPr>
      </w:r>
      <w:r>
        <w:rPr>
          <w:rFonts w:ascii="Times New Roman" w:hAnsi="Times New Roman" w:eastAsia="Times New Roman" w:cs="Times New Roman"/>
          <w:bCs w:val="0"/>
          <w:i w:val="0"/>
          <w:sz w:val="24"/>
          <w:szCs w:val="24"/>
          <w:highlight w:val="none"/>
        </w:rPr>
      </w:r>
      <w:r>
        <w:rPr>
          <w:rFonts w:ascii="Times New Roman" w:hAnsi="Times New Roman" w:eastAsia="Times New Roman" w:cs="Times New Roman"/>
          <w:bCs w:val="0"/>
          <w:i w:val="0"/>
          <w:sz w:val="24"/>
          <w:szCs w:val="24"/>
          <w:highlight w:val="none"/>
        </w:rPr>
      </w:r>
    </w:p>
    <w:p>
      <w:pPr>
        <w:pBdr/>
        <w:spacing w:line="360" w:lineRule="auto"/>
        <w:ind/>
        <w:jc w:val="both"/>
        <w:rPr>
          <w:rFonts w:ascii="Times New Roman" w:hAnsi="Times New Roman" w:eastAsia="Times New Roman" w:cs="Times New Roman"/>
          <w:bCs w:val="0"/>
          <w:i w:val="0"/>
          <w:sz w:val="24"/>
          <w:szCs w:val="24"/>
          <w:highlight w:val="none"/>
        </w:rPr>
      </w:pPr>
      <w:r>
        <w:rPr>
          <w:rFonts w:ascii="Times New Roman" w:hAnsi="Times New Roman" w:eastAsia="Times New Roman" w:cs="Times New Roman"/>
          <w:bCs w:val="0"/>
          <w:i w:val="0"/>
          <w:sz w:val="24"/>
          <w:szCs w:val="24"/>
          <w:highlight w:val="none"/>
        </w:rPr>
      </w:r>
      <w:r>
        <w:rPr>
          <w:rFonts w:ascii="Times New Roman" w:hAnsi="Times New Roman" w:eastAsia="Times New Roman" w:cs="Times New Roman"/>
          <w:bCs w:val="0"/>
          <w:i w:val="0"/>
          <w:sz w:val="24"/>
          <w:szCs w:val="24"/>
          <w:highlight w:val="none"/>
        </w:rPr>
      </w:r>
      <w:r>
        <w:rPr>
          <w:rFonts w:ascii="Times New Roman" w:hAnsi="Times New Roman" w:eastAsia="Times New Roman" w:cs="Times New Roman"/>
          <w:bCs w:val="0"/>
          <w:i w:val="0"/>
          <w:sz w:val="24"/>
          <w:szCs w:val="24"/>
          <w:highlight w:val="none"/>
        </w:rPr>
      </w:r>
    </w:p>
    <w:p>
      <w:pPr>
        <w:pBdr/>
        <w:spacing w:line="360" w:lineRule="auto"/>
        <w:ind/>
        <w:jc w:val="both"/>
        <w:rPr>
          <w:rFonts w:ascii="Times New Roman" w:hAnsi="Times New Roman" w:eastAsia="Times New Roman" w:cs="Times New Roman"/>
          <w:bCs w:val="0"/>
          <w:i w:val="0"/>
          <w:sz w:val="24"/>
          <w:szCs w:val="24"/>
          <w:highlight w:val="none"/>
        </w:rPr>
      </w:pPr>
      <w:r>
        <w:rPr>
          <w:rFonts w:ascii="Times New Roman" w:hAnsi="Times New Roman" w:eastAsia="Times New Roman" w:cs="Times New Roman"/>
          <w:bCs w:val="0"/>
          <w:i w:val="0"/>
          <w:sz w:val="24"/>
          <w:szCs w:val="24"/>
          <w:highlight w:val="none"/>
        </w:rPr>
      </w:r>
      <w:r>
        <w:rPr>
          <w:rFonts w:ascii="Times New Roman" w:hAnsi="Times New Roman" w:eastAsia="Times New Roman" w:cs="Times New Roman"/>
          <w:bCs w:val="0"/>
          <w:i w:val="0"/>
          <w:sz w:val="24"/>
          <w:szCs w:val="24"/>
          <w:highlight w:val="none"/>
        </w:rPr>
      </w:r>
      <w:r>
        <w:rPr>
          <w:rFonts w:ascii="Times New Roman" w:hAnsi="Times New Roman" w:eastAsia="Times New Roman" w:cs="Times New Roman"/>
          <w:bCs w:val="0"/>
          <w:i w:val="0"/>
          <w:sz w:val="24"/>
          <w:szCs w:val="24"/>
          <w:highlight w:val="none"/>
        </w:rPr>
      </w:r>
    </w:p>
    <w:p>
      <w:pPr>
        <w:pBdr/>
        <w:spacing w:line="360" w:lineRule="auto"/>
        <w:ind/>
        <w:jc w:val="both"/>
        <w:rPr>
          <w:rFonts w:ascii="Times New Roman" w:hAnsi="Times New Roman" w:eastAsia="Times New Roman" w:cs="Times New Roman"/>
          <w:bCs w:val="0"/>
          <w:i w:val="0"/>
          <w:sz w:val="24"/>
          <w:szCs w:val="24"/>
          <w:highlight w:val="none"/>
        </w:rPr>
      </w:pPr>
      <w:r>
        <w:rPr>
          <w:rFonts w:ascii="Times New Roman" w:hAnsi="Times New Roman" w:eastAsia="Times New Roman" w:cs="Times New Roman"/>
          <w:bCs w:val="0"/>
          <w:i w:val="0"/>
          <w:sz w:val="24"/>
          <w:szCs w:val="24"/>
          <w:highlight w:val="none"/>
        </w:rPr>
      </w:r>
      <w:r>
        <w:rPr>
          <w:rFonts w:ascii="Times New Roman" w:hAnsi="Times New Roman" w:eastAsia="Times New Roman" w:cs="Times New Roman"/>
          <w:bCs w:val="0"/>
          <w:i w:val="0"/>
          <w:sz w:val="24"/>
          <w:szCs w:val="24"/>
          <w:highlight w:val="none"/>
        </w:rPr>
      </w:r>
      <w:r>
        <w:rPr>
          <w:rFonts w:ascii="Times New Roman" w:hAnsi="Times New Roman" w:eastAsia="Times New Roman" w:cs="Times New Roman"/>
          <w:bCs w:val="0"/>
          <w:i w:val="0"/>
          <w:sz w:val="24"/>
          <w:szCs w:val="24"/>
          <w:highlight w:val="none"/>
        </w:rPr>
      </w:r>
    </w:p>
    <w:p>
      <w:pPr>
        <w:pBdr/>
        <w:spacing w:line="360" w:lineRule="auto"/>
        <w:ind/>
        <w:jc w:val="center"/>
        <w:rPr>
          <w:sz w:val="18"/>
          <w:szCs w:val="18"/>
          <w:highlight w:val="none"/>
        </w:rPr>
      </w:pPr>
      <w:r>
        <w:rPr>
          <w:rFonts w:ascii="Times New Roman" w:hAnsi="Times New Roman" w:eastAsia="Times New Roman" w:cs="Times New Roman"/>
          <w:b w:val="0"/>
          <w:bCs w:val="0"/>
          <w:i w:val="0"/>
          <w:iCs w:val="0"/>
          <w:sz w:val="20"/>
          <w:szCs w:val="20"/>
          <w:highlight w:val="none"/>
        </w:rPr>
        <w:t xml:space="preserve">Fonte: (SBC, 2024)</w:t>
      </w:r>
      <w:r>
        <w:rPr>
          <w:sz w:val="18"/>
          <w:szCs w:val="18"/>
          <w:highlight w:val="none"/>
        </w:rPr>
      </w:r>
      <w:r>
        <w:rPr>
          <w:sz w:val="18"/>
          <w:szCs w:val="18"/>
          <w:highlight w:val="none"/>
        </w:rPr>
      </w:r>
    </w:p>
    <w:p>
      <w:pPr>
        <w:pBdr/>
        <w:spacing w:line="360" w:lineRule="auto"/>
        <w:ind w:firstLine="708"/>
        <w:jc w:val="both"/>
        <w:rPr>
          <w:rFonts w:ascii="Times New Roman" w:hAnsi="Times New Roman" w:eastAsia="Times New Roman" w:cs="Times New Roman"/>
          <w:bCs w:val="0"/>
          <w:i w:val="0"/>
          <w:sz w:val="24"/>
          <w:szCs w:val="24"/>
          <w:highlight w:val="none"/>
        </w:rPr>
      </w:pPr>
      <w:r>
        <w:rPr>
          <w:rFonts w:ascii="Times New Roman" w:hAnsi="Times New Roman" w:eastAsia="Times New Roman" w:cs="Times New Roman"/>
          <w:i w:val="0"/>
          <w:iCs w:val="0"/>
          <w:sz w:val="24"/>
          <w:szCs w:val="24"/>
          <w:highlight w:val="none"/>
        </w:rPr>
        <w:t xml:space="preserve">Foi chamada, ent</w:t>
      </w:r>
      <w:r>
        <w:rPr>
          <w:rFonts w:ascii="Times New Roman" w:hAnsi="Times New Roman" w:eastAsia="Times New Roman" w:cs="Times New Roman"/>
          <w:i w:val="0"/>
          <w:iCs w:val="0"/>
          <w:sz w:val="24"/>
          <w:szCs w:val="24"/>
          <w:highlight w:val="none"/>
        </w:rPr>
        <w:t xml:space="preserve">ão, a participar da comiss</w:t>
      </w:r>
      <w:r>
        <w:rPr>
          <w:rFonts w:ascii="Times New Roman" w:hAnsi="Times New Roman" w:eastAsia="Times New Roman" w:cs="Times New Roman"/>
          <w:i w:val="0"/>
          <w:iCs w:val="0"/>
          <w:sz w:val="24"/>
          <w:szCs w:val="24"/>
          <w:highlight w:val="none"/>
        </w:rPr>
        <w:t xml:space="preserve">ão respons</w:t>
      </w:r>
      <w:r>
        <w:rPr>
          <w:rFonts w:ascii="Times New Roman" w:hAnsi="Times New Roman" w:eastAsia="Times New Roman" w:cs="Times New Roman"/>
          <w:i w:val="0"/>
          <w:iCs w:val="0"/>
          <w:sz w:val="24"/>
          <w:szCs w:val="24"/>
          <w:highlight w:val="none"/>
        </w:rPr>
        <w:t xml:space="preserve">ável pelo projeto do Apollo dentro do Labor</w:t>
      </w:r>
      <w:r>
        <w:rPr>
          <w:rFonts w:ascii="Times New Roman" w:hAnsi="Times New Roman" w:eastAsia="Times New Roman" w:cs="Times New Roman"/>
          <w:i w:val="0"/>
          <w:iCs w:val="0"/>
          <w:sz w:val="24"/>
          <w:szCs w:val="24"/>
          <w:highlight w:val="none"/>
        </w:rPr>
        <w:t xml:space="preserve">at</w:t>
      </w:r>
      <w:r>
        <w:rPr>
          <w:rFonts w:ascii="Times New Roman" w:hAnsi="Times New Roman" w:eastAsia="Times New Roman" w:cs="Times New Roman"/>
          <w:i w:val="0"/>
          <w:iCs w:val="0"/>
          <w:sz w:val="24"/>
          <w:szCs w:val="24"/>
          <w:highlight w:val="none"/>
        </w:rPr>
        <w:t xml:space="preserve">ório de Instrumentaç</w:t>
      </w:r>
      <w:r>
        <w:rPr>
          <w:rFonts w:ascii="Times New Roman" w:hAnsi="Times New Roman" w:eastAsia="Times New Roman" w:cs="Times New Roman"/>
          <w:i w:val="0"/>
          <w:iCs w:val="0"/>
          <w:sz w:val="24"/>
          <w:szCs w:val="24"/>
          <w:highlight w:val="none"/>
        </w:rPr>
        <w:t xml:space="preserve">ão do MIT – e do projeto Skylab, a primeira estaç</w:t>
      </w:r>
      <w:r>
        <w:rPr>
          <w:rFonts w:ascii="Times New Roman" w:hAnsi="Times New Roman" w:eastAsia="Times New Roman" w:cs="Times New Roman"/>
          <w:i w:val="0"/>
          <w:iCs w:val="0"/>
          <w:sz w:val="24"/>
          <w:szCs w:val="24"/>
          <w:highlight w:val="none"/>
        </w:rPr>
        <w:t xml:space="preserve">ão espacial norte-americana</w:t>
      </w:r>
      <w:r>
        <w:rPr>
          <w:rFonts w:ascii="Times New Roman" w:hAnsi="Times New Roman" w:eastAsia="Times New Roman" w:cs="Times New Roman"/>
          <w:i w:val="0"/>
          <w:iCs w:val="0"/>
          <w:sz w:val="24"/>
          <w:szCs w:val="24"/>
          <w:highlight w:val="none"/>
        </w:rPr>
        <w:t xml:space="preserve"> – </w:t>
      </w:r>
      <w:r>
        <w:rPr>
          <w:rFonts w:ascii="Times New Roman" w:hAnsi="Times New Roman" w:eastAsia="Times New Roman" w:cs="Times New Roman"/>
          <w:i w:val="0"/>
          <w:iCs w:val="0"/>
          <w:sz w:val="24"/>
          <w:szCs w:val="24"/>
          <w:highlight w:val="none"/>
        </w:rPr>
        <w:t xml:space="preserve">, na correç</w:t>
      </w:r>
      <w:r>
        <w:rPr>
          <w:rFonts w:ascii="Times New Roman" w:hAnsi="Times New Roman" w:eastAsia="Times New Roman" w:cs="Times New Roman"/>
          <w:i w:val="0"/>
          <w:iCs w:val="0"/>
          <w:sz w:val="24"/>
          <w:szCs w:val="24"/>
          <w:highlight w:val="none"/>
        </w:rPr>
        <w:t xml:space="preserve">ão dos </w:t>
      </w:r>
      <w:r>
        <w:rPr>
          <w:rFonts w:ascii="Times New Roman" w:hAnsi="Times New Roman" w:eastAsia="Times New Roman" w:cs="Times New Roman"/>
          <w:i/>
          <w:iCs/>
          <w:sz w:val="24"/>
          <w:szCs w:val="24"/>
          <w:highlight w:val="none"/>
        </w:rPr>
        <w:t xml:space="preserve">softwares </w:t>
      </w:r>
      <w:r>
        <w:rPr>
          <w:rFonts w:ascii="Times New Roman" w:hAnsi="Times New Roman" w:eastAsia="Times New Roman" w:cs="Times New Roman"/>
          <w:i w:val="0"/>
          <w:iCs w:val="0"/>
          <w:sz w:val="24"/>
          <w:szCs w:val="24"/>
          <w:highlight w:val="none"/>
        </w:rPr>
        <w:t xml:space="preserve">e eliminaç</w:t>
      </w:r>
      <w:r>
        <w:rPr>
          <w:rFonts w:ascii="Times New Roman" w:hAnsi="Times New Roman" w:eastAsia="Times New Roman" w:cs="Times New Roman"/>
          <w:i w:val="0"/>
          <w:iCs w:val="0"/>
          <w:sz w:val="24"/>
          <w:szCs w:val="24"/>
          <w:highlight w:val="none"/>
        </w:rPr>
        <w:t xml:space="preserve">ão dos </w:t>
      </w:r>
      <w:r>
        <w:rPr>
          <w:rFonts w:ascii="Times New Roman" w:hAnsi="Times New Roman" w:eastAsia="Times New Roman" w:cs="Times New Roman"/>
          <w:i/>
          <w:iCs/>
          <w:sz w:val="24"/>
          <w:szCs w:val="24"/>
          <w:highlight w:val="none"/>
        </w:rPr>
        <w:t xml:space="preserve">bugs</w:t>
      </w:r>
      <w:r>
        <w:rPr>
          <w:rFonts w:ascii="Times New Roman" w:hAnsi="Times New Roman" w:eastAsia="Times New Roman" w:cs="Times New Roman"/>
          <w:i w:val="0"/>
          <w:iCs w:val="0"/>
          <w:sz w:val="24"/>
          <w:szCs w:val="24"/>
          <w:highlight w:val="none"/>
        </w:rPr>
        <w:t xml:space="preserve">. </w:t>
      </w:r>
      <w:r>
        <w:rPr>
          <w:rFonts w:ascii="Times New Roman" w:hAnsi="Times New Roman" w:eastAsia="Times New Roman" w:cs="Times New Roman"/>
          <w:i w:val="0"/>
          <w:iCs w:val="0"/>
          <w:sz w:val="24"/>
          <w:szCs w:val="24"/>
          <w:highlight w:val="none"/>
        </w:rPr>
        <w:t xml:space="preserve">É importante ressaltar que a jornada dupla de trabalho feminina j</w:t>
      </w:r>
      <w:r>
        <w:rPr>
          <w:rFonts w:ascii="Times New Roman" w:hAnsi="Times New Roman" w:eastAsia="Times New Roman" w:cs="Times New Roman"/>
          <w:i w:val="0"/>
          <w:iCs w:val="0"/>
          <w:sz w:val="24"/>
          <w:szCs w:val="24"/>
          <w:highlight w:val="none"/>
        </w:rPr>
        <w:t xml:space="preserve">á era algo muito evidente, pois durante esse tempo trabalhando na NASA, Margareth conciliava as duas tarefas – cuidar de sua filha Lauren, e desenvolver novos </w:t>
      </w:r>
      <w:r>
        <w:rPr>
          <w:rFonts w:ascii="Times New Roman" w:hAnsi="Times New Roman" w:eastAsia="Times New Roman" w:cs="Times New Roman"/>
          <w:i/>
          <w:iCs/>
          <w:sz w:val="24"/>
          <w:szCs w:val="24"/>
          <w:highlight w:val="none"/>
        </w:rPr>
        <w:t xml:space="preserve">softwares </w:t>
      </w:r>
      <w:r>
        <w:rPr>
          <w:rFonts w:ascii="Times New Roman" w:hAnsi="Times New Roman" w:eastAsia="Times New Roman" w:cs="Times New Roman"/>
          <w:i w:val="0"/>
          <w:iCs w:val="0"/>
          <w:sz w:val="24"/>
          <w:szCs w:val="24"/>
          <w:highlight w:val="none"/>
        </w:rPr>
        <w:t xml:space="preserve">(Souza, 2021)</w:t>
      </w:r>
      <w:r>
        <w:rPr>
          <w:rFonts w:ascii="Times New Roman" w:hAnsi="Times New Roman" w:eastAsia="Times New Roman" w:cs="Times New Roman"/>
          <w:i w:val="0"/>
          <w:iCs w:val="0"/>
          <w:sz w:val="24"/>
          <w:szCs w:val="24"/>
          <w:highlight w:val="none"/>
        </w:rPr>
        <w:t xml:space="preserve">. </w:t>
      </w:r>
      <w:r>
        <w:rPr>
          <w:rFonts w:ascii="Times New Roman" w:hAnsi="Times New Roman" w:eastAsia="Times New Roman" w:cs="Times New Roman"/>
          <w:bCs w:val="0"/>
          <w:i w:val="0"/>
          <w:sz w:val="24"/>
          <w:szCs w:val="24"/>
          <w:highlight w:val="none"/>
        </w:rPr>
      </w:r>
      <w:r>
        <w:rPr>
          <w:rFonts w:ascii="Times New Roman" w:hAnsi="Times New Roman" w:eastAsia="Times New Roman" w:cs="Times New Roman"/>
          <w:bCs w:val="0"/>
          <w:i w:val="0"/>
          <w:sz w:val="24"/>
          <w:szCs w:val="24"/>
          <w:highlight w:val="none"/>
        </w:rPr>
      </w:r>
    </w:p>
    <w:p>
      <w:pPr>
        <w:pBdr/>
        <w:spacing w:line="360" w:lineRule="auto"/>
        <w:ind w:firstLine="708"/>
        <w:jc w:val="both"/>
        <w:rPr>
          <w:rFonts w:ascii="Times New Roman" w:hAnsi="Times New Roman" w:eastAsia="Times New Roman" w:cs="Times New Roman"/>
          <w:bCs w:val="0"/>
          <w:i w:val="0"/>
          <w:sz w:val="24"/>
          <w:szCs w:val="24"/>
          <w:highlight w:val="none"/>
        </w:rPr>
      </w:pPr>
      <w:r>
        <w:rPr>
          <w:rFonts w:ascii="Times New Roman" w:hAnsi="Times New Roman" w:eastAsia="Times New Roman" w:cs="Times New Roman"/>
          <w:i w:val="0"/>
          <w:iCs w:val="0"/>
          <w:sz w:val="24"/>
          <w:szCs w:val="24"/>
          <w:highlight w:val="none"/>
        </w:rPr>
        <w:t xml:space="preserve">A atuaç</w:t>
      </w:r>
      <w:r>
        <w:rPr>
          <w:rFonts w:ascii="Times New Roman" w:hAnsi="Times New Roman" w:eastAsia="Times New Roman" w:cs="Times New Roman"/>
          <w:i w:val="0"/>
          <w:iCs w:val="0"/>
          <w:sz w:val="24"/>
          <w:szCs w:val="24"/>
          <w:highlight w:val="none"/>
        </w:rPr>
        <w:t xml:space="preserve">ão de Margareth foi imprescind</w:t>
      </w:r>
      <w:r>
        <w:rPr>
          <w:rFonts w:ascii="Times New Roman" w:hAnsi="Times New Roman" w:eastAsia="Times New Roman" w:cs="Times New Roman"/>
          <w:i w:val="0"/>
          <w:iCs w:val="0"/>
          <w:sz w:val="24"/>
          <w:szCs w:val="24"/>
          <w:highlight w:val="none"/>
        </w:rPr>
        <w:t xml:space="preserve">ível para o sucesso da miss</w:t>
      </w:r>
      <w:r>
        <w:rPr>
          <w:rFonts w:ascii="Times New Roman" w:hAnsi="Times New Roman" w:eastAsia="Times New Roman" w:cs="Times New Roman"/>
          <w:i w:val="0"/>
          <w:iCs w:val="0"/>
          <w:sz w:val="24"/>
          <w:szCs w:val="24"/>
          <w:highlight w:val="none"/>
        </w:rPr>
        <w:t xml:space="preserve">ão Apollo 11, pois, ainda que diversas simulaç</w:t>
      </w:r>
      <w:r>
        <w:rPr>
          <w:rFonts w:ascii="Times New Roman" w:hAnsi="Times New Roman" w:eastAsia="Times New Roman" w:cs="Times New Roman"/>
          <w:i w:val="0"/>
          <w:iCs w:val="0"/>
          <w:sz w:val="24"/>
          <w:szCs w:val="24"/>
          <w:highlight w:val="none"/>
        </w:rPr>
        <w:t xml:space="preserve">ões tenham sido feitas computacionalmente (em uma </w:t>
      </w:r>
      <w:r>
        <w:rPr>
          <w:rFonts w:ascii="Times New Roman" w:hAnsi="Times New Roman" w:eastAsia="Times New Roman" w:cs="Times New Roman"/>
          <w:i w:val="0"/>
          <w:iCs w:val="0"/>
          <w:sz w:val="24"/>
          <w:szCs w:val="24"/>
          <w:highlight w:val="none"/>
        </w:rPr>
        <w:t xml:space="preserve">época que isso era novidade), problemas no gerenciamento </w:t>
      </w:r>
      <w:r>
        <w:rPr>
          <w:rFonts w:ascii="Times New Roman" w:hAnsi="Times New Roman" w:eastAsia="Times New Roman" w:cs="Times New Roman"/>
          <w:i w:val="0"/>
          <w:iCs w:val="0"/>
          <w:sz w:val="24"/>
          <w:szCs w:val="24"/>
          <w:highlight w:val="none"/>
        </w:rPr>
        <w:t xml:space="preserve">das informaç</w:t>
      </w:r>
      <w:r>
        <w:rPr>
          <w:rFonts w:ascii="Times New Roman" w:hAnsi="Times New Roman" w:eastAsia="Times New Roman" w:cs="Times New Roman"/>
          <w:i w:val="0"/>
          <w:iCs w:val="0"/>
          <w:sz w:val="24"/>
          <w:szCs w:val="24"/>
          <w:highlight w:val="none"/>
        </w:rPr>
        <w:t xml:space="preserve">ões geradas pelos sensores aconteceram. Foi a arquitetura do </w:t>
      </w:r>
      <w:r>
        <w:rPr>
          <w:rFonts w:ascii="Times New Roman" w:hAnsi="Times New Roman" w:eastAsia="Times New Roman" w:cs="Times New Roman"/>
          <w:i/>
          <w:iCs/>
          <w:sz w:val="24"/>
          <w:szCs w:val="24"/>
          <w:highlight w:val="none"/>
        </w:rPr>
        <w:t xml:space="preserve">software </w:t>
      </w:r>
      <w:r>
        <w:rPr>
          <w:rFonts w:ascii="Times New Roman" w:hAnsi="Times New Roman" w:eastAsia="Times New Roman" w:cs="Times New Roman"/>
          <w:i w:val="0"/>
          <w:iCs w:val="0"/>
          <w:sz w:val="24"/>
          <w:szCs w:val="24"/>
          <w:highlight w:val="none"/>
        </w:rPr>
        <w:t xml:space="preserve">desenvolvido lidou com essa atividade inesperada do computador de emitir v</w:t>
      </w:r>
      <w:r>
        <w:rPr>
          <w:rFonts w:ascii="Times New Roman" w:hAnsi="Times New Roman" w:eastAsia="Times New Roman" w:cs="Times New Roman"/>
          <w:i w:val="0"/>
          <w:iCs w:val="0"/>
          <w:sz w:val="24"/>
          <w:szCs w:val="24"/>
          <w:highlight w:val="none"/>
        </w:rPr>
        <w:t xml:space="preserve">ários alarmes, e fez com que as aç</w:t>
      </w:r>
      <w:r>
        <w:rPr>
          <w:rFonts w:ascii="Times New Roman" w:hAnsi="Times New Roman" w:eastAsia="Times New Roman" w:cs="Times New Roman"/>
          <w:i w:val="0"/>
          <w:iCs w:val="0"/>
          <w:sz w:val="24"/>
          <w:szCs w:val="24"/>
          <w:highlight w:val="none"/>
        </w:rPr>
        <w:t xml:space="preserve">ões secund</w:t>
      </w:r>
      <w:r>
        <w:rPr>
          <w:rFonts w:ascii="Times New Roman" w:hAnsi="Times New Roman" w:eastAsia="Times New Roman" w:cs="Times New Roman"/>
          <w:i w:val="0"/>
          <w:iCs w:val="0"/>
          <w:sz w:val="24"/>
          <w:szCs w:val="24"/>
          <w:highlight w:val="none"/>
        </w:rPr>
        <w:t xml:space="preserve">árias fossem interrompidas pelas prim</w:t>
      </w:r>
      <w:r>
        <w:rPr>
          <w:rFonts w:ascii="Times New Roman" w:hAnsi="Times New Roman" w:eastAsia="Times New Roman" w:cs="Times New Roman"/>
          <w:i w:val="0"/>
          <w:iCs w:val="0"/>
          <w:sz w:val="24"/>
          <w:szCs w:val="24"/>
          <w:highlight w:val="none"/>
        </w:rPr>
        <w:t xml:space="preserve">árias, para que o computador voltasse a funcionar tranquilamente no pouso </w:t>
      </w:r>
      <w:r>
        <w:rPr>
          <w:rFonts w:ascii="Times New Roman" w:hAnsi="Times New Roman" w:eastAsia="Times New Roman" w:cs="Times New Roman"/>
          <w:i w:val="0"/>
          <w:iCs w:val="0"/>
          <w:sz w:val="24"/>
          <w:szCs w:val="24"/>
          <w:highlight w:val="none"/>
        </w:rPr>
        <w:t xml:space="preserve">(Movimento Mulheres na TI, 2024b)</w:t>
      </w:r>
      <w:r>
        <w:rPr>
          <w:rFonts w:ascii="Times New Roman" w:hAnsi="Times New Roman" w:eastAsia="Times New Roman" w:cs="Times New Roman"/>
          <w:i w:val="0"/>
          <w:iCs w:val="0"/>
          <w:sz w:val="24"/>
          <w:szCs w:val="24"/>
          <w:highlight w:val="none"/>
        </w:rPr>
        <w:t xml:space="preserve">.</w:t>
      </w:r>
      <w:r>
        <w:rPr>
          <w:rFonts w:ascii="Times New Roman" w:hAnsi="Times New Roman" w:eastAsia="Times New Roman" w:cs="Times New Roman"/>
          <w:bCs w:val="0"/>
          <w:i w:val="0"/>
          <w:sz w:val="24"/>
          <w:szCs w:val="24"/>
          <w:highlight w:val="none"/>
        </w:rPr>
      </w:r>
      <w:r>
        <w:rPr>
          <w:rFonts w:ascii="Times New Roman" w:hAnsi="Times New Roman" w:eastAsia="Times New Roman" w:cs="Times New Roman"/>
          <w:bCs w:val="0"/>
          <w:i w:val="0"/>
          <w:sz w:val="24"/>
          <w:szCs w:val="24"/>
          <w:highlight w:val="none"/>
        </w:rPr>
      </w:r>
    </w:p>
    <w:p>
      <w:pPr>
        <w:pBdr/>
        <w:spacing w:line="360" w:lineRule="auto"/>
        <w:ind w:firstLine="708"/>
        <w:jc w:val="both"/>
        <w:rPr>
          <w:rFonts w:ascii="Times New Roman" w:hAnsi="Times New Roman" w:eastAsia="Times New Roman" w:cs="Times New Roman"/>
          <w:bCs w:val="0"/>
          <w:i w:val="0"/>
          <w:sz w:val="24"/>
          <w:szCs w:val="24"/>
          <w:highlight w:val="none"/>
        </w:rPr>
      </w:pPr>
      <w:r>
        <w:rPr>
          <w:rFonts w:ascii="Times New Roman" w:hAnsi="Times New Roman" w:eastAsia="Times New Roman" w:cs="Times New Roman"/>
          <w:i w:val="0"/>
          <w:iCs w:val="0"/>
          <w:sz w:val="24"/>
          <w:szCs w:val="24"/>
          <w:highlight w:val="none"/>
        </w:rPr>
        <w:t xml:space="preserve">Na parte final de sua carreira, destinou-se a trabalhar em sua empresa, fundada em 1986, que oferecia serviços de engenharia de sistemas, chamada </w:t>
      </w:r>
      <w:r>
        <w:rPr>
          <w:rFonts w:ascii="Times New Roman" w:hAnsi="Times New Roman" w:eastAsia="Times New Roman" w:cs="Times New Roman"/>
          <w:i/>
          <w:iCs/>
          <w:sz w:val="24"/>
          <w:szCs w:val="24"/>
          <w:highlight w:val="none"/>
        </w:rPr>
        <w:t xml:space="preserve">Hamilton Technologies </w:t>
      </w:r>
      <w:r>
        <w:rPr>
          <w:rFonts w:ascii="Times New Roman" w:hAnsi="Times New Roman" w:eastAsia="Times New Roman" w:cs="Times New Roman"/>
          <w:i w:val="0"/>
          <w:iCs w:val="0"/>
          <w:sz w:val="24"/>
          <w:szCs w:val="24"/>
        </w:rPr>
        <w:t xml:space="preserve">(Souza, 2021)</w:t>
      </w:r>
      <w:r>
        <w:rPr>
          <w:rFonts w:ascii="Times New Roman" w:hAnsi="Times New Roman" w:eastAsia="Times New Roman" w:cs="Times New Roman"/>
          <w:i w:val="0"/>
          <w:iCs w:val="0"/>
          <w:sz w:val="24"/>
          <w:szCs w:val="24"/>
          <w:highlight w:val="none"/>
        </w:rPr>
        <w:t xml:space="preserve">. Devido a todos os seus feitos e contribuiç</w:t>
      </w:r>
      <w:r>
        <w:rPr>
          <w:rFonts w:ascii="Times New Roman" w:hAnsi="Times New Roman" w:eastAsia="Times New Roman" w:cs="Times New Roman"/>
          <w:i w:val="0"/>
          <w:iCs w:val="0"/>
          <w:sz w:val="24"/>
          <w:szCs w:val="24"/>
          <w:highlight w:val="none"/>
        </w:rPr>
        <w:t xml:space="preserve">ões para a exploraç</w:t>
      </w:r>
      <w:r>
        <w:rPr>
          <w:rFonts w:ascii="Times New Roman" w:hAnsi="Times New Roman" w:eastAsia="Times New Roman" w:cs="Times New Roman"/>
          <w:i w:val="0"/>
          <w:iCs w:val="0"/>
          <w:sz w:val="24"/>
          <w:szCs w:val="24"/>
          <w:highlight w:val="none"/>
        </w:rPr>
        <w:t xml:space="preserve">ão espacial, </w:t>
      </w:r>
      <w:r>
        <w:rPr>
          <w:rFonts w:ascii="Times New Roman" w:hAnsi="Times New Roman" w:eastAsia="Times New Roman" w:cs="Times New Roman"/>
          <w:i w:val="0"/>
          <w:iCs w:val="0"/>
          <w:sz w:val="24"/>
          <w:szCs w:val="24"/>
          <w:highlight w:val="none"/>
        </w:rPr>
        <w:t xml:space="preserve">ganhou a Medalha Presidencial da Liberdade, na </w:t>
      </w:r>
      <w:r>
        <w:rPr>
          <w:rFonts w:ascii="Times New Roman" w:hAnsi="Times New Roman" w:eastAsia="Times New Roman" w:cs="Times New Roman"/>
          <w:i w:val="0"/>
          <w:iCs w:val="0"/>
          <w:sz w:val="24"/>
          <w:szCs w:val="24"/>
          <w:highlight w:val="none"/>
        </w:rPr>
        <w:t xml:space="preserve">época em que o presidente era o Barack Obama, em 2016</w:t>
      </w:r>
      <w:r>
        <w:rPr>
          <w:rFonts w:ascii="Times New Roman" w:hAnsi="Times New Roman" w:eastAsia="Times New Roman" w:cs="Times New Roman"/>
          <w:i w:val="0"/>
          <w:iCs w:val="0"/>
          <w:sz w:val="24"/>
          <w:szCs w:val="24"/>
          <w:highlight w:val="none"/>
        </w:rPr>
        <w:t xml:space="preserve">. Vale ressaltar que Margareth tamb</w:t>
      </w:r>
      <w:r>
        <w:rPr>
          <w:rFonts w:ascii="Times New Roman" w:hAnsi="Times New Roman" w:eastAsia="Times New Roman" w:cs="Times New Roman"/>
          <w:i w:val="0"/>
          <w:iCs w:val="0"/>
          <w:sz w:val="24"/>
          <w:szCs w:val="24"/>
          <w:highlight w:val="none"/>
        </w:rPr>
        <w:t xml:space="preserve">ém </w:t>
      </w:r>
      <w:r>
        <w:rPr>
          <w:rFonts w:ascii="Times New Roman" w:hAnsi="Times New Roman" w:eastAsia="Times New Roman" w:cs="Times New Roman"/>
          <w:i w:val="0"/>
          <w:iCs w:val="0"/>
          <w:sz w:val="24"/>
          <w:szCs w:val="24"/>
          <w:highlight w:val="none"/>
        </w:rPr>
        <w:t xml:space="preserve">é creditada por ter cunhado o termo </w:t>
      </w:r>
      <w:r>
        <w:rPr>
          <w:rFonts w:ascii="Times New Roman" w:hAnsi="Times New Roman" w:eastAsia="Times New Roman" w:cs="Times New Roman"/>
          <w:i w:val="0"/>
          <w:iCs w:val="0"/>
          <w:sz w:val="24"/>
          <w:szCs w:val="24"/>
          <w:highlight w:val="none"/>
        </w:rPr>
        <w:t xml:space="preserve">“engenharia de software”(Movimento Mulheres na TI, 2024b).</w:t>
      </w:r>
      <w:r>
        <w:rPr>
          <w:rFonts w:ascii="Times New Roman" w:hAnsi="Times New Roman" w:eastAsia="Times New Roman" w:cs="Times New Roman"/>
          <w:bCs w:val="0"/>
          <w:i w:val="0"/>
          <w:sz w:val="24"/>
          <w:szCs w:val="24"/>
          <w:highlight w:val="none"/>
        </w:rPr>
      </w:r>
      <w:r>
        <w:rPr>
          <w:rFonts w:ascii="Times New Roman" w:hAnsi="Times New Roman" w:eastAsia="Times New Roman" w:cs="Times New Roman"/>
          <w:bCs w:val="0"/>
          <w:i w:val="0"/>
          <w:sz w:val="24"/>
          <w:szCs w:val="24"/>
          <w:highlight w:val="none"/>
        </w:rPr>
      </w:r>
    </w:p>
    <w:p>
      <w:pPr>
        <w:pStyle w:val="895"/>
        <w:pBdr/>
        <w:spacing/>
        <w:ind/>
        <w:rPr>
          <w:rFonts w:ascii="Times New Roman" w:hAnsi="Times New Roman" w:eastAsia="Times New Roman" w:cs="Times New Roman"/>
          <w:b/>
          <w:bCs w:val="0"/>
          <w:i w:val="0"/>
          <w:sz w:val="24"/>
          <w:szCs w:val="24"/>
          <w:highlight w:val="none"/>
        </w:rPr>
      </w:pPr>
      <w:r/>
      <w:bookmarkStart w:id="20" w:name="_Toc20"/>
      <w:r>
        <w:rPr>
          <w:rFonts w:ascii="Times New Roman" w:hAnsi="Times New Roman" w:eastAsia="Times New Roman" w:cs="Times New Roman"/>
          <w:b/>
          <w:bCs/>
          <w:i w:val="0"/>
          <w:iCs w:val="0"/>
          <w:sz w:val="24"/>
          <w:szCs w:val="24"/>
          <w:highlight w:val="none"/>
        </w:rPr>
        <w:t xml:space="preserve">1.1.19 Katherine Coleman Goble Johnson</w:t>
      </w:r>
      <w:bookmarkEnd w:id="20"/>
      <w:r>
        <w:rPr>
          <w:rFonts w:ascii="Times New Roman" w:hAnsi="Times New Roman" w:eastAsia="Times New Roman" w:cs="Times New Roman"/>
          <w:b/>
          <w:bCs w:val="0"/>
          <w:i w:val="0"/>
          <w:sz w:val="24"/>
          <w:szCs w:val="24"/>
          <w:highlight w:val="none"/>
        </w:rPr>
      </w:r>
      <w:r>
        <w:rPr>
          <w:rFonts w:ascii="Times New Roman" w:hAnsi="Times New Roman" w:eastAsia="Times New Roman" w:cs="Times New Roman"/>
          <w:b/>
          <w:bCs w:val="0"/>
          <w:i w:val="0"/>
          <w:sz w:val="24"/>
          <w:szCs w:val="24"/>
          <w:highlight w:val="none"/>
        </w:rPr>
      </w:r>
    </w:p>
    <w:p>
      <w:pPr>
        <w:pBdr/>
        <w:spacing w:line="360" w:lineRule="auto"/>
        <w:ind/>
        <w:jc w:val="both"/>
        <w:rPr>
          <w:rFonts w:ascii="Times New Roman" w:hAnsi="Times New Roman" w:cs="Times New Roman"/>
          <w:sz w:val="24"/>
          <w:szCs w:val="24"/>
          <w:highlight w:val="none"/>
        </w:rPr>
      </w:pPr>
      <w:r>
        <w:tab/>
      </w:r>
      <w:r>
        <w:rPr>
          <w:rFonts w:ascii="Times New Roman" w:hAnsi="Times New Roman" w:eastAsia="Times New Roman" w:cs="Times New Roman"/>
          <w:sz w:val="24"/>
          <w:szCs w:val="24"/>
        </w:rPr>
        <w:t xml:space="preserve">Sua formaç</w:t>
      </w:r>
      <w:r>
        <w:rPr>
          <w:rFonts w:ascii="Times New Roman" w:hAnsi="Times New Roman" w:eastAsia="Times New Roman" w:cs="Times New Roman"/>
          <w:sz w:val="24"/>
          <w:szCs w:val="24"/>
        </w:rPr>
        <w:t xml:space="preserve">ão começou na Matem</w:t>
      </w:r>
      <w:r>
        <w:rPr>
          <w:rFonts w:ascii="Times New Roman" w:hAnsi="Times New Roman" w:eastAsia="Times New Roman" w:cs="Times New Roman"/>
          <w:sz w:val="24"/>
          <w:szCs w:val="24"/>
        </w:rPr>
        <w:t xml:space="preserve">ática, de maneira que quando se formou, lecionou para algumas turmas. Contudo, pode-se dizer que seu caminho n</w:t>
      </w:r>
      <w:r>
        <w:rPr>
          <w:rFonts w:ascii="Times New Roman" w:hAnsi="Times New Roman" w:eastAsia="Times New Roman" w:cs="Times New Roman"/>
          <w:sz w:val="24"/>
          <w:szCs w:val="24"/>
        </w:rPr>
        <w:t xml:space="preserve">ão foi f</w:t>
      </w:r>
      <w:r>
        <w:rPr>
          <w:rFonts w:ascii="Times New Roman" w:hAnsi="Times New Roman" w:eastAsia="Times New Roman" w:cs="Times New Roman"/>
          <w:sz w:val="24"/>
          <w:szCs w:val="24"/>
        </w:rPr>
        <w:t xml:space="preserve">ácil, uma vez que na regi</w:t>
      </w:r>
      <w:r>
        <w:rPr>
          <w:rFonts w:ascii="Times New Roman" w:hAnsi="Times New Roman" w:eastAsia="Times New Roman" w:cs="Times New Roman"/>
          <w:sz w:val="24"/>
          <w:szCs w:val="24"/>
        </w:rPr>
        <w:t xml:space="preserve">ão em que morava n</w:t>
      </w:r>
      <w:r>
        <w:rPr>
          <w:rFonts w:ascii="Times New Roman" w:hAnsi="Times New Roman" w:eastAsia="Times New Roman" w:cs="Times New Roman"/>
          <w:sz w:val="24"/>
          <w:szCs w:val="24"/>
        </w:rPr>
        <w:t xml:space="preserve">ão havia possibilidade de concluir o ensino m</w:t>
      </w:r>
      <w:r>
        <w:rPr>
          <w:rFonts w:ascii="Times New Roman" w:hAnsi="Times New Roman" w:eastAsia="Times New Roman" w:cs="Times New Roman"/>
          <w:sz w:val="24"/>
          <w:szCs w:val="24"/>
        </w:rPr>
        <w:t xml:space="preserve">édio como pessoa preta, haja vista a forte onda de segregaç</w:t>
      </w:r>
      <w:r>
        <w:rPr>
          <w:rFonts w:ascii="Times New Roman" w:hAnsi="Times New Roman" w:eastAsia="Times New Roman" w:cs="Times New Roman"/>
          <w:sz w:val="24"/>
          <w:szCs w:val="24"/>
        </w:rPr>
        <w:t xml:space="preserve">ão que assolava os Estados Unidos naquela </w:t>
      </w:r>
      <w:r>
        <w:rPr>
          <w:rFonts w:ascii="Times New Roman" w:hAnsi="Times New Roman" w:eastAsia="Times New Roman" w:cs="Times New Roman"/>
          <w:sz w:val="24"/>
          <w:szCs w:val="24"/>
        </w:rPr>
        <w:t xml:space="preserve">época</w:t>
      </w:r>
      <w:r>
        <w:rPr>
          <w:rFonts w:ascii="Times New Roman" w:hAnsi="Times New Roman" w:eastAsia="Times New Roman" w:cs="Times New Roman"/>
          <w:sz w:val="24"/>
          <w:szCs w:val="24"/>
        </w:rPr>
        <w:t xml:space="preserve"> (Museu Catavento, 2024). Ela </w:t>
      </w:r>
      <w:r>
        <w:rPr>
          <w:rFonts w:ascii="Times New Roman" w:hAnsi="Times New Roman" w:cs="Times New Roman"/>
          <w:sz w:val="24"/>
          <w:szCs w:val="24"/>
        </w:rPr>
        <w:t xml:space="preserve">nasceu no estado da Virg</w:t>
      </w:r>
      <w:r>
        <w:rPr>
          <w:rFonts w:ascii="Times New Roman" w:hAnsi="Times New Roman" w:cs="Times New Roman"/>
          <w:sz w:val="24"/>
          <w:szCs w:val="24"/>
        </w:rPr>
        <w:t xml:space="preserve">ínia, mesmo estado que em 1924 declarou uma lei de segregaç</w:t>
      </w:r>
      <w:r>
        <w:rPr>
          <w:rFonts w:ascii="Times New Roman" w:hAnsi="Times New Roman" w:cs="Times New Roman"/>
          <w:sz w:val="24"/>
          <w:szCs w:val="24"/>
        </w:rPr>
        <w:t xml:space="preserve">ão racial, que, no item 5 diz:</w:t>
      </w:r>
      <w:r>
        <w:rPr>
          <w:rFonts w:ascii="Times New Roman" w:hAnsi="Times New Roman" w:cs="Times New Roman"/>
          <w:sz w:val="24"/>
          <w:szCs w:val="24"/>
          <w:highlight w:val="none"/>
        </w:rPr>
      </w:r>
      <w:r>
        <w:rPr>
          <w:rFonts w:ascii="Times New Roman" w:hAnsi="Times New Roman" w:cs="Times New Roman"/>
          <w:sz w:val="24"/>
          <w:szCs w:val="24"/>
          <w:highlight w:val="none"/>
        </w:rPr>
      </w:r>
    </w:p>
    <w:p>
      <w:pPr>
        <w:pBdr/>
        <w:spacing w:line="360" w:lineRule="auto"/>
        <w:ind w:left="1417"/>
        <w:jc w:val="both"/>
        <w:rPr>
          <w:rFonts w:ascii="Times New Roman" w:hAnsi="Times New Roman" w:cs="Times New Roman"/>
          <w:bCs/>
          <w:i/>
          <w:sz w:val="20"/>
          <w:szCs w:val="20"/>
        </w:rPr>
      </w:pPr>
      <w:r>
        <w:rPr>
          <w:rFonts w:ascii="Times New Roman" w:hAnsi="Times New Roman" w:eastAsia="Times New Roman" w:cs="Times New Roman"/>
          <w:i/>
          <w:color w:val="000000"/>
          <w:sz w:val="20"/>
          <w:szCs w:val="20"/>
        </w:rPr>
        <w:t xml:space="preserve">S</w:t>
      </w:r>
      <w:r>
        <w:rPr>
          <w:rFonts w:ascii="Times New Roman" w:hAnsi="Times New Roman" w:eastAsia="Times New Roman" w:cs="Times New Roman"/>
          <w:i/>
          <w:iCs/>
          <w:color w:val="000000"/>
          <w:sz w:val="20"/>
          <w:szCs w:val="20"/>
        </w:rPr>
        <w:t xml:space="preserve">e</w:t>
      </w:r>
      <w:r>
        <w:rPr>
          <w:rFonts w:ascii="Times New Roman" w:hAnsi="Times New Roman" w:eastAsia="Times New Roman" w:cs="Times New Roman"/>
          <w:i/>
          <w:iCs/>
          <w:color w:val="000000"/>
          <w:sz w:val="20"/>
          <w:szCs w:val="18"/>
        </w:rPr>
        <w:t xml:space="preserve">rá ilegal, de agora em diante, que qualquer pessoa branca case-se com qualquer um que não seja uma pessoa branca ou com uma pessoa com uma mistura de sangue que não seja de branco e índio americano. Para a finalidade dessa lei, o termo ''pessoa branca'' </w:t>
      </w:r>
      <w:r>
        <w:rPr>
          <w:rFonts w:ascii="Times New Roman" w:hAnsi="Times New Roman" w:eastAsia="Times New Roman" w:cs="Times New Roman"/>
          <w:i/>
          <w:iCs/>
          <w:color w:val="000000"/>
          <w:sz w:val="20"/>
          <w:szCs w:val="18"/>
        </w:rPr>
        <w:t xml:space="preserve">deve se ampliar somente</w:t>
      </w:r>
      <w:r>
        <w:rPr>
          <w:rFonts w:ascii="Times New Roman" w:hAnsi="Times New Roman" w:eastAsia="Times New Roman" w:cs="Times New Roman"/>
          <w:i/>
          <w:iCs/>
          <w:color w:val="000000"/>
          <w:sz w:val="20"/>
          <w:szCs w:val="18"/>
        </w:rPr>
        <w:t xml:space="preserve"> àquele que não tenha traço algum de qualquer sangue senão o caucasiano; mas pessoas que tenham 1/16 ou menos de sangue de índio americano e não tenham nenhum outro sangue não caucasiano devem ser definidas como pessoas brancas (LIBRARY OF VIRGINIA, 2024).</w:t>
      </w:r>
      <w:r>
        <w:rPr>
          <w:rFonts w:ascii="Times New Roman" w:hAnsi="Times New Roman" w:cs="Times New Roman"/>
          <w:bCs/>
          <w:i/>
          <w:sz w:val="20"/>
          <w:szCs w:val="20"/>
        </w:rPr>
      </w:r>
      <w:r>
        <w:rPr>
          <w:rFonts w:ascii="Times New Roman" w:hAnsi="Times New Roman" w:cs="Times New Roman"/>
          <w:bCs/>
          <w:i/>
          <w:sz w:val="20"/>
          <w:szCs w:val="20"/>
        </w:rPr>
      </w:r>
    </w:p>
    <w:p>
      <w:pPr>
        <w:pBdr/>
        <w:tabs>
          <w:tab w:val="center" w:leader="none" w:pos="4535"/>
        </w:tabs>
        <w:spacing w:line="360" w:lineRule="auto"/>
        <w:ind w:firstLine="708"/>
        <w:jc w:val="both"/>
        <w:rPr>
          <w:rFonts w:ascii="Times New Roman" w:hAnsi="Times New Roman" w:eastAsia="Times New Roman" w:cs="Times New Roman"/>
          <w:b w:val="0"/>
          <w:bCs w:val="0"/>
          <w:i w:val="0"/>
          <w:sz w:val="24"/>
          <w:szCs w:val="24"/>
          <w:highlight w:val="none"/>
        </w:rPr>
      </w:pPr>
      <w:r>
        <w:rPr>
          <w:rFonts w:ascii="Times New Roman" w:hAnsi="Times New Roman" w:eastAsia="Times New Roman" w:cs="Times New Roman"/>
          <w:b w:val="0"/>
          <w:bCs w:val="0"/>
          <w:i w:val="0"/>
          <w:sz w:val="24"/>
          <w:szCs w:val="24"/>
          <w:highlight w:val="none"/>
        </w:rPr>
        <w:t xml:space="preserve">Desse modo, para contornar essas circunst</w:t>
      </w:r>
      <w:r>
        <w:rPr>
          <w:rFonts w:ascii="Times New Roman" w:hAnsi="Times New Roman" w:eastAsia="Times New Roman" w:cs="Times New Roman"/>
          <w:b w:val="0"/>
          <w:bCs w:val="0"/>
          <w:i w:val="0"/>
          <w:sz w:val="24"/>
          <w:szCs w:val="24"/>
          <w:highlight w:val="none"/>
        </w:rPr>
        <w:t xml:space="preserve">âncias, </w:t>
      </w:r>
      <w:r>
        <w:rPr>
          <w:rFonts w:ascii="Times New Roman" w:hAnsi="Times New Roman" w:eastAsia="Times New Roman" w:cs="Times New Roman"/>
          <w:b w:val="0"/>
          <w:bCs w:val="0"/>
          <w:i w:val="0"/>
          <w:sz w:val="24"/>
          <w:szCs w:val="24"/>
          <w:highlight w:val="none"/>
        </w:rPr>
        <w:t xml:space="preserve">seus pais resolveram matricular ela e seus irm</w:t>
      </w:r>
      <w:r>
        <w:rPr>
          <w:rFonts w:ascii="Times New Roman" w:hAnsi="Times New Roman" w:eastAsia="Times New Roman" w:cs="Times New Roman"/>
          <w:b w:val="0"/>
          <w:bCs w:val="0"/>
          <w:i w:val="0"/>
          <w:sz w:val="24"/>
          <w:szCs w:val="24"/>
          <w:highlight w:val="none"/>
        </w:rPr>
        <w:t xml:space="preserve">ãos no condado de </w:t>
      </w:r>
      <w:r>
        <w:rPr>
          <w:rFonts w:ascii="Times New Roman" w:hAnsi="Times New Roman" w:eastAsia="Times New Roman" w:cs="Times New Roman"/>
          <w:b w:val="0"/>
          <w:bCs w:val="0"/>
          <w:i w:val="0"/>
          <w:sz w:val="24"/>
          <w:szCs w:val="24"/>
          <w:highlight w:val="none"/>
        </w:rPr>
        <w:t xml:space="preserve">Kanawha</w:t>
      </w:r>
      <w:r>
        <w:rPr>
          <w:rFonts w:ascii="Times New Roman" w:hAnsi="Times New Roman" w:eastAsia="Times New Roman" w:cs="Times New Roman"/>
          <w:b w:val="0"/>
          <w:bCs w:val="0"/>
          <w:i w:val="0"/>
          <w:sz w:val="24"/>
          <w:szCs w:val="24"/>
          <w:highlight w:val="none"/>
        </w:rPr>
        <w:t xml:space="preserve">. Seus estudos continuaram at</w:t>
      </w:r>
      <w:r>
        <w:rPr>
          <w:rFonts w:ascii="Times New Roman" w:hAnsi="Times New Roman" w:eastAsia="Times New Roman" w:cs="Times New Roman"/>
          <w:b w:val="0"/>
          <w:bCs w:val="0"/>
          <w:i w:val="0"/>
          <w:sz w:val="24"/>
          <w:szCs w:val="24"/>
          <w:highlight w:val="none"/>
        </w:rPr>
        <w:t xml:space="preserve">é que com 18 anos de idade quando se graduou na Universidade de Virg</w:t>
      </w:r>
      <w:r>
        <w:rPr>
          <w:rFonts w:ascii="Times New Roman" w:hAnsi="Times New Roman" w:eastAsia="Times New Roman" w:cs="Times New Roman"/>
          <w:b w:val="0"/>
          <w:bCs w:val="0"/>
          <w:i w:val="0"/>
          <w:sz w:val="24"/>
          <w:szCs w:val="24"/>
          <w:highlight w:val="none"/>
        </w:rPr>
        <w:t xml:space="preserve">ínia Ocidental, sendo Katherine, a primeira mulher negra a realizar esse feito – com notas m</w:t>
      </w:r>
      <w:r>
        <w:rPr>
          <w:rFonts w:ascii="Times New Roman" w:hAnsi="Times New Roman" w:eastAsia="Times New Roman" w:cs="Times New Roman"/>
          <w:b w:val="0"/>
          <w:bCs w:val="0"/>
          <w:i w:val="0"/>
          <w:sz w:val="24"/>
          <w:szCs w:val="24"/>
          <w:highlight w:val="none"/>
        </w:rPr>
        <w:t xml:space="preserve">áximas em Matem</w:t>
      </w:r>
      <w:r>
        <w:rPr>
          <w:rFonts w:ascii="Times New Roman" w:hAnsi="Times New Roman" w:eastAsia="Times New Roman" w:cs="Times New Roman"/>
          <w:b w:val="0"/>
          <w:bCs w:val="0"/>
          <w:i w:val="0"/>
          <w:sz w:val="24"/>
          <w:szCs w:val="24"/>
          <w:highlight w:val="none"/>
        </w:rPr>
        <w:t xml:space="preserve">ática e Franc</w:t>
      </w:r>
      <w:r>
        <w:rPr>
          <w:rFonts w:ascii="Times New Roman" w:hAnsi="Times New Roman" w:eastAsia="Times New Roman" w:cs="Times New Roman"/>
          <w:b w:val="0"/>
          <w:bCs w:val="0"/>
          <w:i w:val="0"/>
          <w:sz w:val="24"/>
          <w:szCs w:val="24"/>
          <w:highlight w:val="none"/>
        </w:rPr>
        <w:t xml:space="preserve">ês (Museu Catavento, 2024).</w:t>
      </w:r>
      <w:r>
        <w:rPr>
          <w:rFonts w:ascii="Times New Roman" w:hAnsi="Times New Roman" w:eastAsia="Times New Roman" w:cs="Times New Roman"/>
          <w:b w:val="0"/>
          <w:bCs w:val="0"/>
          <w:i w:val="0"/>
          <w:sz w:val="24"/>
          <w:szCs w:val="24"/>
          <w:highlight w:val="none"/>
        </w:rPr>
      </w:r>
      <w:r>
        <w:rPr>
          <w:rFonts w:ascii="Times New Roman" w:hAnsi="Times New Roman" w:eastAsia="Times New Roman" w:cs="Times New Roman"/>
          <w:b w:val="0"/>
          <w:bCs w:val="0"/>
          <w:i w:val="0"/>
          <w:sz w:val="24"/>
          <w:szCs w:val="24"/>
          <w:highlight w:val="none"/>
        </w:rPr>
        <w:tab/>
      </w:r>
      <w:r>
        <w:rPr>
          <w:rFonts w:ascii="Times New Roman" w:hAnsi="Times New Roman" w:eastAsia="Times New Roman" w:cs="Times New Roman"/>
          <w:b w:val="0"/>
          <w:bCs w:val="0"/>
          <w:i w:val="0"/>
          <w:sz w:val="24"/>
          <w:szCs w:val="24"/>
          <w:highlight w:val="none"/>
        </w:rPr>
      </w:r>
    </w:p>
    <w:p>
      <w:pPr>
        <w:pBdr/>
        <w:spacing w:line="360" w:lineRule="auto"/>
        <w:ind/>
        <w:jc w:val="both"/>
        <w:rPr>
          <w:rFonts w:ascii="Times New Roman" w:hAnsi="Times New Roman" w:eastAsia="Times New Roman" w:cs="Times New Roman"/>
          <w:color w:val="000000"/>
          <w:sz w:val="24"/>
          <w:szCs w:val="24"/>
          <w:highlight w:val="none"/>
        </w:rPr>
      </w:pPr>
      <w:r>
        <w:rPr>
          <w:rFonts w:ascii="Times New Roman" w:hAnsi="Times New Roman" w:eastAsia="Times New Roman" w:cs="Times New Roman"/>
          <w:sz w:val="24"/>
          <w:szCs w:val="24"/>
        </w:rPr>
        <w:tab/>
        <w:t xml:space="preserve">Ap</w:t>
      </w:r>
      <w:r>
        <w:rPr>
          <w:rFonts w:ascii="Times New Roman" w:hAnsi="Times New Roman" w:eastAsia="Times New Roman" w:cs="Times New Roman"/>
          <w:sz w:val="24"/>
          <w:szCs w:val="24"/>
        </w:rPr>
        <w:t xml:space="preserve">ós o per</w:t>
      </w:r>
      <w:r>
        <w:rPr>
          <w:rFonts w:ascii="Times New Roman" w:hAnsi="Times New Roman" w:eastAsia="Times New Roman" w:cs="Times New Roman"/>
          <w:sz w:val="24"/>
          <w:szCs w:val="24"/>
        </w:rPr>
        <w:t xml:space="preserve">íodo dando aulas, Katherine ficou sabendo de uma oportunidade de que a NACA (antecessora da atual NASA) estava oferecendo vagas para pessoas negras. Conseguiu entrar como analista de dados das aeronaves e tamb</w:t>
      </w:r>
      <w:r>
        <w:rPr>
          <w:rFonts w:ascii="Times New Roman" w:hAnsi="Times New Roman" w:eastAsia="Times New Roman" w:cs="Times New Roman"/>
          <w:sz w:val="24"/>
          <w:szCs w:val="24"/>
        </w:rPr>
        <w:t xml:space="preserve">ém com computaç</w:t>
      </w:r>
      <w:r>
        <w:rPr>
          <w:rFonts w:ascii="Times New Roman" w:hAnsi="Times New Roman" w:eastAsia="Times New Roman" w:cs="Times New Roman"/>
          <w:sz w:val="24"/>
          <w:szCs w:val="24"/>
        </w:rPr>
        <w:t xml:space="preserve">ão, e depois foi designada para a Divis</w:t>
      </w:r>
      <w:r>
        <w:rPr>
          <w:rFonts w:ascii="Times New Roman" w:hAnsi="Times New Roman" w:eastAsia="Times New Roman" w:cs="Times New Roman"/>
          <w:sz w:val="24"/>
          <w:szCs w:val="24"/>
        </w:rPr>
        <w:t xml:space="preserve">ão de Controle e Orientaç</w:t>
      </w:r>
      <w:r>
        <w:rPr>
          <w:rFonts w:ascii="Times New Roman" w:hAnsi="Times New Roman" w:eastAsia="Times New Roman" w:cs="Times New Roman"/>
          <w:sz w:val="24"/>
          <w:szCs w:val="24"/>
        </w:rPr>
        <w:t xml:space="preserve">ão da Divis</w:t>
      </w:r>
      <w:r>
        <w:rPr>
          <w:rFonts w:ascii="Times New Roman" w:hAnsi="Times New Roman" w:eastAsia="Times New Roman" w:cs="Times New Roman"/>
          <w:sz w:val="24"/>
          <w:szCs w:val="24"/>
        </w:rPr>
        <w:t xml:space="preserve">ão de Pesquisa e V</w:t>
      </w:r>
      <w:r>
        <w:rPr>
          <w:rFonts w:ascii="Times New Roman" w:hAnsi="Times New Roman" w:eastAsia="Times New Roman" w:cs="Times New Roman"/>
          <w:sz w:val="24"/>
          <w:szCs w:val="24"/>
        </w:rPr>
        <w:t xml:space="preserve">ôo (Museu Catavento, 2024). Nesse repartimento, era comum cenas de segregaç</w:t>
      </w:r>
      <w:r>
        <w:rPr>
          <w:rFonts w:ascii="Times New Roman" w:hAnsi="Times New Roman" w:eastAsia="Times New Roman" w:cs="Times New Roman"/>
          <w:sz w:val="24"/>
          <w:szCs w:val="24"/>
        </w:rPr>
        <w:t xml:space="preserve">ão, como usar banheiros separados dos seus colegas, comer em </w:t>
      </w:r>
      <w:r>
        <w:rPr>
          <w:rFonts w:ascii="Times New Roman" w:hAnsi="Times New Roman" w:eastAsia="Times New Roman" w:cs="Times New Roman"/>
          <w:sz w:val="24"/>
          <w:szCs w:val="24"/>
        </w:rPr>
        <w:t xml:space="preserve">áreas distintas, muitas das vezes bem mais distantes do local de trabalho, al</w:t>
      </w:r>
      <w:r>
        <w:rPr>
          <w:rFonts w:ascii="Times New Roman" w:hAnsi="Times New Roman" w:eastAsia="Times New Roman" w:cs="Times New Roman"/>
          <w:sz w:val="24"/>
          <w:szCs w:val="24"/>
        </w:rPr>
        <w:t xml:space="preserve">ém de terem um “apelido” para mulheres como Katherine: eram chamadas de “computadoras de cor” </w:t>
      </w:r>
      <w:r>
        <w:rPr>
          <w:rFonts w:ascii="Times New Roman" w:hAnsi="Times New Roman" w:eastAsia="Times New Roman" w:cs="Times New Roman"/>
          <w:sz w:val="24"/>
          <w:szCs w:val="24"/>
        </w:rPr>
        <w:t xml:space="preserve">(Museu Catavento, 2024)</w:t>
      </w:r>
      <w:r>
        <w:rPr>
          <w:rFonts w:ascii="Times New Roman" w:hAnsi="Times New Roman" w:eastAsia="Times New Roman" w:cs="Times New Roman"/>
          <w:sz w:val="24"/>
          <w:szCs w:val="24"/>
        </w:rPr>
        <w:t xml:space="preserve">. Recentemente, essa hist</w:t>
      </w:r>
      <w:r>
        <w:rPr>
          <w:rFonts w:ascii="Times New Roman" w:hAnsi="Times New Roman" w:eastAsia="Times New Roman" w:cs="Times New Roman"/>
          <w:sz w:val="24"/>
          <w:szCs w:val="24"/>
        </w:rPr>
        <w:t xml:space="preserve">ória foi adaptada para as telas do cinema com o filme “Estrelas al</w:t>
      </w:r>
      <w:r>
        <w:rPr>
          <w:rFonts w:ascii="Times New Roman" w:hAnsi="Times New Roman" w:eastAsia="Times New Roman" w:cs="Times New Roman"/>
          <w:sz w:val="24"/>
          <w:szCs w:val="24"/>
        </w:rPr>
        <w:t xml:space="preserve">ém do tempo”, de 2016, que retrata a his</w:t>
      </w:r>
      <w:r>
        <w:rPr>
          <w:rFonts w:ascii="Times New Roman" w:hAnsi="Times New Roman" w:eastAsia="Times New Roman" w:cs="Times New Roman"/>
          <w:sz w:val="24"/>
          <w:szCs w:val="24"/>
        </w:rPr>
        <w:t xml:space="preserve">t</w:t>
      </w:r>
      <w:r>
        <w:rPr>
          <w:rFonts w:ascii="Times New Roman" w:hAnsi="Times New Roman" w:eastAsia="Times New Roman" w:cs="Times New Roman"/>
          <w:sz w:val="24"/>
          <w:szCs w:val="24"/>
        </w:rPr>
        <w:t xml:space="preserve">ória de </w:t>
      </w:r>
      <w:r>
        <w:rPr>
          <w:rFonts w:ascii="Times New Roman" w:hAnsi="Times New Roman" w:eastAsia="Times New Roman" w:cs="Times New Roman"/>
          <w:color w:val="000000"/>
          <w:sz w:val="24"/>
        </w:rPr>
        <w:t xml:space="preserve">Katherine Johnson, Dorothy Vaughan e Mary Jackson (Figura 34).</w:t>
      </w:r>
      <w:r>
        <w:rPr>
          <w:rFonts w:ascii="Times New Roman" w:hAnsi="Times New Roman" w:eastAsia="Times New Roman" w:cs="Times New Roman"/>
          <w:color w:val="000000"/>
          <w:sz w:val="24"/>
          <w:szCs w:val="24"/>
          <w:highlight w:val="none"/>
        </w:rPr>
      </w:r>
      <w:r>
        <w:rPr>
          <w:rFonts w:ascii="Times New Roman" w:hAnsi="Times New Roman" w:eastAsia="Times New Roman" w:cs="Times New Roman"/>
          <w:color w:val="000000"/>
          <w:sz w:val="24"/>
          <w:szCs w:val="24"/>
          <w:highlight w:val="none"/>
        </w:rPr>
      </w:r>
    </w:p>
    <w:p>
      <w:pPr>
        <w:pBdr/>
        <w:spacing w:line="360" w:lineRule="auto"/>
        <w:ind/>
        <w:jc w:val="both"/>
        <w:rPr>
          <w:rFonts w:ascii="Times New Roman" w:hAnsi="Times New Roman" w:eastAsia="Times New Roman" w:cs="Times New Roman"/>
          <w:color w:val="000000"/>
          <w:sz w:val="20"/>
          <w:szCs w:val="20"/>
          <w:highlight w:val="none"/>
        </w:rPr>
      </w:pPr>
      <w:r>
        <w:rPr>
          <w:rFonts w:ascii="Times New Roman" w:hAnsi="Times New Roman" w:eastAsia="Times New Roman" w:cs="Times New Roman"/>
          <w:color w:val="000000"/>
          <w:sz w:val="20"/>
          <w:szCs w:val="18"/>
          <w:highlight w:val="none"/>
        </w:rPr>
      </w:r>
      <w:r>
        <w:rPr>
          <w:rFonts w:ascii="Times New Roman" w:hAnsi="Times New Roman" w:eastAsia="Times New Roman" w:cs="Times New Roman"/>
          <w:b/>
          <w:bCs/>
          <w:i w:val="0"/>
          <w:iCs w:val="0"/>
          <w:sz w:val="20"/>
          <w:szCs w:val="20"/>
          <w:highlight w:val="none"/>
        </w:rPr>
        <w:t xml:space="preserve">Figura 34</w:t>
      </w:r>
      <w:r>
        <w:rPr>
          <w:rFonts w:ascii="Times New Roman" w:hAnsi="Times New Roman" w:eastAsia="Times New Roman" w:cs="Times New Roman"/>
          <w:color w:val="000000"/>
          <w:sz w:val="20"/>
          <w:szCs w:val="18"/>
          <w:highlight w:val="none"/>
        </w:rPr>
        <w:t xml:space="preserve"> – Foto do trio de matemáticas </w:t>
      </w:r>
      <w:r>
        <mc:AlternateContent>
          <mc:Choice Requires="wpg">
            <w:drawing>
              <wp:anchor xmlns:wp="http://schemas.openxmlformats.org/drawingml/2006/wordprocessingDrawing" xmlns:wp14="http://schemas.microsoft.com/office/word/2010/wordprocessingDrawing" distT="0" distB="0" distL="115200" distR="115200" simplePos="0" relativeHeight="83968" behindDoc="0" locked="0" layoutInCell="1" allowOverlap="1">
                <wp:simplePos x="0" y="0"/>
                <wp:positionH relativeFrom="margin">
                  <wp:align>center</wp:align>
                </wp:positionH>
                <wp:positionV relativeFrom="paragraph">
                  <wp:posOffset>389853</wp:posOffset>
                </wp:positionV>
                <wp:extent cx="4338282" cy="1804914"/>
                <wp:effectExtent l="0" t="0" r="0" b="0"/>
                <wp:wrapSquare wrapText="bothSides"/>
                <wp:docPr id="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16404" name=""/>
                        <pic:cNvPicPr>
                          <a:picLocks noChangeAspect="1"/>
                        </pic:cNvPicPr>
                        <pic:nvPr/>
                      </pic:nvPicPr>
                      <pic:blipFill>
                        <a:blip r:embed="rId46"/>
                        <a:stretch/>
                      </pic:blipFill>
                      <pic:spPr bwMode="auto">
                        <a:xfrm flipH="0" flipV="0">
                          <a:off x="0" y="0"/>
                          <a:ext cx="4338281" cy="1804913"/>
                        </a:xfrm>
                        <a:prstGeom prst="rect">
                          <a:avLst/>
                        </a:prstGeom>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4" o:spid="_x0000_s34" type="#_x0000_t75" style="position:absolute;z-index:83968;o:allowoverlap:true;o:allowincell:true;mso-position-horizontal-relative:margin;mso-position-horizontal:center;mso-position-vertical-relative:text;margin-top:30.70pt;mso-position-vertical:absolute;width:341.60pt;height:142.12pt;mso-wrap-distance-left:9.07pt;mso-wrap-distance-top:0.00pt;mso-wrap-distance-right:9.07pt;mso-wrap-distance-bottom:0.00pt;z-index:1;" stroked="false">
                <w10:wrap type="square"/>
                <v:imagedata r:id="rId46" o:title=""/>
                <o:lock v:ext="edit" rotation="t"/>
              </v:shape>
            </w:pict>
          </mc:Fallback>
        </mc:AlternateContent>
      </w:r>
      <w:r>
        <w:rPr>
          <w:rFonts w:ascii="Times New Roman" w:hAnsi="Times New Roman" w:eastAsia="Times New Roman" w:cs="Times New Roman"/>
          <w:color w:val="000000"/>
          <w:sz w:val="20"/>
          <w:szCs w:val="18"/>
          <w:highlight w:val="none"/>
        </w:rPr>
        <w:t xml:space="preserve">que inspirou o filme, da esquerda para direita: Katherine Johnson, Mary Jackson e Dorothy Vaughan</w:t>
      </w:r>
      <w:r>
        <w:rPr>
          <w:rFonts w:ascii="Times New Roman" w:hAnsi="Times New Roman" w:eastAsia="Times New Roman" w:cs="Times New Roman"/>
          <w:color w:val="000000"/>
          <w:sz w:val="20"/>
          <w:szCs w:val="20"/>
          <w:highlight w:val="none"/>
        </w:rPr>
      </w:r>
      <w:r>
        <w:rPr>
          <w:rFonts w:ascii="Times New Roman" w:hAnsi="Times New Roman" w:eastAsia="Times New Roman" w:cs="Times New Roman"/>
          <w:color w:val="000000"/>
          <w:sz w:val="20"/>
          <w:szCs w:val="20"/>
          <w:highlight w:val="none"/>
        </w:rPr>
      </w:r>
    </w:p>
    <w:p>
      <w:pPr>
        <w:pBdr/>
        <w:spacing w:line="360" w:lineRule="auto"/>
        <w:ind/>
        <w:jc w:val="both"/>
        <w:rPr>
          <w:rFonts w:ascii="Times New Roman" w:hAnsi="Times New Roman" w:eastAsia="Times New Roman" w:cs="Times New Roman"/>
          <w:color w:val="000000"/>
          <w:sz w:val="20"/>
          <w:szCs w:val="20"/>
          <w:highlight w:val="none"/>
        </w:rPr>
      </w:pPr>
      <w:r>
        <w:rPr>
          <w:rFonts w:ascii="Times New Roman" w:hAnsi="Times New Roman" w:eastAsia="Times New Roman" w:cs="Times New Roman"/>
          <w:color w:val="000000"/>
          <w:sz w:val="20"/>
          <w:szCs w:val="20"/>
          <w:highlight w:val="none"/>
        </w:rPr>
      </w:r>
      <w:r>
        <w:rPr>
          <w:rFonts w:ascii="Times New Roman" w:hAnsi="Times New Roman" w:eastAsia="Times New Roman" w:cs="Times New Roman"/>
          <w:color w:val="000000"/>
          <w:sz w:val="20"/>
          <w:szCs w:val="20"/>
          <w:highlight w:val="none"/>
        </w:rPr>
      </w:r>
      <w:r>
        <w:rPr>
          <w:rFonts w:ascii="Times New Roman" w:hAnsi="Times New Roman" w:eastAsia="Times New Roman" w:cs="Times New Roman"/>
          <w:color w:val="000000"/>
          <w:sz w:val="20"/>
          <w:szCs w:val="20"/>
          <w:highlight w:val="none"/>
        </w:rPr>
      </w:r>
    </w:p>
    <w:p>
      <w:pPr>
        <w:pBdr/>
        <w:spacing w:line="360" w:lineRule="auto"/>
        <w:ind/>
        <w:jc w:val="both"/>
        <w:rPr>
          <w:rFonts w:ascii="Times New Roman" w:hAnsi="Times New Roman" w:eastAsia="Times New Roman" w:cs="Times New Roman"/>
          <w:color w:val="000000"/>
          <w:sz w:val="20"/>
          <w:szCs w:val="20"/>
          <w:highlight w:val="none"/>
        </w:rPr>
      </w:pPr>
      <w:r>
        <w:rPr>
          <w:rFonts w:ascii="Times New Roman" w:hAnsi="Times New Roman" w:eastAsia="Times New Roman" w:cs="Times New Roman"/>
          <w:color w:val="000000"/>
          <w:sz w:val="20"/>
          <w:szCs w:val="20"/>
          <w:highlight w:val="none"/>
        </w:rPr>
      </w:r>
      <w:r>
        <w:rPr>
          <w:rFonts w:ascii="Times New Roman" w:hAnsi="Times New Roman" w:eastAsia="Times New Roman" w:cs="Times New Roman"/>
          <w:color w:val="000000"/>
          <w:sz w:val="20"/>
          <w:szCs w:val="20"/>
          <w:highlight w:val="none"/>
        </w:rPr>
      </w:r>
      <w:r>
        <w:rPr>
          <w:rFonts w:ascii="Times New Roman" w:hAnsi="Times New Roman" w:eastAsia="Times New Roman" w:cs="Times New Roman"/>
          <w:color w:val="000000"/>
          <w:sz w:val="20"/>
          <w:szCs w:val="20"/>
          <w:highlight w:val="none"/>
        </w:rPr>
      </w:r>
    </w:p>
    <w:p>
      <w:pPr>
        <w:pBdr/>
        <w:spacing w:line="360" w:lineRule="auto"/>
        <w:ind/>
        <w:jc w:val="both"/>
        <w:rPr>
          <w:rFonts w:ascii="Times New Roman" w:hAnsi="Times New Roman" w:eastAsia="Times New Roman" w:cs="Times New Roman"/>
          <w:color w:val="000000"/>
          <w:sz w:val="20"/>
          <w:szCs w:val="20"/>
          <w:highlight w:val="none"/>
        </w:rPr>
      </w:pPr>
      <w:r>
        <w:rPr>
          <w:rFonts w:ascii="Times New Roman" w:hAnsi="Times New Roman" w:eastAsia="Times New Roman" w:cs="Times New Roman"/>
          <w:color w:val="000000"/>
          <w:sz w:val="20"/>
          <w:szCs w:val="20"/>
          <w:highlight w:val="none"/>
        </w:rPr>
      </w:r>
      <w:r>
        <w:rPr>
          <w:rFonts w:ascii="Times New Roman" w:hAnsi="Times New Roman" w:eastAsia="Times New Roman" w:cs="Times New Roman"/>
          <w:color w:val="000000"/>
          <w:sz w:val="20"/>
          <w:szCs w:val="20"/>
          <w:highlight w:val="none"/>
        </w:rPr>
      </w:r>
      <w:r>
        <w:rPr>
          <w:rFonts w:ascii="Times New Roman" w:hAnsi="Times New Roman" w:eastAsia="Times New Roman" w:cs="Times New Roman"/>
          <w:color w:val="000000"/>
          <w:sz w:val="20"/>
          <w:szCs w:val="20"/>
          <w:highlight w:val="none"/>
        </w:rPr>
      </w:r>
    </w:p>
    <w:p>
      <w:pPr>
        <w:pBdr/>
        <w:spacing w:line="360" w:lineRule="auto"/>
        <w:ind/>
        <w:jc w:val="both"/>
        <w:rPr>
          <w:rFonts w:ascii="Times New Roman" w:hAnsi="Times New Roman" w:eastAsia="Times New Roman" w:cs="Times New Roman"/>
          <w:color w:val="000000"/>
          <w:sz w:val="20"/>
          <w:szCs w:val="20"/>
          <w:highlight w:val="none"/>
        </w:rPr>
      </w:pPr>
      <w:r>
        <w:rPr>
          <w:rFonts w:ascii="Times New Roman" w:hAnsi="Times New Roman" w:eastAsia="Times New Roman" w:cs="Times New Roman"/>
          <w:color w:val="000000"/>
          <w:sz w:val="20"/>
          <w:szCs w:val="20"/>
          <w:highlight w:val="none"/>
        </w:rPr>
      </w:r>
      <w:r>
        <w:rPr>
          <w:rFonts w:ascii="Times New Roman" w:hAnsi="Times New Roman" w:eastAsia="Times New Roman" w:cs="Times New Roman"/>
          <w:color w:val="000000"/>
          <w:sz w:val="20"/>
          <w:szCs w:val="20"/>
          <w:highlight w:val="none"/>
        </w:rPr>
      </w:r>
      <w:r>
        <w:rPr>
          <w:rFonts w:ascii="Times New Roman" w:hAnsi="Times New Roman" w:eastAsia="Times New Roman" w:cs="Times New Roman"/>
          <w:color w:val="000000"/>
          <w:sz w:val="20"/>
          <w:szCs w:val="20"/>
          <w:highlight w:val="none"/>
        </w:rPr>
      </w:r>
    </w:p>
    <w:p>
      <w:pPr>
        <w:pBdr/>
        <w:spacing w:line="360" w:lineRule="auto"/>
        <w:ind/>
        <w:jc w:val="both"/>
        <w:rPr>
          <w:rFonts w:ascii="Times New Roman" w:hAnsi="Times New Roman" w:eastAsia="Times New Roman" w:cs="Times New Roman"/>
          <w:color w:val="000000"/>
          <w:sz w:val="20"/>
          <w:szCs w:val="20"/>
          <w:highlight w:val="none"/>
        </w:rPr>
      </w:pPr>
      <w:r>
        <w:rPr>
          <w:rFonts w:ascii="Times New Roman" w:hAnsi="Times New Roman" w:eastAsia="Times New Roman" w:cs="Times New Roman"/>
          <w:color w:val="000000"/>
          <w:sz w:val="20"/>
          <w:szCs w:val="18"/>
          <w:highlight w:val="none"/>
        </w:rPr>
      </w:r>
      <w:r>
        <w:rPr>
          <w:rFonts w:ascii="Times New Roman" w:hAnsi="Times New Roman" w:eastAsia="Times New Roman" w:cs="Times New Roman"/>
          <w:color w:val="000000"/>
          <w:sz w:val="20"/>
          <w:szCs w:val="20"/>
          <w:highlight w:val="none"/>
        </w:rPr>
      </w:r>
      <w:r>
        <w:rPr>
          <w:rFonts w:ascii="Times New Roman" w:hAnsi="Times New Roman" w:eastAsia="Times New Roman" w:cs="Times New Roman"/>
          <w:color w:val="000000"/>
          <w:sz w:val="20"/>
          <w:szCs w:val="20"/>
          <w:highlight w:val="none"/>
        </w:rPr>
      </w:r>
    </w:p>
    <w:p>
      <w:pPr>
        <w:pBdr/>
        <w:spacing w:line="360" w:lineRule="auto"/>
        <w:ind/>
        <w:jc w:val="center"/>
        <w:rPr>
          <w:rFonts w:ascii="Times New Roman" w:hAnsi="Times New Roman" w:eastAsia="Times New Roman" w:cs="Times New Roman"/>
          <w:color w:val="000000"/>
          <w:sz w:val="20"/>
          <w:szCs w:val="20"/>
          <w:highlight w:val="none"/>
        </w:rPr>
      </w:pPr>
      <w:r>
        <w:rPr>
          <w:rFonts w:ascii="Times New Roman" w:hAnsi="Times New Roman" w:eastAsia="Times New Roman" w:cs="Times New Roman"/>
          <w:color w:val="000000"/>
          <w:sz w:val="20"/>
          <w:szCs w:val="18"/>
          <w:highlight w:val="none"/>
        </w:rPr>
      </w:r>
      <w:r>
        <w:rPr>
          <w:rFonts w:ascii="Times New Roman" w:hAnsi="Times New Roman" w:eastAsia="Times New Roman" w:cs="Times New Roman"/>
          <w:color w:val="000000"/>
          <w:sz w:val="20"/>
          <w:szCs w:val="18"/>
          <w:highlight w:val="none"/>
        </w:rPr>
        <w:t xml:space="preserve">Créditos: NASA on The Commons</w:t>
      </w:r>
      <w:r>
        <w:rPr>
          <w:rFonts w:ascii="Times New Roman" w:hAnsi="Times New Roman" w:eastAsia="Times New Roman" w:cs="Times New Roman"/>
          <w:color w:val="000000"/>
          <w:sz w:val="20"/>
          <w:szCs w:val="20"/>
          <w:highlight w:val="none"/>
        </w:rPr>
      </w:r>
      <w:r>
        <w:rPr>
          <w:rFonts w:ascii="Times New Roman" w:hAnsi="Times New Roman" w:eastAsia="Times New Roman" w:cs="Times New Roman"/>
          <w:color w:val="000000"/>
          <w:sz w:val="20"/>
          <w:szCs w:val="20"/>
          <w:highlight w:val="none"/>
        </w:rPr>
      </w:r>
    </w:p>
    <w:p>
      <w:pPr>
        <w:pBdr/>
        <w:spacing w:line="360" w:lineRule="auto"/>
        <w:ind/>
        <w:jc w:val="both"/>
        <w:rPr>
          <w:rFonts w:ascii="Times New Roman" w:hAnsi="Times New Roman" w:eastAsia="Times New Roman" w:cs="Times New Roman"/>
          <w:color w:val="000000"/>
          <w:sz w:val="24"/>
          <w:szCs w:val="24"/>
          <w:highlight w:val="none"/>
        </w:rPr>
      </w:pPr>
      <w:r>
        <w:rPr>
          <w:rFonts w:ascii="Times New Roman" w:hAnsi="Times New Roman" w:eastAsia="Times New Roman" w:cs="Times New Roman"/>
          <w:color w:val="000000"/>
          <w:sz w:val="24"/>
          <w:highlight w:val="none"/>
        </w:rPr>
        <w:tab/>
        <w:t xml:space="preserve">A divis</w:t>
      </w:r>
      <w:r>
        <w:rPr>
          <w:rFonts w:ascii="Times New Roman" w:hAnsi="Times New Roman" w:eastAsia="Times New Roman" w:cs="Times New Roman"/>
          <w:color w:val="000000"/>
          <w:sz w:val="24"/>
          <w:highlight w:val="none"/>
        </w:rPr>
        <w:t xml:space="preserve">ão de cor s</w:t>
      </w:r>
      <w:r>
        <w:rPr>
          <w:rFonts w:ascii="Times New Roman" w:hAnsi="Times New Roman" w:eastAsia="Times New Roman" w:cs="Times New Roman"/>
          <w:color w:val="000000"/>
          <w:sz w:val="24"/>
          <w:highlight w:val="none"/>
        </w:rPr>
        <w:t xml:space="preserve">ó teve fim em 1958, e desde essa data at</w:t>
      </w:r>
      <w:r>
        <w:rPr>
          <w:rFonts w:ascii="Times New Roman" w:hAnsi="Times New Roman" w:eastAsia="Times New Roman" w:cs="Times New Roman"/>
          <w:color w:val="000000"/>
          <w:sz w:val="24"/>
          <w:highlight w:val="none"/>
        </w:rPr>
        <w:t xml:space="preserve">é o final de sua carreira, Katherine trabalhou como t</w:t>
      </w:r>
      <w:r>
        <w:rPr>
          <w:rFonts w:ascii="Times New Roman" w:hAnsi="Times New Roman" w:eastAsia="Times New Roman" w:cs="Times New Roman"/>
          <w:color w:val="000000"/>
          <w:sz w:val="24"/>
          <w:highlight w:val="none"/>
        </w:rPr>
        <w:t xml:space="preserve">écnica aeroespacial, em que participou de projetos importantes como a primeira viagem estadunidense ao espaço, Projeto Mercury – primeiro projeto tripulado de exploraç</w:t>
      </w:r>
      <w:r>
        <w:rPr>
          <w:rFonts w:ascii="Times New Roman" w:hAnsi="Times New Roman" w:eastAsia="Times New Roman" w:cs="Times New Roman"/>
          <w:color w:val="000000"/>
          <w:sz w:val="24"/>
          <w:highlight w:val="none"/>
        </w:rPr>
        <w:t xml:space="preserve">ão espacial da NASA – </w:t>
      </w:r>
      <w:r>
        <w:rPr>
          <w:rFonts w:ascii="Times New Roman" w:hAnsi="Times New Roman" w:eastAsia="Times New Roman" w:cs="Times New Roman"/>
          <w:color w:val="000000"/>
          <w:sz w:val="24"/>
          <w:highlight w:val="none"/>
        </w:rPr>
        <w:t xml:space="preserve">e Gemini, o qual o Apollo 11 deu continuidade. Em 2015, o presidente Barack Obama incluiu a matem</w:t>
      </w:r>
      <w:r>
        <w:rPr>
          <w:rFonts w:ascii="Times New Roman" w:hAnsi="Times New Roman" w:eastAsia="Times New Roman" w:cs="Times New Roman"/>
          <w:color w:val="000000"/>
          <w:sz w:val="24"/>
          <w:highlight w:val="none"/>
        </w:rPr>
        <w:t xml:space="preserve">ática na lista de 17 estadunidenses que receberam a Medalha Presidencial da Liberdade, e seu nome foi citado como exemplo maior da presença de mulheres negras na ci</w:t>
      </w:r>
      <w:r>
        <w:rPr>
          <w:rFonts w:ascii="Times New Roman" w:hAnsi="Times New Roman" w:eastAsia="Times New Roman" w:cs="Times New Roman"/>
          <w:color w:val="000000"/>
          <w:sz w:val="24"/>
          <w:highlight w:val="none"/>
        </w:rPr>
        <w:t xml:space="preserve">ência </w:t>
      </w:r>
      <w:r>
        <w:rPr>
          <w:rFonts w:ascii="Times New Roman" w:hAnsi="Times New Roman" w:eastAsia="Times New Roman" w:cs="Times New Roman"/>
          <w:sz w:val="24"/>
          <w:szCs w:val="24"/>
        </w:rPr>
        <w:t xml:space="preserve">(Museu Catavento, 2024)</w:t>
      </w:r>
      <w:r>
        <w:rPr>
          <w:rFonts w:ascii="Times New Roman" w:hAnsi="Times New Roman" w:eastAsia="Times New Roman" w:cs="Times New Roman"/>
          <w:color w:val="000000"/>
          <w:sz w:val="24"/>
          <w:highlight w:val="none"/>
        </w:rPr>
        <w:t xml:space="preserve">.</w:t>
      </w:r>
      <w:r>
        <w:rPr>
          <w:rFonts w:ascii="Times New Roman" w:hAnsi="Times New Roman" w:eastAsia="Times New Roman" w:cs="Times New Roman"/>
          <w:color w:val="000000"/>
          <w:sz w:val="24"/>
          <w:szCs w:val="24"/>
          <w:highlight w:val="none"/>
        </w:rPr>
      </w:r>
      <w:r>
        <w:rPr>
          <w:rFonts w:ascii="Times New Roman" w:hAnsi="Times New Roman" w:eastAsia="Times New Roman" w:cs="Times New Roman"/>
          <w:color w:val="000000"/>
          <w:sz w:val="24"/>
          <w:szCs w:val="24"/>
          <w:highlight w:val="none"/>
        </w:rPr>
      </w:r>
    </w:p>
    <w:p>
      <w:pPr>
        <w:pStyle w:val="895"/>
        <w:pBdr/>
        <w:spacing/>
        <w:ind/>
        <w:rPr>
          <w:rFonts w:ascii="Times New Roman" w:hAnsi="Times New Roman" w:eastAsia="Times New Roman" w:cs="Times New Roman"/>
          <w:b/>
          <w:bCs w:val="0"/>
          <w:i w:val="0"/>
          <w:sz w:val="24"/>
          <w:szCs w:val="24"/>
          <w:highlight w:val="none"/>
        </w:rPr>
      </w:pPr>
      <w:r/>
      <w:bookmarkStart w:id="21" w:name="_Toc21"/>
      <w:r>
        <w:rPr>
          <w:rFonts w:ascii="Times New Roman" w:hAnsi="Times New Roman" w:eastAsia="Times New Roman" w:cs="Times New Roman"/>
          <w:b/>
          <w:bCs/>
          <w:i w:val="0"/>
          <w:iCs w:val="0"/>
          <w:sz w:val="24"/>
          <w:szCs w:val="24"/>
          <w:highlight w:val="none"/>
        </w:rPr>
        <w:t xml:space="preserve">1.1.20 Dorothy Vaughan</w:t>
      </w:r>
      <w:bookmarkEnd w:id="21"/>
      <w:r>
        <w:rPr>
          <w:rFonts w:ascii="Times New Roman" w:hAnsi="Times New Roman" w:eastAsia="Times New Roman" w:cs="Times New Roman"/>
          <w:b/>
          <w:bCs w:val="0"/>
          <w:i w:val="0"/>
          <w:sz w:val="24"/>
          <w:szCs w:val="24"/>
          <w:highlight w:val="none"/>
        </w:rPr>
      </w:r>
      <w:r>
        <w:rPr>
          <w:rFonts w:ascii="Times New Roman" w:hAnsi="Times New Roman" w:eastAsia="Times New Roman" w:cs="Times New Roman"/>
          <w:b/>
          <w:bCs w:val="0"/>
          <w:i w:val="0"/>
          <w:sz w:val="24"/>
          <w:szCs w:val="24"/>
          <w:highlight w:val="none"/>
        </w:rPr>
      </w:r>
    </w:p>
    <w:p>
      <w:pPr>
        <w:pBdr/>
        <w:spacing w:line="360" w:lineRule="auto"/>
        <w:ind/>
        <w:jc w:val="both"/>
        <w:rPr>
          <w:rFonts w:ascii="Times New Roman" w:hAnsi="Times New Roman" w:cs="Times New Roman"/>
          <w:color w:val="000000"/>
          <w:sz w:val="32"/>
          <w:szCs w:val="32"/>
          <w:highlight w:val="none"/>
        </w:rPr>
      </w:pPr>
      <w:r>
        <w:rPr>
          <w:b w:val="0"/>
          <w:bCs w:val="0"/>
        </w:rPr>
        <w:tab/>
      </w:r>
      <w:r>
        <w:rPr>
          <w:rFonts w:ascii="Times New Roman" w:hAnsi="Times New Roman" w:eastAsia="Times New Roman" w:cs="Times New Roman"/>
          <w:b w:val="0"/>
          <w:bCs w:val="0"/>
          <w:sz w:val="24"/>
          <w:szCs w:val="24"/>
        </w:rPr>
        <w:t xml:space="preserve">Dorothy (Figura 35) enfrentou dificuldades durante sua formação e carreira. Embora sonhasse em fazer mestrado e doutorado, ao se formar na Universidade de Wilberforce, Ohio, decidiu ensinar matemática para ajudar sua família durante a Grande Depressão. Em 1</w:t>
      </w:r>
      <w:r>
        <w:rPr>
          <w:rFonts w:ascii="Times New Roman" w:hAnsi="Times New Roman" w:eastAsia="Times New Roman" w:cs="Times New Roman"/>
          <w:b w:val="0"/>
          <w:bCs w:val="0"/>
          <w:sz w:val="24"/>
          <w:szCs w:val="24"/>
        </w:rPr>
        <w:t xml:space="preserve">943, com a Ordem Executiva 8802 do presidente Roosevelt, que proibia a discriminação racial, étnica e religiosa na indústria de defesa, o Laboratório Aeronáutico do Memorial Langley começou a contratar mulheres negras para atender à demanda (NASA GOV, 2024)</w:t>
      </w:r>
      <w:r>
        <w:rPr>
          <w:rFonts w:ascii="Times New Roman" w:hAnsi="Times New Roman" w:eastAsia="Times New Roman" w:cs="Times New Roman"/>
          <w:b w:val="0"/>
          <w:bCs w:val="0"/>
          <w:sz w:val="24"/>
          <w:szCs w:val="24"/>
        </w:rPr>
        <w:t xml:space="preserve">.</w:t>
      </w:r>
      <w:r>
        <w:rPr>
          <w:rFonts w:ascii="Times New Roman" w:hAnsi="Times New Roman" w:eastAsia="Times New Roman" w:cs="Times New Roman"/>
          <w:b w:val="0"/>
          <w:bCs w:val="0"/>
          <w:sz w:val="24"/>
          <w:szCs w:val="24"/>
        </w:rPr>
      </w:r>
      <w:r>
        <w:rPr>
          <w:rFonts w:ascii="Times New Roman" w:hAnsi="Times New Roman" w:cs="Times New Roman"/>
          <w:color w:val="000000"/>
          <w:sz w:val="32"/>
          <w:szCs w:val="32"/>
          <w:highlight w:val="none"/>
        </w:rPr>
      </w:r>
    </w:p>
    <w:p>
      <w:pPr>
        <w:pBdr/>
        <w:spacing w:line="360" w:lineRule="auto"/>
        <w:ind/>
        <w:jc w:val="both"/>
        <w:rPr>
          <w:rFonts w:ascii="Times New Roman" w:hAnsi="Times New Roman" w:eastAsia="Times New Roman" w:cs="Times New Roman"/>
          <w:color w:val="000000"/>
          <w:sz w:val="24"/>
          <w:szCs w:val="24"/>
          <w:highlight w:val="none"/>
        </w:rPr>
      </w:pPr>
      <w:r>
        <w:rPr>
          <w:rFonts w:ascii="Times New Roman" w:hAnsi="Times New Roman" w:eastAsia="Times New Roman" w:cs="Times New Roman"/>
          <w:color w:val="000000"/>
          <w:sz w:val="24"/>
          <w:highlight w:val="none"/>
        </w:rPr>
        <w:tab/>
        <w:t xml:space="preserve">Ela entrou para o laborat</w:t>
      </w:r>
      <w:r>
        <w:rPr>
          <w:rFonts w:ascii="Times New Roman" w:hAnsi="Times New Roman" w:eastAsia="Times New Roman" w:cs="Times New Roman"/>
          <w:color w:val="000000"/>
          <w:sz w:val="24"/>
          <w:highlight w:val="none"/>
        </w:rPr>
        <w:t xml:space="preserve">ório, em que participou na “West Area Computing” e conseguiu destacar-se nas contribuiç</w:t>
      </w:r>
      <w:r>
        <w:rPr>
          <w:rFonts w:ascii="Times New Roman" w:hAnsi="Times New Roman" w:eastAsia="Times New Roman" w:cs="Times New Roman"/>
          <w:color w:val="000000"/>
          <w:sz w:val="24"/>
          <w:highlight w:val="none"/>
        </w:rPr>
        <w:t xml:space="preserve">ões feitas para as pesquisas do Langley. Muito disso se deu pelo seu empenho de se dedicar </w:t>
      </w:r>
      <w:r>
        <w:rPr>
          <w:rFonts w:ascii="Times New Roman" w:hAnsi="Times New Roman" w:eastAsia="Times New Roman" w:cs="Times New Roman"/>
          <w:color w:val="000000"/>
          <w:sz w:val="24"/>
          <w:highlight w:val="none"/>
        </w:rPr>
        <w:t xml:space="preserve">à v</w:t>
      </w:r>
      <w:r>
        <w:rPr>
          <w:rFonts w:ascii="Times New Roman" w:hAnsi="Times New Roman" w:eastAsia="Times New Roman" w:cs="Times New Roman"/>
          <w:color w:val="000000"/>
          <w:sz w:val="24"/>
          <w:highlight w:val="none"/>
        </w:rPr>
        <w:t xml:space="preserve">árias horas de trabalho, o que levou a Dorothy ser designada a liderar o grupo e a ser a primeira supervisora mulher negra da NACA. Foi nessa posiç</w:t>
      </w:r>
      <w:r>
        <w:rPr>
          <w:rFonts w:ascii="Times New Roman" w:hAnsi="Times New Roman" w:eastAsia="Times New Roman" w:cs="Times New Roman"/>
          <w:color w:val="000000"/>
          <w:sz w:val="24"/>
          <w:highlight w:val="none"/>
        </w:rPr>
        <w:t xml:space="preserve">ão de destaque que ela p</w:t>
      </w:r>
      <w:r>
        <w:rPr>
          <w:rFonts w:ascii="Times New Roman" w:hAnsi="Times New Roman" w:eastAsia="Times New Roman" w:cs="Times New Roman"/>
          <w:color w:val="000000"/>
          <w:sz w:val="24"/>
          <w:highlight w:val="none"/>
        </w:rPr>
        <w:t xml:space="preserve">ôde lutar por mais inserç</w:t>
      </w:r>
      <w:r>
        <w:rPr>
          <w:rFonts w:ascii="Times New Roman" w:hAnsi="Times New Roman" w:eastAsia="Times New Roman" w:cs="Times New Roman"/>
          <w:color w:val="000000"/>
          <w:sz w:val="24"/>
          <w:highlight w:val="none"/>
        </w:rPr>
        <w:t xml:space="preserve">ão de mulheres na empresa, em todas </w:t>
      </w:r>
      <w:r>
        <w:rPr>
          <w:rFonts w:ascii="Times New Roman" w:hAnsi="Times New Roman" w:eastAsia="Times New Roman" w:cs="Times New Roman"/>
          <w:color w:val="000000"/>
          <w:sz w:val="24"/>
          <w:highlight w:val="none"/>
        </w:rPr>
        <w:t xml:space="preserve">áreas de pesquisa (NASA GOV, 2024).</w:t>
      </w:r>
      <w:r>
        <w:rPr>
          <w:rFonts w:ascii="Times New Roman" w:hAnsi="Times New Roman" w:eastAsia="Times New Roman" w:cs="Times New Roman"/>
          <w:color w:val="000000"/>
          <w:sz w:val="24"/>
          <w:szCs w:val="24"/>
          <w:highlight w:val="none"/>
        </w:rPr>
      </w:r>
      <w:r>
        <w:rPr>
          <w:rFonts w:ascii="Times New Roman" w:hAnsi="Times New Roman" w:eastAsia="Times New Roman" w:cs="Times New Roman"/>
          <w:color w:val="000000"/>
          <w:sz w:val="24"/>
          <w:szCs w:val="24"/>
          <w:highlight w:val="none"/>
        </w:rPr>
      </w:r>
    </w:p>
    <w:p>
      <w:pPr>
        <w:pBdr/>
        <w:spacing w:line="360" w:lineRule="auto"/>
        <w:ind/>
        <w:jc w:val="center"/>
        <w:rPr>
          <w:rFonts w:ascii="Times New Roman" w:hAnsi="Times New Roman" w:eastAsia="Times New Roman" w:cs="Times New Roman"/>
          <w:color w:val="000000"/>
          <w:sz w:val="24"/>
          <w:szCs w:val="24"/>
          <w:highlight w:val="none"/>
        </w:rPr>
      </w:pPr>
      <w:r>
        <w:rPr>
          <w:rFonts w:ascii="Times New Roman" w:hAnsi="Times New Roman" w:eastAsia="Times New Roman" w:cs="Times New Roman"/>
          <w:color w:val="000000"/>
          <w:sz w:val="24"/>
          <w:highlight w:val="none"/>
        </w:rPr>
      </w:r>
      <w:r>
        <mc:AlternateContent>
          <mc:Choice Requires="wpg">
            <w:drawing>
              <wp:anchor xmlns:wp="http://schemas.openxmlformats.org/drawingml/2006/wordprocessingDrawing" xmlns:wp14="http://schemas.microsoft.com/office/word/2010/wordprocessingDrawing" distT="0" distB="0" distL="115200" distR="115200" simplePos="0" relativeHeight="171008" behindDoc="0" locked="0" layoutInCell="1" allowOverlap="1">
                <wp:simplePos x="0" y="0"/>
                <wp:positionH relativeFrom="margin">
                  <wp:align>center</wp:align>
                </wp:positionH>
                <wp:positionV relativeFrom="paragraph">
                  <wp:posOffset>184131</wp:posOffset>
                </wp:positionV>
                <wp:extent cx="2197836" cy="2603024"/>
                <wp:effectExtent l="0" t="0" r="0" b="0"/>
                <wp:wrapSquare wrapText="bothSides"/>
                <wp:docPr id="3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173643" name=""/>
                        <pic:cNvPicPr>
                          <a:picLocks noChangeAspect="1"/>
                        </pic:cNvPicPr>
                        <pic:nvPr/>
                      </pic:nvPicPr>
                      <pic:blipFill>
                        <a:blip r:embed="rId47"/>
                        <a:stretch/>
                      </pic:blipFill>
                      <pic:spPr bwMode="auto">
                        <a:xfrm flipH="0" flipV="0">
                          <a:off x="0" y="0"/>
                          <a:ext cx="2197836" cy="2603023"/>
                        </a:xfrm>
                        <a:prstGeom prst="rect">
                          <a:avLst/>
                        </a:prstGeom>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5" o:spid="_x0000_s35" type="#_x0000_t75" style="position:absolute;z-index:171008;o:allowoverlap:true;o:allowincell:true;mso-position-horizontal-relative:margin;mso-position-horizontal:center;mso-position-vertical-relative:text;margin-top:14.50pt;mso-position-vertical:absolute;width:173.06pt;height:204.96pt;mso-wrap-distance-left:9.07pt;mso-wrap-distance-top:0.00pt;mso-wrap-distance-right:9.07pt;mso-wrap-distance-bottom:0.00pt;z-index:1;" stroked="false">
                <w10:wrap type="square"/>
                <v:imagedata r:id="rId47" o:title=""/>
                <o:lock v:ext="edit" rotation="t"/>
              </v:shape>
            </w:pict>
          </mc:Fallback>
        </mc:AlternateContent>
      </w:r>
      <w:r>
        <w:rPr>
          <w:rFonts w:ascii="Times New Roman" w:hAnsi="Times New Roman" w:eastAsia="Times New Roman" w:cs="Times New Roman"/>
          <w:b/>
          <w:bCs/>
          <w:i w:val="0"/>
          <w:iCs w:val="0"/>
          <w:sz w:val="20"/>
          <w:szCs w:val="20"/>
          <w:highlight w:val="none"/>
        </w:rPr>
        <w:t xml:space="preserve">Figura 35</w:t>
      </w:r>
      <w:r>
        <w:rPr>
          <w:rFonts w:ascii="Times New Roman" w:hAnsi="Times New Roman" w:eastAsia="Times New Roman" w:cs="Times New Roman"/>
          <w:color w:val="000000"/>
          <w:sz w:val="20"/>
          <w:szCs w:val="18"/>
          <w:highlight w:val="none"/>
        </w:rPr>
        <w:t xml:space="preserve"> – Retrato de Dorothy Vaughan</w:t>
      </w:r>
      <w:r>
        <w:rPr>
          <w:rFonts w:ascii="Times New Roman" w:hAnsi="Times New Roman" w:eastAsia="Times New Roman" w:cs="Times New Roman"/>
          <w:color w:val="000000"/>
          <w:sz w:val="24"/>
          <w:szCs w:val="24"/>
          <w:highlight w:val="none"/>
        </w:rPr>
      </w:r>
      <w:r>
        <w:rPr>
          <w:rFonts w:ascii="Times New Roman" w:hAnsi="Times New Roman" w:eastAsia="Times New Roman" w:cs="Times New Roman"/>
          <w:color w:val="000000"/>
          <w:sz w:val="24"/>
          <w:szCs w:val="24"/>
          <w:highlight w:val="none"/>
        </w:rPr>
      </w:r>
    </w:p>
    <w:p>
      <w:pPr>
        <w:pBdr/>
        <w:spacing w:line="360" w:lineRule="auto"/>
        <w:ind/>
        <w:jc w:val="both"/>
        <w:rPr>
          <w:rFonts w:ascii="Times New Roman" w:hAnsi="Times New Roman" w:eastAsia="Times New Roman" w:cs="Times New Roman"/>
          <w:color w:val="000000"/>
          <w:sz w:val="24"/>
          <w:szCs w:val="24"/>
          <w:highlight w:val="none"/>
        </w:rPr>
      </w:pPr>
      <w:r>
        <w:rPr>
          <w:highlight w:val="none"/>
        </w:rPr>
      </w:r>
      <w:r>
        <w:rPr>
          <w:rFonts w:ascii="Times New Roman" w:hAnsi="Times New Roman" w:eastAsia="Times New Roman" w:cs="Times New Roman"/>
          <w:color w:val="000000"/>
          <w:sz w:val="24"/>
          <w:szCs w:val="24"/>
          <w:highlight w:val="none"/>
        </w:rPr>
      </w:r>
      <w:r>
        <w:rPr>
          <w:rFonts w:ascii="Times New Roman" w:hAnsi="Times New Roman" w:eastAsia="Times New Roman" w:cs="Times New Roman"/>
          <w:color w:val="000000"/>
          <w:sz w:val="24"/>
          <w:szCs w:val="24"/>
          <w:highlight w:val="none"/>
        </w:rPr>
      </w:r>
    </w:p>
    <w:p>
      <w:pPr>
        <w:pBdr/>
        <w:spacing w:line="360" w:lineRule="auto"/>
        <w:ind/>
        <w:jc w:val="both"/>
        <w:rPr>
          <w:highlight w:val="none"/>
        </w:rPr>
      </w:pPr>
      <w:r>
        <w:rPr>
          <w:highlight w:val="none"/>
        </w:rPr>
      </w:r>
      <w:r>
        <w:rPr>
          <w:highlight w:val="none"/>
        </w:rPr>
      </w:r>
      <w:r>
        <w:rPr>
          <w:highlight w:val="none"/>
        </w:rPr>
      </w:r>
    </w:p>
    <w:p>
      <w:pPr>
        <w:pBdr/>
        <w:spacing w:line="360" w:lineRule="auto"/>
        <w:ind/>
        <w:jc w:val="both"/>
        <w:rPr>
          <w:highlight w:val="none"/>
        </w:rPr>
      </w:pPr>
      <w:r>
        <w:rPr>
          <w:highlight w:val="none"/>
        </w:rPr>
      </w:r>
      <w:r>
        <w:rPr>
          <w:highlight w:val="none"/>
        </w:rPr>
      </w:r>
      <w:r>
        <w:rPr>
          <w:highlight w:val="none"/>
        </w:rPr>
      </w:r>
    </w:p>
    <w:p>
      <w:pPr>
        <w:pBdr/>
        <w:spacing w:line="360" w:lineRule="auto"/>
        <w:ind/>
        <w:jc w:val="both"/>
        <w:rPr>
          <w:rFonts w:ascii="Times New Roman" w:hAnsi="Times New Roman" w:eastAsia="Times New Roman" w:cs="Times New Roman"/>
          <w:sz w:val="20"/>
          <w:szCs w:val="20"/>
          <w:highlight w:val="none"/>
        </w:rPr>
      </w:pPr>
      <w:r>
        <w:rPr>
          <w:rFonts w:ascii="Times New Roman" w:hAnsi="Times New Roman" w:eastAsia="Times New Roman" w:cs="Times New Roman"/>
          <w:sz w:val="20"/>
          <w:szCs w:val="20"/>
          <w:highlight w:val="none"/>
        </w:rPr>
        <w:tab/>
        <w:tab/>
      </w:r>
      <w:r>
        <w:rPr>
          <w:rFonts w:ascii="Times New Roman" w:hAnsi="Times New Roman" w:eastAsia="Times New Roman" w:cs="Times New Roman"/>
          <w:sz w:val="20"/>
          <w:szCs w:val="20"/>
          <w:highlight w:val="none"/>
        </w:rPr>
      </w:r>
      <w:r>
        <w:rPr>
          <w:rFonts w:ascii="Times New Roman" w:hAnsi="Times New Roman" w:eastAsia="Times New Roman" w:cs="Times New Roman"/>
          <w:sz w:val="20"/>
          <w:szCs w:val="20"/>
          <w:highlight w:val="none"/>
        </w:rPr>
      </w:r>
    </w:p>
    <w:p>
      <w:pPr>
        <w:pBdr/>
        <w:spacing w:line="360" w:lineRule="auto"/>
        <w:ind/>
        <w:jc w:val="both"/>
        <w:rPr>
          <w:rFonts w:ascii="Times New Roman" w:hAnsi="Times New Roman" w:cs="Times New Roman"/>
          <w:sz w:val="20"/>
          <w:szCs w:val="20"/>
          <w:highlight w:val="none"/>
        </w:rPr>
      </w:pPr>
      <w:r>
        <w:rPr>
          <w:rFonts w:ascii="Times New Roman" w:hAnsi="Times New Roman" w:cs="Times New Roman"/>
          <w:sz w:val="20"/>
          <w:szCs w:val="20"/>
          <w:highlight w:val="none"/>
        </w:rPr>
      </w:r>
      <w:r>
        <w:rPr>
          <w:rFonts w:ascii="Times New Roman" w:hAnsi="Times New Roman" w:cs="Times New Roman"/>
          <w:sz w:val="20"/>
          <w:szCs w:val="20"/>
          <w:highlight w:val="none"/>
        </w:rPr>
      </w:r>
      <w:r>
        <w:rPr>
          <w:rFonts w:ascii="Times New Roman" w:hAnsi="Times New Roman" w:cs="Times New Roman"/>
          <w:sz w:val="20"/>
          <w:szCs w:val="20"/>
          <w:highlight w:val="none"/>
        </w:rPr>
      </w:r>
    </w:p>
    <w:p>
      <w:pPr>
        <w:pBdr/>
        <w:spacing w:line="360" w:lineRule="auto"/>
        <w:ind/>
        <w:jc w:val="center"/>
        <w:rPr>
          <w:rFonts w:ascii="Times New Roman" w:hAnsi="Times New Roman" w:cs="Times New Roman"/>
          <w:sz w:val="20"/>
          <w:szCs w:val="20"/>
          <w:highlight w:val="none"/>
        </w:rPr>
      </w:pPr>
      <w:r>
        <w:rPr>
          <w:rFonts w:ascii="Times New Roman" w:hAnsi="Times New Roman" w:eastAsia="Times New Roman" w:cs="Times New Roman"/>
          <w:sz w:val="20"/>
          <w:szCs w:val="20"/>
          <w:highlight w:val="none"/>
        </w:rPr>
      </w:r>
      <w:r>
        <w:rPr>
          <w:rFonts w:ascii="Times New Roman" w:hAnsi="Times New Roman" w:cs="Times New Roman"/>
          <w:sz w:val="20"/>
          <w:szCs w:val="20"/>
          <w:highlight w:val="none"/>
        </w:rPr>
      </w:r>
      <w:r>
        <w:rPr>
          <w:rFonts w:ascii="Times New Roman" w:hAnsi="Times New Roman" w:cs="Times New Roman"/>
          <w:sz w:val="20"/>
          <w:szCs w:val="20"/>
          <w:highlight w:val="none"/>
        </w:rPr>
      </w:r>
    </w:p>
    <w:p>
      <w:pPr>
        <w:pBdr/>
        <w:spacing w:line="360" w:lineRule="auto"/>
        <w:ind/>
        <w:jc w:val="center"/>
        <w:rPr>
          <w:rFonts w:ascii="Times New Roman" w:hAnsi="Times New Roman" w:eastAsia="Times New Roman" w:cs="Times New Roman"/>
          <w:sz w:val="20"/>
          <w:szCs w:val="20"/>
          <w:highlight w:val="none"/>
        </w:rPr>
      </w:pPr>
      <w:r>
        <w:rPr>
          <w:rFonts w:ascii="Times New Roman" w:hAnsi="Times New Roman" w:eastAsia="Times New Roman" w:cs="Times New Roman"/>
          <w:sz w:val="20"/>
          <w:szCs w:val="20"/>
          <w:highlight w:val="none"/>
        </w:rPr>
      </w:r>
      <w:r>
        <w:rPr>
          <w:rFonts w:ascii="Times New Roman" w:hAnsi="Times New Roman" w:eastAsia="Times New Roman" w:cs="Times New Roman"/>
          <w:sz w:val="20"/>
          <w:szCs w:val="20"/>
          <w:highlight w:val="none"/>
        </w:rPr>
      </w:r>
      <w:r>
        <w:rPr>
          <w:rFonts w:ascii="Times New Roman" w:hAnsi="Times New Roman" w:eastAsia="Times New Roman" w:cs="Times New Roman"/>
          <w:sz w:val="20"/>
          <w:szCs w:val="20"/>
          <w:highlight w:val="none"/>
        </w:rPr>
      </w:r>
    </w:p>
    <w:p>
      <w:pPr>
        <w:pBdr/>
        <w:spacing w:line="360" w:lineRule="auto"/>
        <w:ind/>
        <w:jc w:val="center"/>
        <w:rPr>
          <w:rFonts w:ascii="Times New Roman" w:hAnsi="Times New Roman" w:eastAsia="Times New Roman" w:cs="Times New Roman"/>
          <w:sz w:val="20"/>
          <w:szCs w:val="20"/>
          <w:highlight w:val="none"/>
        </w:rPr>
      </w:pPr>
      <w:r>
        <w:rPr>
          <w:rFonts w:ascii="Times New Roman" w:hAnsi="Times New Roman" w:eastAsia="Times New Roman" w:cs="Times New Roman"/>
          <w:sz w:val="20"/>
          <w:szCs w:val="20"/>
          <w:highlight w:val="none"/>
        </w:rPr>
        <w:t xml:space="preserve">Fonte: Lirte (UFABC)</w:t>
      </w:r>
      <w:r>
        <w:rPr>
          <w:rFonts w:ascii="Times New Roman" w:hAnsi="Times New Roman" w:eastAsia="Times New Roman" w:cs="Times New Roman"/>
          <w:sz w:val="20"/>
          <w:szCs w:val="20"/>
          <w:highlight w:val="none"/>
        </w:rPr>
      </w:r>
      <w:r>
        <w:rPr>
          <w:rFonts w:ascii="Times New Roman" w:hAnsi="Times New Roman" w:eastAsia="Times New Roman" w:cs="Times New Roman"/>
          <w:sz w:val="20"/>
          <w:szCs w:val="20"/>
          <w:highlight w:val="none"/>
        </w:rPr>
      </w:r>
    </w:p>
    <w:p>
      <w:pPr>
        <w:pBdr/>
        <w:spacing w:line="360" w:lineRule="auto"/>
        <w:ind/>
        <w:jc w:val="both"/>
        <w:rPr>
          <w:b w:val="0"/>
          <w:bCs w:val="0"/>
        </w:rPr>
      </w:pPr>
      <w:r>
        <w:rPr>
          <w:rFonts w:ascii="Times New Roman" w:hAnsi="Times New Roman" w:eastAsia="Times New Roman" w:cs="Times New Roman"/>
          <w:color w:val="000000"/>
          <w:sz w:val="24"/>
          <w:highlight w:val="none"/>
        </w:rPr>
        <w:tab/>
        <w:t xml:space="preserve">Quando a NACA se tornnou NASA, houve uma mudança tecnol</w:t>
      </w:r>
      <w:r>
        <w:rPr>
          <w:rFonts w:ascii="Times New Roman" w:hAnsi="Times New Roman" w:eastAsia="Times New Roman" w:cs="Times New Roman"/>
          <w:color w:val="000000"/>
          <w:sz w:val="24"/>
          <w:highlight w:val="none"/>
        </w:rPr>
        <w:t xml:space="preserve">ógica muito grande de incorporar nos laborat</w:t>
      </w:r>
      <w:r>
        <w:rPr>
          <w:rFonts w:ascii="Times New Roman" w:hAnsi="Times New Roman" w:eastAsia="Times New Roman" w:cs="Times New Roman"/>
          <w:color w:val="000000"/>
          <w:sz w:val="24"/>
          <w:highlight w:val="none"/>
        </w:rPr>
        <w:t xml:space="preserve">órios novos computadores da IBM, que podiam inclusive realizar c</w:t>
      </w:r>
      <w:r>
        <w:rPr>
          <w:rFonts w:ascii="Times New Roman" w:hAnsi="Times New Roman" w:eastAsia="Times New Roman" w:cs="Times New Roman"/>
          <w:color w:val="000000"/>
          <w:sz w:val="24"/>
          <w:highlight w:val="none"/>
        </w:rPr>
        <w:t xml:space="preserve">álculos de maneira bem mais r</w:t>
      </w:r>
      <w:r>
        <w:rPr>
          <w:rFonts w:ascii="Times New Roman" w:hAnsi="Times New Roman" w:eastAsia="Times New Roman" w:cs="Times New Roman"/>
          <w:color w:val="000000"/>
          <w:sz w:val="24"/>
          <w:highlight w:val="none"/>
        </w:rPr>
        <w:t xml:space="preserve">ápida que as mulheres que calculavam. Era evidente que isso colocaria em risco o trabalho de Dorothy. No entando, ela buscou aprender a programar em FORTRAN os computadores da IBM, al</w:t>
      </w:r>
      <w:r>
        <w:rPr>
          <w:rFonts w:ascii="Times New Roman" w:hAnsi="Times New Roman" w:eastAsia="Times New Roman" w:cs="Times New Roman"/>
          <w:color w:val="000000"/>
          <w:sz w:val="24"/>
          <w:highlight w:val="none"/>
        </w:rPr>
        <w:t xml:space="preserve">ém de ensinar as mulheres do seu departamento a fazerem o mesmo </w:t>
      </w:r>
      <w:r>
        <w:rPr>
          <w:rFonts w:ascii="Times New Roman" w:hAnsi="Times New Roman" w:eastAsia="Times New Roman" w:cs="Times New Roman"/>
          <w:color w:val="000000"/>
          <w:sz w:val="24"/>
          <w:highlight w:val="none"/>
        </w:rPr>
        <w:t xml:space="preserve">(NASA GOV, 2024)</w:t>
      </w:r>
      <w:r>
        <w:rPr>
          <w:rFonts w:ascii="Times New Roman" w:hAnsi="Times New Roman" w:eastAsia="Times New Roman" w:cs="Times New Roman"/>
          <w:color w:val="000000"/>
          <w:sz w:val="24"/>
          <w:highlight w:val="none"/>
        </w:rPr>
        <w:t xml:space="preserve">. Essa atitude dela garantiu que sua equipe pudesse trabalhar no departamento de computaç</w:t>
      </w:r>
      <w:r>
        <w:rPr>
          <w:rFonts w:ascii="Times New Roman" w:hAnsi="Times New Roman" w:eastAsia="Times New Roman" w:cs="Times New Roman"/>
          <w:color w:val="000000"/>
          <w:sz w:val="24"/>
          <w:highlight w:val="none"/>
        </w:rPr>
        <w:t xml:space="preserve">ão da NASA.</w:t>
      </w:r>
      <w:r>
        <w:rPr>
          <w:b w:val="0"/>
          <w:bCs w:val="0"/>
        </w:rPr>
      </w:r>
      <w:r>
        <w:rPr>
          <w:b w:val="0"/>
          <w:bCs w:val="0"/>
        </w:rPr>
      </w:r>
    </w:p>
    <w:p>
      <w:pPr>
        <w:pStyle w:val="895"/>
        <w:pBdr/>
        <w:spacing/>
        <w:ind/>
        <w:rPr>
          <w:rFonts w:ascii="Times New Roman" w:hAnsi="Times New Roman" w:eastAsia="Times New Roman" w:cs="Times New Roman"/>
          <w:b/>
          <w:bCs w:val="0"/>
          <w:i w:val="0"/>
          <w:sz w:val="24"/>
          <w:szCs w:val="24"/>
          <w:highlight w:val="none"/>
        </w:rPr>
      </w:pPr>
      <w:r/>
      <w:bookmarkStart w:id="22" w:name="_Toc22"/>
      <w:r>
        <w:rPr>
          <w:rFonts w:ascii="Times New Roman" w:hAnsi="Times New Roman" w:eastAsia="Times New Roman" w:cs="Times New Roman"/>
          <w:b/>
          <w:bCs/>
          <w:i w:val="0"/>
          <w:iCs w:val="0"/>
          <w:sz w:val="24"/>
          <w:szCs w:val="24"/>
          <w:highlight w:val="none"/>
        </w:rPr>
        <w:t xml:space="preserve">1.1.22</w:t>
      </w:r>
      <w:r>
        <w:rPr>
          <w:rFonts w:ascii="Times New Roman" w:hAnsi="Times New Roman" w:eastAsia="Times New Roman" w:cs="Times New Roman"/>
          <w:b/>
          <w:bCs/>
          <w:i w:val="0"/>
          <w:iCs w:val="0"/>
          <w:sz w:val="24"/>
          <w:szCs w:val="24"/>
          <w:highlight w:val="none"/>
        </w:rPr>
        <w:t xml:space="preserve"> Katherine Bouman</w:t>
      </w:r>
      <w:bookmarkEnd w:id="22"/>
      <w:r>
        <w:rPr>
          <w:rFonts w:ascii="Times New Roman" w:hAnsi="Times New Roman" w:eastAsia="Times New Roman" w:cs="Times New Roman"/>
          <w:b/>
          <w:bCs w:val="0"/>
          <w:i w:val="0"/>
          <w:sz w:val="24"/>
          <w:szCs w:val="24"/>
          <w:highlight w:val="none"/>
        </w:rPr>
      </w:r>
      <w:r>
        <w:rPr>
          <w:rFonts w:ascii="Times New Roman" w:hAnsi="Times New Roman" w:eastAsia="Times New Roman" w:cs="Times New Roman"/>
          <w:b/>
          <w:bCs w:val="0"/>
          <w:i w:val="0"/>
          <w:sz w:val="24"/>
          <w:szCs w:val="24"/>
          <w:highlight w:val="none"/>
        </w:rPr>
      </w:r>
    </w:p>
    <w:p>
      <w:pPr>
        <w:pBdr/>
        <w:shd w:val="nil" w:color="000000"/>
        <w:spacing w:line="360" w:lineRule="auto"/>
        <w:ind w:firstLine="0"/>
        <w:jc w:val="both"/>
        <w:rPr>
          <w:rFonts w:ascii="Times New Roman" w:hAnsi="Times New Roman" w:eastAsia="Times New Roman" w:cs="Times New Roman"/>
          <w:b w:val="0"/>
          <w:bCs w:val="0"/>
          <w:i w:val="0"/>
          <w:sz w:val="24"/>
          <w:szCs w:val="24"/>
          <w:highlight w:val="none"/>
        </w:rPr>
      </w:pPr>
      <w:r>
        <w:rPr>
          <w:rFonts w:ascii="Times New Roman" w:hAnsi="Times New Roman" w:eastAsia="Times New Roman" w:cs="Times New Roman"/>
          <w:b w:val="0"/>
          <w:bCs w:val="0"/>
          <w:i w:val="0"/>
          <w:iCs w:val="0"/>
          <w:sz w:val="24"/>
          <w:szCs w:val="24"/>
          <w:highlight w:val="none"/>
        </w:rPr>
        <w:tab/>
        <w:t xml:space="preserve">Ela </w:t>
      </w:r>
      <w:r>
        <w:rPr>
          <w:rFonts w:ascii="Times New Roman" w:hAnsi="Times New Roman" w:eastAsia="Times New Roman" w:cs="Times New Roman"/>
          <w:b w:val="0"/>
          <w:bCs w:val="0"/>
          <w:i w:val="0"/>
          <w:iCs w:val="0"/>
          <w:sz w:val="24"/>
          <w:szCs w:val="24"/>
          <w:highlight w:val="none"/>
        </w:rPr>
        <w:t xml:space="preserve">é uma p</w:t>
      </w:r>
      <w:r>
        <w:rPr>
          <w:rFonts w:ascii="Times New Roman" w:hAnsi="Times New Roman" w:eastAsia="Times New Roman" w:cs="Times New Roman"/>
          <w:b w:val="0"/>
          <w:bCs w:val="0"/>
          <w:i w:val="0"/>
          <w:iCs w:val="0"/>
          <w:sz w:val="24"/>
          <w:szCs w:val="24"/>
          <w:highlight w:val="none"/>
        </w:rPr>
        <w:t xml:space="preserve">ós-doutora em Engenharia El</w:t>
      </w:r>
      <w:r>
        <w:rPr>
          <w:rFonts w:ascii="Times New Roman" w:hAnsi="Times New Roman" w:eastAsia="Times New Roman" w:cs="Times New Roman"/>
          <w:b w:val="0"/>
          <w:bCs w:val="0"/>
          <w:i w:val="0"/>
          <w:iCs w:val="0"/>
          <w:sz w:val="24"/>
          <w:szCs w:val="24"/>
          <w:highlight w:val="none"/>
        </w:rPr>
        <w:t xml:space="preserve">étrica e Ci</w:t>
      </w:r>
      <w:r>
        <w:rPr>
          <w:rFonts w:ascii="Times New Roman" w:hAnsi="Times New Roman" w:eastAsia="Times New Roman" w:cs="Times New Roman"/>
          <w:b w:val="0"/>
          <w:bCs w:val="0"/>
          <w:i w:val="0"/>
          <w:iCs w:val="0"/>
          <w:sz w:val="24"/>
          <w:szCs w:val="24"/>
          <w:highlight w:val="none"/>
        </w:rPr>
        <w:t xml:space="preserve">ência da Computaç</w:t>
      </w:r>
      <w:r>
        <w:rPr>
          <w:rFonts w:ascii="Times New Roman" w:hAnsi="Times New Roman" w:eastAsia="Times New Roman" w:cs="Times New Roman"/>
          <w:b w:val="0"/>
          <w:bCs w:val="0"/>
          <w:i w:val="0"/>
          <w:iCs w:val="0"/>
          <w:sz w:val="24"/>
          <w:szCs w:val="24"/>
          <w:highlight w:val="none"/>
        </w:rPr>
        <w:t xml:space="preserve">ão no Instituto de Tecnologia de Massachussets (MIT). “Katie” teve contribuiç</w:t>
      </w:r>
      <w:r>
        <w:rPr>
          <w:rFonts w:ascii="Times New Roman" w:hAnsi="Times New Roman" w:eastAsia="Times New Roman" w:cs="Times New Roman"/>
          <w:b w:val="0"/>
          <w:bCs w:val="0"/>
          <w:i w:val="0"/>
          <w:iCs w:val="0"/>
          <w:sz w:val="24"/>
          <w:szCs w:val="24"/>
          <w:highlight w:val="none"/>
        </w:rPr>
        <w:t xml:space="preserve">ões para o desenvolvimento do algoritmo que permitiria enxergar um buraco negro, pelo projeto do Telesc</w:t>
      </w:r>
      <w:r>
        <w:rPr>
          <w:rFonts w:ascii="Times New Roman" w:hAnsi="Times New Roman" w:eastAsia="Times New Roman" w:cs="Times New Roman"/>
          <w:b w:val="0"/>
          <w:bCs w:val="0"/>
          <w:i w:val="0"/>
          <w:iCs w:val="0"/>
          <w:sz w:val="24"/>
          <w:szCs w:val="24"/>
          <w:highlight w:val="none"/>
        </w:rPr>
        <w:t xml:space="preserve">ópio do Horizonte de Eventos (EHT). Foi utilizada uma t</w:t>
      </w:r>
      <w:r>
        <w:rPr>
          <w:rFonts w:ascii="Times New Roman" w:hAnsi="Times New Roman" w:eastAsia="Times New Roman" w:cs="Times New Roman"/>
          <w:b w:val="0"/>
          <w:bCs w:val="0"/>
          <w:i w:val="0"/>
          <w:iCs w:val="0"/>
          <w:sz w:val="24"/>
          <w:szCs w:val="24"/>
          <w:highlight w:val="none"/>
        </w:rPr>
        <w:t xml:space="preserve">écnica cujo nome </w:t>
      </w:r>
      <w:r>
        <w:rPr>
          <w:rFonts w:ascii="Times New Roman" w:hAnsi="Times New Roman" w:eastAsia="Times New Roman" w:cs="Times New Roman"/>
          <w:b w:val="0"/>
          <w:bCs w:val="0"/>
          <w:i w:val="0"/>
          <w:iCs w:val="0"/>
          <w:sz w:val="24"/>
          <w:szCs w:val="24"/>
          <w:highlight w:val="none"/>
        </w:rPr>
        <w:t xml:space="preserve">é </w:t>
      </w:r>
      <w:r>
        <w:rPr>
          <w:rFonts w:ascii="Times New Roman" w:hAnsi="Times New Roman" w:eastAsia="Times New Roman" w:cs="Times New Roman"/>
          <w:b w:val="0"/>
          <w:bCs w:val="0"/>
          <w:i w:val="0"/>
          <w:iCs w:val="0"/>
          <w:sz w:val="24"/>
          <w:szCs w:val="24"/>
          <w:highlight w:val="none"/>
        </w:rPr>
        <w:t xml:space="preserve">Interferometria de Longa Linha de Base</w:t>
      </w:r>
      <w:r>
        <w:rPr>
          <w:rFonts w:ascii="Times New Roman" w:hAnsi="Times New Roman" w:eastAsia="Times New Roman" w:cs="Times New Roman"/>
          <w:b w:val="0"/>
          <w:bCs w:val="0"/>
          <w:i w:val="0"/>
          <w:iCs w:val="0"/>
          <w:sz w:val="24"/>
          <w:szCs w:val="24"/>
          <w:highlight w:val="none"/>
        </w:rPr>
        <w:t xml:space="preserve">, que consiste basicamente em conectar os telesc</w:t>
      </w:r>
      <w:r>
        <w:rPr>
          <w:rFonts w:ascii="Times New Roman" w:hAnsi="Times New Roman" w:eastAsia="Times New Roman" w:cs="Times New Roman"/>
          <w:b w:val="0"/>
          <w:bCs w:val="0"/>
          <w:i w:val="0"/>
          <w:iCs w:val="0"/>
          <w:sz w:val="24"/>
          <w:szCs w:val="24"/>
          <w:highlight w:val="none"/>
        </w:rPr>
        <w:t xml:space="preserve">ópios para criar um maior, virtual. </w:t>
      </w:r>
      <w:r>
        <w:rPr>
          <w:rFonts w:ascii="Times New Roman" w:hAnsi="Times New Roman" w:eastAsia="Times New Roman" w:cs="Times New Roman"/>
          <w:b w:val="0"/>
          <w:bCs w:val="0"/>
          <w:i w:val="0"/>
          <w:iCs w:val="0"/>
          <w:sz w:val="24"/>
          <w:szCs w:val="24"/>
          <w:highlight w:val="none"/>
        </w:rPr>
        <w:t xml:space="preserve">Vale ressaltar que, para isso, foi necess</w:t>
      </w:r>
      <w:r>
        <w:rPr>
          <w:rFonts w:ascii="Times New Roman" w:hAnsi="Times New Roman" w:eastAsia="Times New Roman" w:cs="Times New Roman"/>
          <w:b w:val="0"/>
          <w:bCs w:val="0"/>
          <w:i w:val="0"/>
          <w:iCs w:val="0"/>
          <w:sz w:val="24"/>
          <w:szCs w:val="24"/>
          <w:highlight w:val="none"/>
        </w:rPr>
        <w:t xml:space="preserve">ário reunir os discos r</w:t>
      </w:r>
      <w:r>
        <w:rPr>
          <w:rFonts w:ascii="Times New Roman" w:hAnsi="Times New Roman" w:eastAsia="Times New Roman" w:cs="Times New Roman"/>
          <w:b w:val="0"/>
          <w:bCs w:val="0"/>
          <w:i w:val="0"/>
          <w:iCs w:val="0"/>
          <w:sz w:val="24"/>
          <w:szCs w:val="24"/>
          <w:highlight w:val="none"/>
        </w:rPr>
        <w:t xml:space="preserve">ígidos presencialmente.</w:t>
      </w:r>
      <w:r>
        <w:rPr>
          <w:rFonts w:ascii="Times New Roman" w:hAnsi="Times New Roman" w:eastAsia="Times New Roman" w:cs="Times New Roman"/>
          <w:b w:val="0"/>
          <w:bCs w:val="0"/>
          <w:i w:val="0"/>
          <w:iCs w:val="0"/>
          <w:sz w:val="24"/>
          <w:szCs w:val="24"/>
          <w:highlight w:val="none"/>
        </w:rPr>
        <w:t xml:space="preserve"> S</w:t>
      </w:r>
      <w:r>
        <w:rPr>
          <w:rFonts w:ascii="Times New Roman" w:hAnsi="Times New Roman" w:eastAsia="Times New Roman" w:cs="Times New Roman"/>
          <w:b w:val="0"/>
          <w:bCs w:val="0"/>
          <w:i w:val="0"/>
          <w:iCs w:val="0"/>
          <w:sz w:val="24"/>
          <w:szCs w:val="24"/>
          <w:highlight w:val="none"/>
        </w:rPr>
        <w:t xml:space="preserve">ão sincronizados por um rel</w:t>
      </w:r>
      <w:r>
        <w:rPr>
          <w:rFonts w:ascii="Times New Roman" w:hAnsi="Times New Roman" w:eastAsia="Times New Roman" w:cs="Times New Roman"/>
          <w:b w:val="0"/>
          <w:bCs w:val="0"/>
          <w:i w:val="0"/>
          <w:iCs w:val="0"/>
          <w:sz w:val="24"/>
          <w:szCs w:val="24"/>
          <w:highlight w:val="none"/>
        </w:rPr>
        <w:t xml:space="preserve">ógio at</w:t>
      </w:r>
      <w:r>
        <w:rPr>
          <w:rFonts w:ascii="Times New Roman" w:hAnsi="Times New Roman" w:eastAsia="Times New Roman" w:cs="Times New Roman"/>
          <w:b w:val="0"/>
          <w:bCs w:val="0"/>
          <w:i w:val="0"/>
          <w:iCs w:val="0"/>
          <w:sz w:val="24"/>
          <w:szCs w:val="24"/>
          <w:highlight w:val="none"/>
        </w:rPr>
        <w:t xml:space="preserve">ômico (alt</w:t>
      </w:r>
      <w:r>
        <w:rPr>
          <w:rFonts w:ascii="Times New Roman" w:hAnsi="Times New Roman" w:eastAsia="Times New Roman" w:cs="Times New Roman"/>
          <w:b w:val="0"/>
          <w:bCs w:val="0"/>
          <w:i w:val="0"/>
          <w:iCs w:val="0"/>
          <w:sz w:val="24"/>
          <w:szCs w:val="24"/>
          <w:highlight w:val="none"/>
        </w:rPr>
        <w:t xml:space="preserve">íssima precis</w:t>
      </w:r>
      <w:r>
        <w:rPr>
          <w:rFonts w:ascii="Times New Roman" w:hAnsi="Times New Roman" w:eastAsia="Times New Roman" w:cs="Times New Roman"/>
          <w:b w:val="0"/>
          <w:bCs w:val="0"/>
          <w:i w:val="0"/>
          <w:iCs w:val="0"/>
          <w:sz w:val="24"/>
          <w:szCs w:val="24"/>
          <w:highlight w:val="none"/>
        </w:rPr>
        <w:t xml:space="preserve">ão), e processam diversas informaç</w:t>
      </w:r>
      <w:r>
        <w:rPr>
          <w:rFonts w:ascii="Times New Roman" w:hAnsi="Times New Roman" w:eastAsia="Times New Roman" w:cs="Times New Roman"/>
          <w:b w:val="0"/>
          <w:bCs w:val="0"/>
          <w:i w:val="0"/>
          <w:iCs w:val="0"/>
          <w:sz w:val="24"/>
          <w:szCs w:val="24"/>
          <w:highlight w:val="none"/>
        </w:rPr>
        <w:t xml:space="preserve">ões</w:t>
      </w:r>
      <w:r>
        <w:rPr>
          <w:rFonts w:ascii="Times New Roman" w:hAnsi="Times New Roman" w:eastAsia="Times New Roman" w:cs="Times New Roman"/>
          <w:b w:val="0"/>
          <w:bCs w:val="0"/>
          <w:i w:val="0"/>
          <w:iCs w:val="0"/>
          <w:sz w:val="24"/>
          <w:szCs w:val="24"/>
          <w:highlight w:val="none"/>
        </w:rPr>
        <w:t xml:space="preserve"> </w:t>
      </w:r>
      <w:r>
        <w:rPr>
          <w:rFonts w:ascii="Times New Roman" w:hAnsi="Times New Roman" w:eastAsia="Times New Roman" w:cs="Times New Roman"/>
          <w:b w:val="0"/>
          <w:bCs w:val="0"/>
          <w:i w:val="0"/>
          <w:iCs w:val="0"/>
          <w:sz w:val="24"/>
          <w:szCs w:val="24"/>
          <w:highlight w:val="none"/>
        </w:rPr>
        <w:t xml:space="preserve">(Monteiro, 2024). </w:t>
      </w:r>
      <w:r>
        <w:rPr>
          <w:rFonts w:ascii="Times New Roman" w:hAnsi="Times New Roman" w:eastAsia="Times New Roman" w:cs="Times New Roman"/>
          <w:b w:val="0"/>
          <w:bCs w:val="0"/>
          <w:i w:val="0"/>
          <w:sz w:val="24"/>
          <w:szCs w:val="24"/>
          <w:highlight w:val="none"/>
        </w:rPr>
      </w:r>
      <w:r>
        <w:rPr>
          <w:rFonts w:ascii="Times New Roman" w:hAnsi="Times New Roman" w:eastAsia="Times New Roman" w:cs="Times New Roman"/>
          <w:b w:val="0"/>
          <w:bCs w:val="0"/>
          <w:i w:val="0"/>
          <w:sz w:val="24"/>
          <w:szCs w:val="24"/>
          <w:highlight w:val="none"/>
        </w:rPr>
      </w:r>
    </w:p>
    <w:p>
      <w:pPr>
        <w:pBdr/>
        <w:shd w:val="nil" w:color="000000"/>
        <w:spacing w:line="360" w:lineRule="auto"/>
        <w:ind w:firstLine="0"/>
        <w:jc w:val="center"/>
        <w:rPr>
          <w:rFonts w:ascii="Times New Roman" w:hAnsi="Times New Roman" w:eastAsia="Times New Roman" w:cs="Times New Roman"/>
          <w:b w:val="0"/>
          <w:bCs/>
          <w:i/>
          <w:sz w:val="20"/>
          <w:szCs w:val="20"/>
          <w:highlight w:val="none"/>
        </w:rPr>
      </w:pPr>
      <w:r>
        <w:rPr>
          <w:rFonts w:ascii="Times New Roman" w:hAnsi="Times New Roman" w:eastAsia="Times New Roman" w:cs="Times New Roman"/>
          <w:b w:val="0"/>
          <w:bCs w:val="0"/>
          <w:i w:val="0"/>
          <w:iCs w:val="0"/>
          <w:sz w:val="24"/>
          <w:szCs w:val="24"/>
          <w:highlight w:val="none"/>
        </w:rPr>
      </w:r>
      <w:r>
        <mc:AlternateContent>
          <mc:Choice Requires="wpg">
            <w:drawing>
              <wp:anchor xmlns:wp="http://schemas.openxmlformats.org/drawingml/2006/wordprocessingDrawing" xmlns:wp14="http://schemas.microsoft.com/office/word/2010/wordprocessingDrawing" distT="0" distB="0" distL="115200" distR="115200" simplePos="0" relativeHeight="77824" behindDoc="0" locked="0" layoutInCell="1" allowOverlap="1">
                <wp:simplePos x="0" y="0"/>
                <wp:positionH relativeFrom="margin">
                  <wp:align>center</wp:align>
                </wp:positionH>
                <wp:positionV relativeFrom="paragraph">
                  <wp:posOffset>191462</wp:posOffset>
                </wp:positionV>
                <wp:extent cx="3643966" cy="2049731"/>
                <wp:effectExtent l="0" t="0" r="0" b="0"/>
                <wp:wrapSquare wrapText="bothSides"/>
                <wp:docPr id="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763526" name=""/>
                        <pic:cNvPicPr>
                          <a:picLocks noChangeAspect="1"/>
                        </pic:cNvPicPr>
                        <pic:nvPr/>
                      </pic:nvPicPr>
                      <pic:blipFill>
                        <a:blip r:embed="rId48"/>
                        <a:stretch/>
                      </pic:blipFill>
                      <pic:spPr bwMode="auto">
                        <a:xfrm flipH="0" flipV="0">
                          <a:off x="0" y="0"/>
                          <a:ext cx="3643966" cy="2049730"/>
                        </a:xfrm>
                        <a:prstGeom prst="rect">
                          <a:avLst/>
                        </a:prstGeom>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6" o:spid="_x0000_s36" type="#_x0000_t75" style="position:absolute;z-index:77824;o:allowoverlap:true;o:allowincell:true;mso-position-horizontal-relative:margin;mso-position-horizontal:center;mso-position-vertical-relative:text;margin-top:15.08pt;mso-position-vertical:absolute;width:286.93pt;height:161.40pt;mso-wrap-distance-left:9.07pt;mso-wrap-distance-top:0.00pt;mso-wrap-distance-right:9.07pt;mso-wrap-distance-bottom:0.00pt;z-index:1;" stroked="false">
                <w10:wrap type="square"/>
                <v:imagedata r:id="rId48" o:title=""/>
                <o:lock v:ext="edit" rotation="t"/>
              </v:shape>
            </w:pict>
          </mc:Fallback>
        </mc:AlternateContent>
      </w:r>
      <w:r>
        <w:rPr>
          <w:rFonts w:ascii="Times New Roman" w:hAnsi="Times New Roman" w:eastAsia="Times New Roman" w:cs="Times New Roman"/>
          <w:b/>
          <w:bCs/>
          <w:i w:val="0"/>
          <w:iCs w:val="0"/>
          <w:sz w:val="20"/>
          <w:szCs w:val="20"/>
          <w:highlight w:val="none"/>
        </w:rPr>
        <w:t xml:space="preserve">Figura 19</w:t>
      </w:r>
      <w:r>
        <w:rPr>
          <w:rFonts w:ascii="Times New Roman" w:hAnsi="Times New Roman" w:eastAsia="Times New Roman" w:cs="Times New Roman"/>
          <w:b w:val="0"/>
          <w:bCs w:val="0"/>
          <w:i w:val="0"/>
          <w:iCs w:val="0"/>
          <w:sz w:val="20"/>
          <w:szCs w:val="20"/>
          <w:highlight w:val="none"/>
        </w:rPr>
        <w:t xml:space="preserve"> – Pesquisadora com seu </w:t>
      </w:r>
      <w:r>
        <w:rPr>
          <w:rFonts w:ascii="Times New Roman" w:hAnsi="Times New Roman" w:eastAsia="Times New Roman" w:cs="Times New Roman"/>
          <w:b w:val="0"/>
          <w:bCs w:val="0"/>
          <w:i/>
          <w:iCs/>
          <w:sz w:val="20"/>
          <w:szCs w:val="20"/>
          <w:highlight w:val="none"/>
        </w:rPr>
        <w:t xml:space="preserve">stack </w:t>
      </w:r>
      <w:r>
        <w:rPr>
          <w:rFonts w:ascii="Times New Roman" w:hAnsi="Times New Roman" w:eastAsia="Times New Roman" w:cs="Times New Roman"/>
          <w:b w:val="0"/>
          <w:bCs w:val="0"/>
          <w:i w:val="0"/>
          <w:iCs w:val="0"/>
          <w:sz w:val="20"/>
          <w:szCs w:val="20"/>
          <w:highlight w:val="none"/>
        </w:rPr>
        <w:t xml:space="preserve">de </w:t>
      </w:r>
      <w:r>
        <w:rPr>
          <w:rFonts w:ascii="Times New Roman" w:hAnsi="Times New Roman" w:eastAsia="Times New Roman" w:cs="Times New Roman"/>
          <w:b w:val="0"/>
          <w:bCs w:val="0"/>
          <w:i/>
          <w:iCs/>
          <w:sz w:val="20"/>
          <w:szCs w:val="20"/>
          <w:highlight w:val="none"/>
        </w:rPr>
        <w:t xml:space="preserve">hard drives</w:t>
      </w:r>
      <w:r>
        <w:rPr>
          <w:rFonts w:ascii="Times New Roman" w:hAnsi="Times New Roman" w:eastAsia="Times New Roman" w:cs="Times New Roman"/>
          <w:b w:val="0"/>
          <w:bCs/>
          <w:i/>
          <w:sz w:val="20"/>
          <w:szCs w:val="20"/>
          <w:highlight w:val="none"/>
        </w:rPr>
      </w:r>
      <w:r>
        <w:rPr>
          <w:rFonts w:ascii="Times New Roman" w:hAnsi="Times New Roman" w:eastAsia="Times New Roman" w:cs="Times New Roman"/>
          <w:b w:val="0"/>
          <w:bCs/>
          <w:i/>
          <w:sz w:val="20"/>
          <w:szCs w:val="20"/>
          <w:highlight w:val="none"/>
        </w:rPr>
      </w:r>
    </w:p>
    <w:p>
      <w:pPr>
        <w:pBdr/>
        <w:shd w:val="nil" w:color="000000"/>
        <w:spacing w:line="360" w:lineRule="auto"/>
        <w:ind w:firstLine="0"/>
        <w:jc w:val="center"/>
        <w:rPr>
          <w:rFonts w:ascii="Times New Roman" w:hAnsi="Times New Roman" w:eastAsia="Times New Roman" w:cs="Times New Roman"/>
          <w:b w:val="0"/>
          <w:bCs w:val="0"/>
          <w:i w:val="0"/>
          <w:sz w:val="24"/>
          <w:szCs w:val="24"/>
          <w:highlight w:val="none"/>
        </w:rPr>
      </w:pPr>
      <w:r>
        <w:rPr>
          <w:rFonts w:ascii="Times New Roman" w:hAnsi="Times New Roman" w:eastAsia="Times New Roman" w:cs="Times New Roman"/>
          <w:b w:val="0"/>
          <w:bCs w:val="0"/>
          <w:i w:val="0"/>
          <w:sz w:val="24"/>
          <w:szCs w:val="24"/>
          <w:highlight w:val="none"/>
        </w:rPr>
      </w:r>
      <w:r>
        <w:rPr>
          <w:rFonts w:ascii="Times New Roman" w:hAnsi="Times New Roman" w:eastAsia="Times New Roman" w:cs="Times New Roman"/>
          <w:b w:val="0"/>
          <w:bCs w:val="0"/>
          <w:i w:val="0"/>
          <w:sz w:val="24"/>
          <w:szCs w:val="24"/>
          <w:highlight w:val="none"/>
        </w:rPr>
      </w:r>
      <w:r>
        <w:rPr>
          <w:rFonts w:ascii="Times New Roman" w:hAnsi="Times New Roman" w:eastAsia="Times New Roman" w:cs="Times New Roman"/>
          <w:b w:val="0"/>
          <w:bCs w:val="0"/>
          <w:i w:val="0"/>
          <w:sz w:val="24"/>
          <w:szCs w:val="24"/>
          <w:highlight w:val="none"/>
        </w:rPr>
      </w:r>
    </w:p>
    <w:p>
      <w:pPr>
        <w:pBdr/>
        <w:shd w:val="nil" w:color="000000"/>
        <w:spacing w:line="360" w:lineRule="auto"/>
        <w:ind w:firstLine="0"/>
        <w:jc w:val="center"/>
        <w:rPr>
          <w:rFonts w:ascii="Times New Roman" w:hAnsi="Times New Roman" w:eastAsia="Times New Roman" w:cs="Times New Roman"/>
          <w:b w:val="0"/>
          <w:bCs w:val="0"/>
          <w:i w:val="0"/>
          <w:sz w:val="24"/>
          <w:szCs w:val="24"/>
          <w:highlight w:val="none"/>
        </w:rPr>
      </w:pPr>
      <w:r>
        <w:rPr>
          <w:rFonts w:ascii="Times New Roman" w:hAnsi="Times New Roman" w:eastAsia="Times New Roman" w:cs="Times New Roman"/>
          <w:b w:val="0"/>
          <w:bCs w:val="0"/>
          <w:i w:val="0"/>
          <w:sz w:val="24"/>
          <w:szCs w:val="24"/>
          <w:highlight w:val="none"/>
        </w:rPr>
      </w:r>
      <w:r>
        <w:rPr>
          <w:rFonts w:ascii="Times New Roman" w:hAnsi="Times New Roman" w:eastAsia="Times New Roman" w:cs="Times New Roman"/>
          <w:b w:val="0"/>
          <w:bCs w:val="0"/>
          <w:i w:val="0"/>
          <w:sz w:val="24"/>
          <w:szCs w:val="24"/>
          <w:highlight w:val="none"/>
        </w:rPr>
      </w:r>
      <w:r>
        <w:rPr>
          <w:rFonts w:ascii="Times New Roman" w:hAnsi="Times New Roman" w:eastAsia="Times New Roman" w:cs="Times New Roman"/>
          <w:b w:val="0"/>
          <w:bCs w:val="0"/>
          <w:i w:val="0"/>
          <w:sz w:val="24"/>
          <w:szCs w:val="24"/>
          <w:highlight w:val="none"/>
        </w:rPr>
      </w:r>
    </w:p>
    <w:p>
      <w:pPr>
        <w:pBdr/>
        <w:shd w:val="nil" w:color="000000"/>
        <w:spacing w:line="360" w:lineRule="auto"/>
        <w:ind w:firstLine="0"/>
        <w:jc w:val="center"/>
        <w:rPr>
          <w:rFonts w:ascii="Times New Roman" w:hAnsi="Times New Roman" w:eastAsia="Times New Roman" w:cs="Times New Roman"/>
          <w:b w:val="0"/>
          <w:bCs w:val="0"/>
          <w:i w:val="0"/>
          <w:sz w:val="24"/>
          <w:szCs w:val="24"/>
          <w:highlight w:val="none"/>
        </w:rPr>
      </w:pPr>
      <w:r>
        <w:rPr>
          <w:rFonts w:ascii="Times New Roman" w:hAnsi="Times New Roman" w:eastAsia="Times New Roman" w:cs="Times New Roman"/>
          <w:b w:val="0"/>
          <w:bCs w:val="0"/>
          <w:i w:val="0"/>
          <w:sz w:val="24"/>
          <w:szCs w:val="24"/>
          <w:highlight w:val="none"/>
        </w:rPr>
      </w:r>
      <w:r>
        <w:rPr>
          <w:rFonts w:ascii="Times New Roman" w:hAnsi="Times New Roman" w:eastAsia="Times New Roman" w:cs="Times New Roman"/>
          <w:b w:val="0"/>
          <w:bCs w:val="0"/>
          <w:i w:val="0"/>
          <w:sz w:val="24"/>
          <w:szCs w:val="24"/>
          <w:highlight w:val="none"/>
        </w:rPr>
      </w:r>
      <w:r>
        <w:rPr>
          <w:rFonts w:ascii="Times New Roman" w:hAnsi="Times New Roman" w:eastAsia="Times New Roman" w:cs="Times New Roman"/>
          <w:b w:val="0"/>
          <w:bCs w:val="0"/>
          <w:i w:val="0"/>
          <w:sz w:val="24"/>
          <w:szCs w:val="24"/>
          <w:highlight w:val="none"/>
        </w:rPr>
      </w:r>
    </w:p>
    <w:p>
      <w:pPr>
        <w:pBdr/>
        <w:shd w:val="nil" w:color="000000"/>
        <w:spacing w:line="360" w:lineRule="auto"/>
        <w:ind w:firstLine="0"/>
        <w:jc w:val="center"/>
        <w:rPr>
          <w:rFonts w:ascii="Times New Roman" w:hAnsi="Times New Roman" w:eastAsia="Times New Roman" w:cs="Times New Roman"/>
          <w:b w:val="0"/>
          <w:bCs w:val="0"/>
          <w:i w:val="0"/>
          <w:sz w:val="24"/>
          <w:szCs w:val="24"/>
          <w:highlight w:val="none"/>
        </w:rPr>
      </w:pPr>
      <w:r>
        <w:rPr>
          <w:rFonts w:ascii="Times New Roman" w:hAnsi="Times New Roman" w:eastAsia="Times New Roman" w:cs="Times New Roman"/>
          <w:b w:val="0"/>
          <w:bCs w:val="0"/>
          <w:i w:val="0"/>
          <w:sz w:val="24"/>
          <w:szCs w:val="24"/>
          <w:highlight w:val="none"/>
        </w:rPr>
      </w:r>
      <w:r>
        <w:rPr>
          <w:rFonts w:ascii="Times New Roman" w:hAnsi="Times New Roman" w:eastAsia="Times New Roman" w:cs="Times New Roman"/>
          <w:b w:val="0"/>
          <w:bCs w:val="0"/>
          <w:i w:val="0"/>
          <w:sz w:val="24"/>
          <w:szCs w:val="24"/>
          <w:highlight w:val="none"/>
        </w:rPr>
      </w:r>
      <w:r>
        <w:rPr>
          <w:rFonts w:ascii="Times New Roman" w:hAnsi="Times New Roman" w:eastAsia="Times New Roman" w:cs="Times New Roman"/>
          <w:b w:val="0"/>
          <w:bCs w:val="0"/>
          <w:i w:val="0"/>
          <w:sz w:val="24"/>
          <w:szCs w:val="24"/>
          <w:highlight w:val="none"/>
        </w:rPr>
      </w:r>
    </w:p>
    <w:p>
      <w:pPr>
        <w:pBdr/>
        <w:shd w:val="nil" w:color="000000"/>
        <w:spacing w:line="360" w:lineRule="auto"/>
        <w:ind w:firstLine="0"/>
        <w:jc w:val="left"/>
        <w:rPr>
          <w:highlight w:val="none"/>
        </w:rPr>
      </w:pPr>
      <w:r>
        <w:rPr>
          <w:rFonts w:ascii="Times New Roman" w:hAnsi="Times New Roman" w:eastAsia="Times New Roman" w:cs="Times New Roman"/>
          <w:b w:val="0"/>
          <w:bCs w:val="0"/>
          <w:i w:val="0"/>
          <w:iCs w:val="0"/>
          <w:sz w:val="24"/>
          <w:szCs w:val="24"/>
          <w:highlight w:val="none"/>
        </w:rPr>
      </w:r>
      <w:r>
        <w:rPr>
          <w:highlight w:val="none"/>
        </w:rPr>
      </w:r>
      <w:r>
        <w:rPr>
          <w:highlight w:val="none"/>
        </w:rPr>
      </w:r>
    </w:p>
    <w:p>
      <w:pPr>
        <w:pBdr/>
        <w:shd w:val="nil" w:color="000000"/>
        <w:spacing w:line="360" w:lineRule="auto"/>
        <w:ind w:firstLine="0"/>
        <w:jc w:val="center"/>
        <w:rPr>
          <w:rFonts w:ascii="Times New Roman" w:hAnsi="Times New Roman" w:eastAsia="Times New Roman" w:cs="Times New Roman"/>
          <w:b w:val="0"/>
          <w:bCs w:val="0"/>
          <w:i w:val="0"/>
          <w:sz w:val="20"/>
          <w:szCs w:val="20"/>
          <w:highlight w:val="none"/>
        </w:rPr>
      </w:pPr>
      <w:r>
        <w:rPr>
          <w:rFonts w:ascii="Times New Roman" w:hAnsi="Times New Roman" w:eastAsia="Times New Roman" w:cs="Times New Roman"/>
          <w:b w:val="0"/>
          <w:bCs w:val="0"/>
          <w:i w:val="0"/>
          <w:iCs w:val="0"/>
          <w:sz w:val="20"/>
          <w:szCs w:val="20"/>
          <w:highlight w:val="none"/>
        </w:rPr>
        <w:t xml:space="preserve">Fonte:</w:t>
      </w:r>
      <w:r>
        <w:rPr>
          <w:rFonts w:ascii="Times New Roman" w:hAnsi="Times New Roman" w:eastAsia="Times New Roman" w:cs="Times New Roman"/>
          <w:b w:val="0"/>
          <w:bCs w:val="0"/>
          <w:i w:val="0"/>
          <w:iCs w:val="0"/>
          <w:sz w:val="20"/>
          <w:szCs w:val="20"/>
          <w:highlight w:val="none"/>
        </w:rPr>
        <w:t xml:space="preserve"> Reproduç</w:t>
      </w:r>
      <w:r>
        <w:rPr>
          <w:rFonts w:ascii="Times New Roman" w:hAnsi="Times New Roman" w:eastAsia="Times New Roman" w:cs="Times New Roman"/>
          <w:b w:val="0"/>
          <w:bCs w:val="0"/>
          <w:i w:val="0"/>
          <w:iCs w:val="0"/>
          <w:sz w:val="20"/>
          <w:szCs w:val="20"/>
          <w:highlight w:val="none"/>
        </w:rPr>
        <w:t xml:space="preserve">ão/Twitter Flora Graham, 2019</w:t>
      </w:r>
      <w:r>
        <w:rPr>
          <w:rFonts w:ascii="Times New Roman" w:hAnsi="Times New Roman" w:eastAsia="Times New Roman" w:cs="Times New Roman"/>
          <w:b w:val="0"/>
          <w:bCs w:val="0"/>
          <w:i w:val="0"/>
          <w:sz w:val="20"/>
          <w:szCs w:val="20"/>
          <w:highlight w:val="none"/>
        </w:rPr>
      </w:r>
      <w:r>
        <w:rPr>
          <w:rFonts w:ascii="Times New Roman" w:hAnsi="Times New Roman" w:eastAsia="Times New Roman" w:cs="Times New Roman"/>
          <w:b w:val="0"/>
          <w:bCs w:val="0"/>
          <w:i w:val="0"/>
          <w:sz w:val="20"/>
          <w:szCs w:val="20"/>
          <w:highlight w:val="none"/>
        </w:rPr>
      </w:r>
    </w:p>
    <w:p>
      <w:pPr>
        <w:pBdr/>
        <w:shd w:val="nil" w:color="000000"/>
        <w:spacing w:line="360" w:lineRule="auto"/>
        <w:ind w:firstLine="0"/>
        <w:jc w:val="both"/>
        <w:rPr>
          <w:rFonts w:ascii="Times New Roman" w:hAnsi="Times New Roman" w:eastAsia="Times New Roman" w:cs="Times New Roman"/>
          <w:b w:val="0"/>
          <w:bCs w:val="0"/>
          <w:i w:val="0"/>
          <w:sz w:val="24"/>
          <w:szCs w:val="24"/>
          <w:highlight w:val="none"/>
        </w:rPr>
      </w:pPr>
      <w:r>
        <w:rPr>
          <w:rFonts w:ascii="Times New Roman" w:hAnsi="Times New Roman" w:eastAsia="Times New Roman" w:cs="Times New Roman"/>
          <w:b w:val="0"/>
          <w:bCs w:val="0"/>
          <w:i w:val="0"/>
          <w:iCs w:val="0"/>
          <w:sz w:val="24"/>
          <w:szCs w:val="24"/>
          <w:highlight w:val="none"/>
        </w:rPr>
        <w:tab/>
        <w:t xml:space="preserve">Contudo, existe um detalhe que </w:t>
      </w:r>
      <w:r>
        <w:rPr>
          <w:rFonts w:ascii="Times New Roman" w:hAnsi="Times New Roman" w:eastAsia="Times New Roman" w:cs="Times New Roman"/>
          <w:b w:val="0"/>
          <w:bCs w:val="0"/>
          <w:i w:val="0"/>
          <w:iCs w:val="0"/>
          <w:sz w:val="24"/>
          <w:szCs w:val="24"/>
          <w:highlight w:val="none"/>
        </w:rPr>
        <w:t xml:space="preserve">é a variedade de taxas captadas por cada telesc</w:t>
      </w:r>
      <w:r>
        <w:rPr>
          <w:rFonts w:ascii="Times New Roman" w:hAnsi="Times New Roman" w:eastAsia="Times New Roman" w:cs="Times New Roman"/>
          <w:b w:val="0"/>
          <w:bCs w:val="0"/>
          <w:i w:val="0"/>
          <w:iCs w:val="0"/>
          <w:sz w:val="24"/>
          <w:szCs w:val="24"/>
          <w:highlight w:val="none"/>
        </w:rPr>
        <w:t xml:space="preserve">ópio, uma vez que cada um possui particularidades diferentes. A tarefa de “Katie” foi criar o algoritmo CHIRP (</w:t>
      </w:r>
      <w:r>
        <w:rPr>
          <w:rFonts w:ascii="Times New Roman" w:hAnsi="Times New Roman" w:eastAsia="Times New Roman" w:cs="Times New Roman"/>
          <w:b w:val="0"/>
          <w:bCs w:val="0"/>
          <w:i/>
          <w:iCs/>
          <w:sz w:val="24"/>
          <w:szCs w:val="24"/>
          <w:highlight w:val="none"/>
        </w:rPr>
        <w:t xml:space="preserve">Continuous High-resolution Image Reconstruction using Patch priors</w:t>
      </w:r>
      <w:r>
        <w:rPr>
          <w:rFonts w:ascii="Times New Roman" w:hAnsi="Times New Roman" w:eastAsia="Times New Roman" w:cs="Times New Roman"/>
          <w:b w:val="0"/>
          <w:bCs w:val="0"/>
          <w:i w:val="0"/>
          <w:iCs w:val="0"/>
          <w:sz w:val="24"/>
          <w:szCs w:val="24"/>
          <w:highlight w:val="none"/>
        </w:rPr>
        <w:t xml:space="preserve">)</w:t>
      </w:r>
      <w:r>
        <w:rPr>
          <w:rFonts w:ascii="Times New Roman" w:hAnsi="Times New Roman" w:eastAsia="Times New Roman" w:cs="Times New Roman"/>
          <w:b w:val="0"/>
          <w:bCs w:val="0"/>
          <w:i w:val="0"/>
          <w:iCs w:val="0"/>
          <w:sz w:val="24"/>
          <w:szCs w:val="24"/>
          <w:highlight w:val="none"/>
        </w:rPr>
        <w:t xml:space="preserve"> que padronizasse de certa forma os dados coletados. De modo geral, quando tr</w:t>
      </w:r>
      <w:r>
        <w:rPr>
          <w:rFonts w:ascii="Times New Roman" w:hAnsi="Times New Roman" w:eastAsia="Times New Roman" w:cs="Times New Roman"/>
          <w:b w:val="0"/>
          <w:bCs w:val="0"/>
          <w:i w:val="0"/>
          <w:iCs w:val="0"/>
          <w:sz w:val="24"/>
          <w:szCs w:val="24"/>
          <w:highlight w:val="none"/>
        </w:rPr>
        <w:t xml:space="preserve">ês telesc</w:t>
      </w:r>
      <w:r>
        <w:rPr>
          <w:rFonts w:ascii="Times New Roman" w:hAnsi="Times New Roman" w:eastAsia="Times New Roman" w:cs="Times New Roman"/>
          <w:b w:val="0"/>
          <w:bCs w:val="0"/>
          <w:i w:val="0"/>
          <w:iCs w:val="0"/>
          <w:sz w:val="24"/>
          <w:szCs w:val="24"/>
          <w:highlight w:val="none"/>
        </w:rPr>
        <w:t xml:space="preserve">ópios medem uma mesma regi</w:t>
      </w:r>
      <w:r>
        <w:rPr>
          <w:rFonts w:ascii="Times New Roman" w:hAnsi="Times New Roman" w:eastAsia="Times New Roman" w:cs="Times New Roman"/>
          <w:b w:val="0"/>
          <w:bCs w:val="0"/>
          <w:i w:val="0"/>
          <w:iCs w:val="0"/>
          <w:sz w:val="24"/>
          <w:szCs w:val="24"/>
          <w:highlight w:val="none"/>
        </w:rPr>
        <w:t xml:space="preserve">ão s</w:t>
      </w:r>
      <w:r>
        <w:rPr>
          <w:rFonts w:ascii="Times New Roman" w:hAnsi="Times New Roman" w:eastAsia="Times New Roman" w:cs="Times New Roman"/>
          <w:b w:val="0"/>
          <w:bCs w:val="0"/>
          <w:i w:val="0"/>
          <w:iCs w:val="0"/>
          <w:sz w:val="24"/>
          <w:szCs w:val="24"/>
          <w:highlight w:val="none"/>
        </w:rPr>
        <w:t xml:space="preserve">ão gerados ru</w:t>
      </w:r>
      <w:r>
        <w:rPr>
          <w:rFonts w:ascii="Times New Roman" w:hAnsi="Times New Roman" w:eastAsia="Times New Roman" w:cs="Times New Roman"/>
          <w:b w:val="0"/>
          <w:bCs w:val="0"/>
          <w:i w:val="0"/>
          <w:iCs w:val="0"/>
          <w:sz w:val="24"/>
          <w:szCs w:val="24"/>
          <w:highlight w:val="none"/>
        </w:rPr>
        <w:t xml:space="preserve">ídos, logo, o sistema precisa excluir as imagens que n</w:t>
      </w:r>
      <w:r>
        <w:rPr>
          <w:rFonts w:ascii="Times New Roman" w:hAnsi="Times New Roman" w:eastAsia="Times New Roman" w:cs="Times New Roman"/>
          <w:b w:val="0"/>
          <w:bCs w:val="0"/>
          <w:i w:val="0"/>
          <w:iCs w:val="0"/>
          <w:sz w:val="24"/>
          <w:szCs w:val="24"/>
          <w:highlight w:val="none"/>
        </w:rPr>
        <w:t xml:space="preserve">ão s</w:t>
      </w:r>
      <w:r>
        <w:rPr>
          <w:rFonts w:ascii="Times New Roman" w:hAnsi="Times New Roman" w:eastAsia="Times New Roman" w:cs="Times New Roman"/>
          <w:b w:val="0"/>
          <w:bCs w:val="0"/>
          <w:i w:val="0"/>
          <w:iCs w:val="0"/>
          <w:sz w:val="24"/>
          <w:szCs w:val="24"/>
          <w:highlight w:val="none"/>
        </w:rPr>
        <w:t xml:space="preserve">ão semelhantes. Dito isso, quanto mais material se tem, mais minucioso deve ser o programa para identificar as diverg</w:t>
      </w:r>
      <w:r>
        <w:rPr>
          <w:rFonts w:ascii="Times New Roman" w:hAnsi="Times New Roman" w:eastAsia="Times New Roman" w:cs="Times New Roman"/>
          <w:b w:val="0"/>
          <w:bCs w:val="0"/>
          <w:i w:val="0"/>
          <w:iCs w:val="0"/>
          <w:sz w:val="24"/>
          <w:szCs w:val="24"/>
          <w:highlight w:val="none"/>
        </w:rPr>
        <w:t xml:space="preserve">ências</w:t>
      </w:r>
      <w:r>
        <w:rPr>
          <w:rFonts w:ascii="Times New Roman" w:hAnsi="Times New Roman" w:eastAsia="Times New Roman" w:cs="Times New Roman"/>
          <w:b w:val="0"/>
          <w:bCs w:val="0"/>
          <w:i w:val="0"/>
          <w:iCs w:val="0"/>
          <w:sz w:val="24"/>
          <w:szCs w:val="24"/>
          <w:highlight w:val="none"/>
        </w:rPr>
        <w:t xml:space="preserve"> (Monteiro, 2024).</w:t>
      </w:r>
      <w:r>
        <w:rPr>
          <w:rFonts w:ascii="Times New Roman" w:hAnsi="Times New Roman" w:eastAsia="Times New Roman" w:cs="Times New Roman"/>
          <w:b w:val="0"/>
          <w:bCs w:val="0"/>
          <w:i w:val="0"/>
          <w:sz w:val="24"/>
          <w:szCs w:val="24"/>
          <w:highlight w:val="none"/>
        </w:rPr>
      </w:r>
      <w:r>
        <w:rPr>
          <w:rFonts w:ascii="Times New Roman" w:hAnsi="Times New Roman" w:eastAsia="Times New Roman" w:cs="Times New Roman"/>
          <w:b w:val="0"/>
          <w:bCs w:val="0"/>
          <w:i w:val="0"/>
          <w:sz w:val="24"/>
          <w:szCs w:val="24"/>
          <w:highlight w:val="none"/>
        </w:rPr>
      </w:r>
    </w:p>
    <w:p>
      <w:pPr>
        <w:pStyle w:val="893"/>
        <w:pBdr/>
        <w:spacing/>
        <w:ind/>
        <w:jc w:val="center"/>
        <w:rPr/>
      </w:pPr>
      <w:r/>
      <w:bookmarkStart w:id="23" w:name="_Toc23"/>
      <w:r>
        <w:rPr>
          <w:rFonts w:ascii="Times New Roman" w:hAnsi="Times New Roman" w:eastAsia="Times New Roman" w:cs="Times New Roman"/>
          <w:b/>
          <w:bCs/>
          <w:sz w:val="24"/>
          <w:szCs w:val="24"/>
          <w:highlight w:val="none"/>
        </w:rPr>
        <w:t xml:space="preserve">2. CONCLUS</w:t>
      </w:r>
      <w:r>
        <w:rPr>
          <w:rFonts w:ascii="Times New Roman" w:hAnsi="Times New Roman" w:eastAsia="Times New Roman" w:cs="Times New Roman"/>
          <w:b/>
          <w:bCs/>
          <w:sz w:val="24"/>
          <w:szCs w:val="24"/>
          <w:highlight w:val="none"/>
        </w:rPr>
        <w:t xml:space="preserve">ÃO</w:t>
      </w:r>
      <w:bookmarkEnd w:id="23"/>
      <w:r>
        <w:rPr>
          <w:rFonts w:ascii="Times New Roman" w:hAnsi="Times New Roman" w:eastAsia="Times New Roman" w:cs="Times New Roman"/>
          <w:b/>
          <w:bCs/>
          <w:sz w:val="24"/>
          <w:szCs w:val="24"/>
        </w:rPr>
      </w:r>
      <w:r/>
    </w:p>
    <w:p>
      <w:pPr>
        <w:pBdr/>
        <w:spacing w:line="360" w:lineRule="auto"/>
        <w:ind w:firstLine="708"/>
        <w:jc w:val="both"/>
        <w:rPr>
          <w:rFonts w:ascii="Times New Roman" w:hAnsi="Times New Roman" w:eastAsia="Times New Roman" w:cs="Times New Roman"/>
          <w:b/>
          <w:bCs/>
          <w:sz w:val="24"/>
          <w:szCs w:val="24"/>
        </w:rPr>
      </w:pPr>
      <w:r>
        <w:rPr>
          <w:rFonts w:ascii="Times New Roman" w:hAnsi="Times New Roman" w:eastAsia="Times New Roman" w:cs="Times New Roman"/>
          <w:b w:val="0"/>
          <w:bCs w:val="0"/>
          <w:sz w:val="24"/>
          <w:szCs w:val="24"/>
        </w:rPr>
      </w:r>
      <w:r>
        <w:rPr>
          <w:rFonts w:ascii="Times New Roman" w:hAnsi="Times New Roman" w:eastAsia="Times New Roman" w:cs="Times New Roman"/>
          <w:b w:val="0"/>
          <w:bCs w:val="0"/>
          <w:sz w:val="24"/>
          <w:szCs w:val="24"/>
        </w:rPr>
        <w:t xml:space="preserve">A</w:t>
      </w:r>
      <w:r>
        <w:rPr>
          <w:rFonts w:ascii="Times New Roman" w:hAnsi="Times New Roman" w:eastAsia="Times New Roman" w:cs="Times New Roman"/>
          <w:b w:val="0"/>
          <w:bCs w:val="0"/>
          <w:sz w:val="24"/>
          <w:szCs w:val="24"/>
        </w:rPr>
        <w:t xml:space="preserve"> história da computação é marcada pela diversidade de contribuições de diferentes grupos, acadêmicos ou não, cujas inovações mudaram o rumo das tecnologias. É fundamental destacar a relevância dessas figuras para evitar uma narrativa única que possa margin</w:t>
      </w:r>
      <w:r>
        <w:rPr>
          <w:rFonts w:ascii="Times New Roman" w:hAnsi="Times New Roman" w:eastAsia="Times New Roman" w:cs="Times New Roman"/>
          <w:b w:val="0"/>
          <w:bCs w:val="0"/>
          <w:sz w:val="24"/>
          <w:szCs w:val="24"/>
        </w:rPr>
        <w:t xml:space="preserve">alizar suas realizações – que muita das vezes nem s</w:t>
      </w:r>
      <w:r>
        <w:rPr>
          <w:rFonts w:ascii="Times New Roman" w:hAnsi="Times New Roman" w:eastAsia="Times New Roman" w:cs="Times New Roman"/>
          <w:b w:val="0"/>
          <w:bCs w:val="0"/>
          <w:sz w:val="24"/>
          <w:szCs w:val="24"/>
        </w:rPr>
        <w:t xml:space="preserve">ão comentadas nos livros did</w:t>
      </w:r>
      <w:r>
        <w:rPr>
          <w:rFonts w:ascii="Times New Roman" w:hAnsi="Times New Roman" w:eastAsia="Times New Roman" w:cs="Times New Roman"/>
          <w:b w:val="0"/>
          <w:bCs w:val="0"/>
          <w:sz w:val="24"/>
          <w:szCs w:val="24"/>
        </w:rPr>
        <w:t xml:space="preserve">áticos</w:t>
      </w:r>
      <w:r>
        <w:rPr>
          <w:rFonts w:ascii="Times New Roman" w:hAnsi="Times New Roman" w:eastAsia="Times New Roman" w:cs="Times New Roman"/>
          <w:b w:val="0"/>
          <w:bCs w:val="0"/>
          <w:sz w:val="24"/>
          <w:szCs w:val="24"/>
        </w:rPr>
        <w:t xml:space="preserve">. A omissão de informações e a dificuldade de acessar conteúdos seguros são questões que precisam ser abordadas. Instituições públicas têm a responsabilidade de garantir o acesso e a produção de conhecimento para todos, promovendo a i</w:t>
      </w:r>
      <w:r>
        <w:rPr>
          <w:rFonts w:ascii="Times New Roman" w:hAnsi="Times New Roman" w:eastAsia="Times New Roman" w:cs="Times New Roman"/>
          <w:b w:val="0"/>
          <w:bCs w:val="0"/>
          <w:sz w:val="24"/>
          <w:szCs w:val="24"/>
        </w:rPr>
        <w:t xml:space="preserve">nclusão e a valorização de todas as vozes que ajudaram a moldar o campo da computação.</w:t>
      </w:r>
      <w:r>
        <w:rPr>
          <w:rFonts w:ascii="Times New Roman" w:hAnsi="Times New Roman" w:eastAsia="Times New Roman" w:cs="Times New Roman"/>
          <w:b/>
          <w:bCs/>
          <w:sz w:val="24"/>
          <w:szCs w:val="24"/>
        </w:rPr>
        <w:br w:type="page" w:clear="all"/>
      </w:r>
      <w:r>
        <w:rPr>
          <w:rFonts w:ascii="Times New Roman" w:hAnsi="Times New Roman" w:eastAsia="Times New Roman" w:cs="Times New Roman"/>
          <w:b/>
          <w:bCs/>
          <w:sz w:val="24"/>
          <w:szCs w:val="24"/>
        </w:rPr>
      </w:r>
      <w:r>
        <w:rPr>
          <w:rFonts w:ascii="Times New Roman" w:hAnsi="Times New Roman" w:eastAsia="Times New Roman" w:cs="Times New Roman"/>
          <w:b/>
          <w:bCs/>
          <w:sz w:val="24"/>
          <w:szCs w:val="24"/>
        </w:rPr>
      </w:r>
    </w:p>
    <w:p>
      <w:pPr>
        <w:pStyle w:val="893"/>
        <w:pBdr/>
        <w:spacing/>
        <w:ind/>
        <w:jc w:val="center"/>
        <w:rPr>
          <w:rFonts w:ascii="Times New Roman" w:hAnsi="Times New Roman" w:eastAsia="Times New Roman" w:cs="Times New Roman"/>
          <w:b/>
          <w:bCs/>
          <w:sz w:val="24"/>
          <w:szCs w:val="24"/>
        </w:rPr>
      </w:pPr>
      <w:r/>
      <w:bookmarkStart w:id="24" w:name="_Toc24"/>
      <w:r>
        <w:rPr>
          <w:rFonts w:ascii="Times New Roman" w:hAnsi="Times New Roman" w:eastAsia="Times New Roman" w:cs="Times New Roman"/>
          <w:b/>
          <w:bCs/>
          <w:sz w:val="24"/>
          <w:szCs w:val="24"/>
        </w:rPr>
        <w:t xml:space="preserve">REFERÊNCIAS BIBLIOGRÁFICAS</w:t>
      </w:r>
      <w:bookmarkEnd w:id="24"/>
      <w:r>
        <w:rPr>
          <w:rFonts w:ascii="Times New Roman" w:hAnsi="Times New Roman" w:eastAsia="Times New Roman" w:cs="Times New Roman"/>
          <w:b/>
          <w:bCs/>
          <w:sz w:val="24"/>
          <w:szCs w:val="24"/>
        </w:rPr>
      </w:r>
      <w:r>
        <w:rPr>
          <w:rFonts w:ascii="Times New Roman" w:hAnsi="Times New Roman" w:eastAsia="Times New Roman" w:cs="Times New Roman"/>
          <w:b/>
          <w:bCs/>
          <w:sz w:val="24"/>
          <w:szCs w:val="24"/>
        </w:rPr>
      </w:r>
    </w:p>
    <w:p>
      <w:pPr>
        <w:pBdr>
          <w:top w:val="none" w:color="000000" w:sz="4" w:space="0"/>
          <w:left w:val="none" w:color="000000" w:sz="4" w:space="0"/>
          <w:bottom w:val="none" w:color="000000" w:sz="4" w:space="0"/>
          <w:right w:val="none" w:color="000000" w:sz="4" w:space="0"/>
        </w:pBdr>
        <w:spacing w:line="360" w:lineRule="auto"/>
        <w:ind w:right="0" w:firstLine="0" w:left="0"/>
        <w:jc w:val="both"/>
        <w:rPr/>
      </w:pPr>
      <w:r>
        <w:rPr>
          <w:rFonts w:ascii="Times New Roman" w:hAnsi="Times New Roman" w:eastAsia="Times New Roman" w:cs="Times New Roman"/>
          <w:color w:val="000000"/>
          <w:sz w:val="24"/>
        </w:rPr>
        <w:t xml:space="preserve">ALURA, 2024. </w:t>
      </w:r>
      <w:r>
        <w:rPr>
          <w:rFonts w:ascii="Times New Roman" w:hAnsi="Times New Roman" w:eastAsia="Times New Roman" w:cs="Times New Roman"/>
          <w:b/>
          <w:bCs/>
          <w:color w:val="000000"/>
          <w:sz w:val="24"/>
        </w:rPr>
        <w:t xml:space="preserve">Sistema de C</w:t>
      </w:r>
      <w:r>
        <w:rPr>
          <w:rFonts w:ascii="Times New Roman" w:hAnsi="Times New Roman" w:eastAsia="Times New Roman" w:cs="Times New Roman"/>
          <w:b/>
          <w:bCs/>
          <w:color w:val="000000"/>
          <w:sz w:val="24"/>
        </w:rPr>
        <w:t xml:space="preserve">ódigos Bin</w:t>
      </w:r>
      <w:r>
        <w:rPr>
          <w:rFonts w:ascii="Times New Roman" w:hAnsi="Times New Roman" w:eastAsia="Times New Roman" w:cs="Times New Roman"/>
          <w:b/>
          <w:bCs/>
          <w:color w:val="000000"/>
          <w:sz w:val="24"/>
        </w:rPr>
        <w:t xml:space="preserve">ários: o que </w:t>
      </w:r>
      <w:r>
        <w:rPr>
          <w:rFonts w:ascii="Times New Roman" w:hAnsi="Times New Roman" w:eastAsia="Times New Roman" w:cs="Times New Roman"/>
          <w:b/>
          <w:bCs/>
          <w:color w:val="000000"/>
          <w:sz w:val="24"/>
        </w:rPr>
        <w:t xml:space="preserve">é exemplos</w:t>
      </w:r>
      <w:r>
        <w:rPr>
          <w:rFonts w:ascii="Times New Roman" w:hAnsi="Times New Roman" w:eastAsia="Times New Roman" w:cs="Times New Roman"/>
          <w:color w:val="000000"/>
          <w:sz w:val="24"/>
        </w:rPr>
        <w:t xml:space="preserve">.</w:t>
      </w:r>
      <w:r>
        <w:rPr>
          <w:rFonts w:ascii="Times New Roman" w:hAnsi="Times New Roman" w:eastAsia="Times New Roman" w:cs="Times New Roman"/>
          <w:color w:val="000000"/>
          <w:sz w:val="24"/>
        </w:rPr>
        <w:t xml:space="preserve"> Disponível em: </w:t>
      </w:r>
      <w:r>
        <w:rPr>
          <w:rFonts w:ascii="Times New Roman" w:hAnsi="Times New Roman" w:eastAsia="Times New Roman" w:cs="Times New Roman"/>
          <w:sz w:val="24"/>
        </w:rPr>
        <w:t xml:space="preserve">https://www.alura.com.br/artigos/sistema-codigo-binario</w:t>
      </w:r>
      <w:r>
        <w:rPr>
          <w:rFonts w:ascii="Times New Roman" w:hAnsi="Times New Roman" w:eastAsia="Times New Roman" w:cs="Times New Roman"/>
          <w:color w:val="000000"/>
          <w:sz w:val="24"/>
        </w:rPr>
        <w:t xml:space="preserve">. Acesso em: 13 maio de 2024.</w:t>
      </w:r>
      <w:r/>
    </w:p>
    <w:p>
      <w:pPr>
        <w:pBdr>
          <w:top w:val="none" w:color="000000" w:sz="4" w:space="0"/>
          <w:left w:val="none" w:color="000000" w:sz="4" w:space="0"/>
          <w:bottom w:val="none" w:color="000000" w:sz="4" w:space="0"/>
          <w:right w:val="none" w:color="000000" w:sz="4" w:space="0"/>
        </w:pBdr>
        <w:spacing w:line="360" w:lineRule="auto"/>
        <w:ind w:right="0" w:firstLine="0" w:left="0"/>
        <w:jc w:val="both"/>
        <w:rPr>
          <w:rFonts w:ascii="Times New Roman" w:hAnsi="Times New Roman" w:eastAsia="Times New Roman" w:cs="Times New Roman"/>
          <w:color w:val="000000"/>
          <w:sz w:val="24"/>
          <w:szCs w:val="24"/>
          <w:highlight w:val="none"/>
        </w:rPr>
      </w:pPr>
      <w:r>
        <w:rPr>
          <w:rFonts w:ascii="Times New Roman" w:hAnsi="Times New Roman" w:eastAsia="Times New Roman" w:cs="Times New Roman"/>
          <w:color w:val="000000"/>
          <w:sz w:val="24"/>
        </w:rPr>
        <w:t xml:space="preserve">BBC News Brasil. </w:t>
      </w:r>
      <w:r>
        <w:rPr>
          <w:rFonts w:ascii="Times New Roman" w:hAnsi="Times New Roman" w:eastAsia="Times New Roman" w:cs="Times New Roman"/>
          <w:b/>
          <w:bCs/>
          <w:color w:val="000000"/>
          <w:sz w:val="24"/>
        </w:rPr>
        <w:t xml:space="preserve">A história desconhecida das 6 matemáticas que programaram 1º supercomputador</w:t>
      </w:r>
      <w:r>
        <w:rPr>
          <w:rFonts w:ascii="Times New Roman" w:hAnsi="Times New Roman" w:eastAsia="Times New Roman" w:cs="Times New Roman"/>
          <w:color w:val="000000"/>
          <w:sz w:val="24"/>
        </w:rPr>
        <w:t xml:space="preserve">. Disponível em: </w:t>
      </w:r>
      <w:r>
        <w:rPr>
          <w:rFonts w:ascii="Times New Roman" w:hAnsi="Times New Roman" w:eastAsia="Times New Roman" w:cs="Times New Roman"/>
          <w:sz w:val="24"/>
        </w:rPr>
        <w:t xml:space="preserve">https://www.bbc.com/portuguese/articles/c2q9x9qx2geo</w:t>
      </w:r>
      <w:r>
        <w:rPr>
          <w:rFonts w:ascii="Times New Roman" w:hAnsi="Times New Roman" w:eastAsia="Times New Roman" w:cs="Times New Roman"/>
          <w:color w:val="000000"/>
          <w:sz w:val="24"/>
        </w:rPr>
        <w:t xml:space="preserve">. Acesso em: 17 maio de 2024a.</w:t>
      </w:r>
      <w:r>
        <w:rPr>
          <w:rFonts w:ascii="Times New Roman" w:hAnsi="Times New Roman" w:eastAsia="Times New Roman" w:cs="Times New Roman"/>
          <w:color w:val="000000"/>
          <w:sz w:val="24"/>
          <w:szCs w:val="24"/>
          <w:highlight w:val="none"/>
        </w:rPr>
      </w:r>
      <w:r>
        <w:rPr>
          <w:rFonts w:ascii="Times New Roman" w:hAnsi="Times New Roman" w:eastAsia="Times New Roman" w:cs="Times New Roman"/>
          <w:color w:val="000000"/>
          <w:sz w:val="24"/>
          <w:szCs w:val="24"/>
          <w:highlight w:val="none"/>
        </w:rPr>
      </w:r>
    </w:p>
    <w:p>
      <w:pPr>
        <w:pBdr>
          <w:top w:val="none" w:color="000000" w:sz="4" w:space="0"/>
          <w:left w:val="none" w:color="000000" w:sz="4" w:space="0"/>
          <w:bottom w:val="none" w:color="000000" w:sz="4" w:space="0"/>
          <w:right w:val="none" w:color="000000" w:sz="4" w:space="0"/>
        </w:pBdr>
        <w:spacing w:line="360" w:lineRule="auto"/>
        <w:ind w:right="0" w:firstLine="0" w:left="0"/>
        <w:jc w:val="both"/>
        <w:rPr/>
      </w:pPr>
      <w:r>
        <w:rPr>
          <w:rFonts w:ascii="Times New Roman" w:hAnsi="Times New Roman" w:eastAsia="Times New Roman" w:cs="Times New Roman"/>
          <w:color w:val="000000"/>
          <w:sz w:val="24"/>
          <w:highlight w:val="none"/>
        </w:rPr>
        <w:t xml:space="preserve">BBC News Brasil. </w:t>
      </w:r>
      <w:r>
        <w:rPr>
          <w:rFonts w:ascii="Times New Roman" w:hAnsi="Times New Roman" w:eastAsia="Times New Roman" w:cs="Times New Roman"/>
          <w:b/>
          <w:bCs/>
          <w:color w:val="000000"/>
          <w:sz w:val="24"/>
          <w:highlight w:val="none"/>
        </w:rPr>
        <w:t xml:space="preserve">Hedy Lamarr: a história de espionagem e glamour da atriz de Hollywood que inventou a base do Wi-Fi</w:t>
      </w:r>
      <w:r>
        <w:rPr>
          <w:rFonts w:ascii="Times New Roman" w:hAnsi="Times New Roman" w:eastAsia="Times New Roman" w:cs="Times New Roman"/>
          <w:color w:val="000000"/>
          <w:sz w:val="24"/>
          <w:highlight w:val="none"/>
        </w:rPr>
        <w:t xml:space="preserve">. BBC, 05 set. 2020. Disponível em: https://www.bbc.com/portuguese/internacional-54017008. Acesso em: 18 jun. 2024b.</w:t>
      </w:r>
      <w:r>
        <w:rPr>
          <w:rFonts w:ascii="Times New Roman" w:hAnsi="Times New Roman" w:eastAsia="Times New Roman" w:cs="Times New Roman"/>
          <w:color w:val="000000"/>
          <w:sz w:val="24"/>
          <w:highlight w:val="none"/>
        </w:rPr>
      </w:r>
      <w:r/>
    </w:p>
    <w:p>
      <w:pPr>
        <w:pBdr>
          <w:top w:val="none" w:color="000000" w:sz="4" w:space="0"/>
          <w:left w:val="none" w:color="000000" w:sz="4" w:space="0"/>
          <w:bottom w:val="none" w:color="000000" w:sz="4" w:space="0"/>
          <w:right w:val="none" w:color="000000" w:sz="4" w:space="0"/>
        </w:pBdr>
        <w:spacing w:line="360" w:lineRule="auto"/>
        <w:ind w:right="0" w:firstLine="0" w:left="0"/>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rPr>
        <w:t xml:space="preserve">BELLIS, Mary. </w:t>
      </w:r>
      <w:r>
        <w:rPr>
          <w:rFonts w:ascii="Times New Roman" w:hAnsi="Times New Roman" w:eastAsia="Times New Roman" w:cs="Times New Roman"/>
          <w:b/>
          <w:bCs/>
          <w:color w:val="000000"/>
          <w:sz w:val="24"/>
        </w:rPr>
        <w:t xml:space="preserve">Who Invented the Mark I Computer?</w:t>
      </w:r>
      <w:r>
        <w:rPr>
          <w:rFonts w:ascii="Times New Roman" w:hAnsi="Times New Roman" w:eastAsia="Times New Roman" w:cs="Times New Roman"/>
          <w:color w:val="000000"/>
          <w:sz w:val="24"/>
        </w:rPr>
        <w:t xml:space="preserve"> ThoughtCo, Aug. 29, 2020. Disponível em: </w:t>
      </w:r>
      <w:r>
        <w:rPr>
          <w:rFonts w:ascii="Times New Roman" w:hAnsi="Times New Roman" w:eastAsia="Times New Roman" w:cs="Times New Roman"/>
          <w:sz w:val="24"/>
        </w:rPr>
        <w:t xml:space="preserve">https://www.thoughtco.com/howard-aiken-and-grace-hopper-4078389</w:t>
      </w:r>
      <w:r>
        <w:rPr>
          <w:rFonts w:ascii="Times New Roman" w:hAnsi="Times New Roman" w:eastAsia="Times New Roman" w:cs="Times New Roman"/>
          <w:color w:val="000000"/>
          <w:sz w:val="24"/>
        </w:rPr>
        <w:t xml:space="preserve">. Acesso em: 18 mai. de 2024.</w:t>
      </w:r>
      <w:r>
        <w:rPr>
          <w:rFonts w:ascii="Times New Roman" w:hAnsi="Times New Roman" w:eastAsia="Times New Roman" w:cs="Times New Roman"/>
          <w:color w:val="000000"/>
          <w:sz w:val="24"/>
          <w:szCs w:val="24"/>
        </w:rPr>
      </w:r>
      <w:r>
        <w:rPr>
          <w:rFonts w:ascii="Times New Roman" w:hAnsi="Times New Roman" w:eastAsia="Times New Roman" w:cs="Times New Roman"/>
          <w:color w:val="000000"/>
          <w:sz w:val="24"/>
          <w:szCs w:val="24"/>
        </w:rPr>
      </w:r>
    </w:p>
    <w:p>
      <w:pPr>
        <w:pBdr>
          <w:top w:val="none" w:color="000000" w:sz="4" w:space="0"/>
          <w:left w:val="none" w:color="000000" w:sz="4" w:space="0"/>
          <w:bottom w:val="none" w:color="000000" w:sz="4" w:space="0"/>
          <w:right w:val="none" w:color="000000" w:sz="4" w:space="0"/>
        </w:pBdr>
        <w:spacing w:line="360" w:lineRule="auto"/>
        <w:ind w:right="0" w:firstLine="0" w:left="0"/>
        <w:jc w:val="both"/>
        <w:rPr>
          <w:rFonts w:ascii="Times New Roman" w:hAnsi="Times New Roman" w:eastAsia="Times New Roman" w:cs="Times New Roman"/>
          <w:color w:val="000000"/>
          <w:sz w:val="24"/>
          <w:szCs w:val="24"/>
          <w:highlight w:val="none"/>
        </w:rPr>
      </w:pPr>
      <w:r>
        <w:rPr>
          <w:rFonts w:ascii="Times New Roman" w:hAnsi="Times New Roman" w:eastAsia="Times New Roman" w:cs="Times New Roman"/>
          <w:color w:val="000000"/>
          <w:sz w:val="24"/>
        </w:rPr>
      </w:r>
      <w:r>
        <w:rPr>
          <w:rFonts w:ascii="Times New Roman" w:hAnsi="Times New Roman" w:eastAsia="Times New Roman" w:cs="Times New Roman"/>
          <w:color w:val="000000"/>
          <w:sz w:val="24"/>
          <w:highlight w:val="none"/>
        </w:rPr>
        <w:t xml:space="preserve">Booth, K. (2022). </w:t>
      </w:r>
      <w:r>
        <w:rPr>
          <w:rFonts w:ascii="Times New Roman" w:hAnsi="Times New Roman" w:eastAsia="Times New Roman" w:cs="Times New Roman"/>
          <w:b/>
          <w:bCs/>
          <w:color w:val="000000"/>
          <w:sz w:val="24"/>
          <w:highlight w:val="none"/>
        </w:rPr>
        <w:t xml:space="preserve">Kathleen Booth: Programando seu lugar na computação</w:t>
      </w:r>
      <w:r>
        <w:rPr>
          <w:rFonts w:ascii="Times New Roman" w:hAnsi="Times New Roman" w:eastAsia="Times New Roman" w:cs="Times New Roman"/>
          <w:color w:val="000000"/>
          <w:sz w:val="24"/>
          <w:highlight w:val="none"/>
        </w:rPr>
        <w:t xml:space="preserve">. Horizontes, Sociedade Brasileira de Computação. Dispon</w:t>
      </w:r>
      <w:r>
        <w:rPr>
          <w:rFonts w:ascii="Times New Roman" w:hAnsi="Times New Roman" w:eastAsia="Times New Roman" w:cs="Times New Roman"/>
          <w:color w:val="000000"/>
          <w:sz w:val="24"/>
          <w:highlight w:val="none"/>
        </w:rPr>
        <w:t xml:space="preserve">ível em: </w:t>
      </w:r>
      <w:r>
        <w:rPr>
          <w:rFonts w:ascii="Times New Roman" w:hAnsi="Times New Roman" w:eastAsia="Times New Roman" w:cs="Times New Roman"/>
          <w:sz w:val="24"/>
          <w:highlight w:val="none"/>
        </w:rPr>
        <w:t xml:space="preserve">https://horizontes.sbc.org.br/index.php/2022/03/kathleen-booth-programando-seu-lugar-na-computacao/.</w:t>
      </w:r>
      <w:r>
        <w:rPr>
          <w:rFonts w:ascii="Times New Roman" w:hAnsi="Times New Roman" w:eastAsia="Times New Roman" w:cs="Times New Roman"/>
          <w:color w:val="000000"/>
          <w:sz w:val="24"/>
          <w:highlight w:val="none"/>
        </w:rPr>
        <w:t xml:space="preserve"> Acesso em: 8 jun. de 2024.</w:t>
      </w:r>
      <w:r>
        <w:rPr>
          <w:rFonts w:ascii="Times New Roman" w:hAnsi="Times New Roman" w:eastAsia="Times New Roman" w:cs="Times New Roman"/>
          <w:color w:val="000000"/>
          <w:sz w:val="24"/>
          <w:szCs w:val="24"/>
          <w:highlight w:val="none"/>
        </w:rPr>
      </w:r>
      <w:r>
        <w:rPr>
          <w:rFonts w:ascii="Times New Roman" w:hAnsi="Times New Roman" w:eastAsia="Times New Roman" w:cs="Times New Roman"/>
          <w:color w:val="000000"/>
          <w:sz w:val="24"/>
          <w:szCs w:val="24"/>
          <w:highlight w:val="none"/>
        </w:rPr>
      </w:r>
    </w:p>
    <w:p>
      <w:pPr>
        <w:pBdr>
          <w:top w:val="none" w:color="000000" w:sz="4" w:space="0"/>
          <w:left w:val="none" w:color="000000" w:sz="4" w:space="0"/>
          <w:bottom w:val="none" w:color="000000" w:sz="4" w:space="0"/>
          <w:right w:val="none" w:color="000000" w:sz="4" w:space="0"/>
        </w:pBdr>
        <w:spacing w:line="360" w:lineRule="auto"/>
        <w:ind w:right="0" w:firstLine="0" w:left="0"/>
        <w:jc w:val="both"/>
        <w:rPr>
          <w:rFonts w:ascii="Times New Roman" w:hAnsi="Times New Roman" w:eastAsia="Times New Roman" w:cs="Times New Roman"/>
          <w:color w:val="000000"/>
          <w:sz w:val="24"/>
          <w:szCs w:val="24"/>
          <w:highlight w:val="none"/>
        </w:rPr>
      </w:pPr>
      <w:r>
        <w:rPr>
          <w:rFonts w:ascii="Times New Roman" w:hAnsi="Times New Roman" w:eastAsia="Times New Roman" w:cs="Times New Roman"/>
          <w:color w:val="000000"/>
          <w:sz w:val="24"/>
        </w:rPr>
        <w:t xml:space="preserve">BROMLEY, G. Allan. </w:t>
      </w:r>
      <w:r>
        <w:rPr>
          <w:rFonts w:ascii="Times New Roman" w:hAnsi="Times New Roman" w:eastAsia="Times New Roman" w:cs="Times New Roman"/>
          <w:b/>
          <w:bCs/>
          <w:color w:val="000000"/>
          <w:sz w:val="24"/>
        </w:rPr>
        <w:t xml:space="preserve">Charles Babbage’s Analytical Engine</w:t>
      </w:r>
      <w:r>
        <w:rPr>
          <w:rFonts w:ascii="Times New Roman" w:hAnsi="Times New Roman" w:eastAsia="Times New Roman" w:cs="Times New Roman"/>
          <w:color w:val="000000"/>
          <w:sz w:val="24"/>
        </w:rPr>
        <w:t xml:space="preserve">, 1838. IEEE Annals of the History of Computing, Vol. 20, No.4, 1998. Acesso em: 18 mai. de 2024.</w:t>
      </w:r>
      <w:r>
        <w:rPr>
          <w:rFonts w:ascii="Times New Roman" w:hAnsi="Times New Roman" w:eastAsia="Times New Roman" w:cs="Times New Roman"/>
          <w:color w:val="000000"/>
          <w:sz w:val="24"/>
          <w:szCs w:val="24"/>
          <w:highlight w:val="none"/>
        </w:rPr>
      </w:r>
      <w:r>
        <w:rPr>
          <w:rFonts w:ascii="Times New Roman" w:hAnsi="Times New Roman" w:eastAsia="Times New Roman" w:cs="Times New Roman"/>
          <w:color w:val="000000"/>
          <w:sz w:val="24"/>
          <w:szCs w:val="24"/>
          <w:highlight w:val="none"/>
        </w:rPr>
      </w:r>
    </w:p>
    <w:p>
      <w:pPr>
        <w:pBdr>
          <w:top w:val="none" w:color="000000" w:sz="4" w:space="0"/>
          <w:left w:val="none" w:color="000000" w:sz="4" w:space="0"/>
          <w:bottom w:val="none" w:color="000000" w:sz="4" w:space="0"/>
          <w:right w:val="none" w:color="000000" w:sz="4" w:space="0"/>
        </w:pBdr>
        <w:spacing w:line="360" w:lineRule="auto"/>
        <w:ind w:right="0" w:firstLine="0" w:left="0"/>
        <w:jc w:val="both"/>
        <w:rPr>
          <w:rFonts w:ascii="Times New Roman" w:hAnsi="Times New Roman" w:eastAsia="Times New Roman" w:cs="Times New Roman"/>
          <w:color w:val="000000"/>
          <w:sz w:val="24"/>
          <w:szCs w:val="24"/>
          <w:highlight w:val="none"/>
        </w:rPr>
      </w:pPr>
      <w:r>
        <w:rPr>
          <w:rFonts w:ascii="Times New Roman" w:hAnsi="Times New Roman" w:eastAsia="Times New Roman" w:cs="Times New Roman"/>
          <w:color w:val="000000"/>
          <w:sz w:val="24"/>
          <w:highlight w:val="none"/>
        </w:rPr>
      </w:r>
      <w:r>
        <w:rPr>
          <w:rFonts w:ascii="Times New Roman" w:hAnsi="Times New Roman" w:eastAsia="Times New Roman" w:cs="Times New Roman"/>
          <w:color w:val="000000"/>
          <w:sz w:val="24"/>
          <w:highlight w:val="none"/>
        </w:rPr>
        <w:t xml:space="preserve">CBS News. </w:t>
      </w:r>
      <w:r>
        <w:rPr>
          <w:rFonts w:ascii="Times New Roman" w:hAnsi="Times New Roman" w:eastAsia="Times New Roman" w:cs="Times New Roman"/>
          <w:b/>
          <w:bCs/>
          <w:color w:val="000000"/>
          <w:sz w:val="24"/>
          <w:highlight w:val="none"/>
        </w:rPr>
        <w:t xml:space="preserve">White House honors Margaret Hamilton, Grace Hopper with Medal of Freedom</w:t>
      </w:r>
      <w:r>
        <w:rPr>
          <w:rFonts w:ascii="Times New Roman" w:hAnsi="Times New Roman" w:eastAsia="Times New Roman" w:cs="Times New Roman"/>
          <w:color w:val="000000"/>
          <w:sz w:val="24"/>
          <w:highlight w:val="none"/>
        </w:rPr>
        <w:t xml:space="preserve">. Disponível em: https://www.cbsnews.com/news/white-house-medal-of-freedom-margaret-hamilton-grace-hopper/. Acesso em: 22 jul. 2024.</w:t>
      </w:r>
      <w:r>
        <w:rPr>
          <w:rFonts w:ascii="Times New Roman" w:hAnsi="Times New Roman" w:eastAsia="Times New Roman" w:cs="Times New Roman"/>
          <w:color w:val="000000"/>
          <w:sz w:val="24"/>
          <w:highlight w:val="none"/>
        </w:rPr>
      </w:r>
      <w:r>
        <w:rPr>
          <w:rFonts w:ascii="Times New Roman" w:hAnsi="Times New Roman" w:eastAsia="Times New Roman" w:cs="Times New Roman"/>
          <w:color w:val="000000"/>
          <w:sz w:val="24"/>
          <w:szCs w:val="24"/>
          <w:highlight w:val="none"/>
        </w:rPr>
      </w:r>
    </w:p>
    <w:p>
      <w:pPr>
        <w:pBdr>
          <w:top w:val="none" w:color="000000" w:sz="4" w:space="0"/>
          <w:left w:val="none" w:color="000000" w:sz="4" w:space="0"/>
          <w:bottom w:val="none" w:color="000000" w:sz="4" w:space="0"/>
          <w:right w:val="none" w:color="000000" w:sz="4" w:space="0"/>
        </w:pBdr>
        <w:spacing w:line="360" w:lineRule="auto"/>
        <w:ind w:right="0" w:firstLine="0" w:left="0"/>
        <w:jc w:val="both"/>
        <w:rPr>
          <w:rFonts w:ascii="Times New Roman" w:hAnsi="Times New Roman" w:eastAsia="Times New Roman" w:cs="Times New Roman"/>
          <w:color w:val="000000"/>
          <w:sz w:val="24"/>
          <w:szCs w:val="24"/>
          <w:highlight w:val="none"/>
        </w:rPr>
      </w:pPr>
      <w:r>
        <w:rPr>
          <w:rFonts w:ascii="Times New Roman" w:hAnsi="Times New Roman" w:eastAsia="Times New Roman" w:cs="Times New Roman"/>
          <w:color w:val="000000"/>
          <w:sz w:val="24"/>
          <w:highlight w:val="none"/>
        </w:rPr>
      </w:r>
      <w:r>
        <w:rPr>
          <w:rFonts w:ascii="Times New Roman" w:hAnsi="Times New Roman" w:eastAsia="Times New Roman" w:cs="Times New Roman"/>
          <w:color w:val="000000"/>
          <w:sz w:val="24"/>
          <w:highlight w:val="none"/>
        </w:rPr>
        <w:t xml:space="preserve">COMPUTER HISTORY MUSEUM. </w:t>
      </w:r>
      <w:r>
        <w:rPr>
          <w:rFonts w:ascii="Times New Roman" w:hAnsi="Times New Roman" w:eastAsia="Times New Roman" w:cs="Times New Roman"/>
          <w:b/>
          <w:bCs/>
          <w:color w:val="000000"/>
          <w:sz w:val="24"/>
          <w:highlight w:val="none"/>
        </w:rPr>
        <w:t xml:space="preserve">Hopper, Grace oral history</w:t>
      </w:r>
      <w:r>
        <w:rPr>
          <w:rFonts w:ascii="Times New Roman" w:hAnsi="Times New Roman" w:eastAsia="Times New Roman" w:cs="Times New Roman"/>
          <w:color w:val="000000"/>
          <w:sz w:val="24"/>
          <w:highlight w:val="none"/>
        </w:rPr>
        <w:t xml:space="preserve">. Disponível em: https://www.computerhistory.org/collections/catalog/102702026. Acesso em: 22 jul. 2024.</w:t>
      </w:r>
      <w:r>
        <w:rPr>
          <w:rFonts w:ascii="Times New Roman" w:hAnsi="Times New Roman" w:eastAsia="Times New Roman" w:cs="Times New Roman"/>
          <w:color w:val="000000"/>
          <w:sz w:val="24"/>
          <w:highlight w:val="none"/>
        </w:rPr>
      </w:r>
      <w:r>
        <w:rPr>
          <w:rFonts w:ascii="Times New Roman" w:hAnsi="Times New Roman" w:eastAsia="Times New Roman" w:cs="Times New Roman"/>
          <w:color w:val="000000"/>
          <w:sz w:val="24"/>
          <w:szCs w:val="24"/>
          <w:highlight w:val="none"/>
        </w:rPr>
      </w:r>
    </w:p>
    <w:p>
      <w:pPr>
        <w:pBdr>
          <w:top w:val="none" w:color="000000" w:sz="4" w:space="0"/>
          <w:left w:val="none" w:color="000000" w:sz="4" w:space="0"/>
          <w:bottom w:val="none" w:color="000000" w:sz="4" w:space="0"/>
          <w:right w:val="none" w:color="000000" w:sz="4" w:space="0"/>
        </w:pBdr>
        <w:spacing w:line="360" w:lineRule="auto"/>
        <w:ind w:right="0" w:firstLine="0" w:left="0"/>
        <w:jc w:val="both"/>
        <w:rPr>
          <w:rFonts w:ascii="Times New Roman" w:hAnsi="Times New Roman" w:eastAsia="Times New Roman" w:cs="Times New Roman"/>
          <w:color w:val="000000"/>
          <w:sz w:val="24"/>
          <w:szCs w:val="24"/>
          <w:highlight w:val="none"/>
        </w:rPr>
      </w:pPr>
      <w:r>
        <w:rPr>
          <w:rFonts w:ascii="Times New Roman" w:hAnsi="Times New Roman" w:eastAsia="Times New Roman" w:cs="Times New Roman"/>
          <w:color w:val="000000"/>
          <w:sz w:val="24"/>
          <w:highlight w:val="none"/>
        </w:rPr>
      </w:r>
      <w:r>
        <w:rPr>
          <w:rFonts w:ascii="Times New Roman" w:hAnsi="Times New Roman" w:eastAsia="Times New Roman" w:cs="Times New Roman"/>
          <w:color w:val="000000"/>
          <w:sz w:val="24"/>
          <w:highlight w:val="none"/>
        </w:rPr>
        <w:t xml:space="preserve">COMPUTER HISTORY MUSEUM. </w:t>
      </w:r>
      <w:r>
        <w:rPr>
          <w:rFonts w:ascii="Times New Roman" w:hAnsi="Times New Roman" w:eastAsia="Times New Roman" w:cs="Times New Roman"/>
          <w:b/>
          <w:bCs/>
          <w:color w:val="000000"/>
          <w:sz w:val="24"/>
          <w:highlight w:val="none"/>
        </w:rPr>
        <w:t xml:space="preserve">Jean Sammet</w:t>
      </w:r>
      <w:r>
        <w:rPr>
          <w:rFonts w:ascii="Times New Roman" w:hAnsi="Times New Roman" w:eastAsia="Times New Roman" w:cs="Times New Roman"/>
          <w:color w:val="000000"/>
          <w:sz w:val="24"/>
          <w:highlight w:val="none"/>
        </w:rPr>
        <w:t xml:space="preserve">. Disponível em: https://computerhistory.org/profile/jean-sammet/. Acesso em: 22 jul. 2024b.</w:t>
      </w:r>
      <w:r>
        <w:rPr>
          <w:rFonts w:ascii="Times New Roman" w:hAnsi="Times New Roman" w:eastAsia="Times New Roman" w:cs="Times New Roman"/>
          <w:color w:val="000000"/>
          <w:sz w:val="24"/>
          <w:highlight w:val="none"/>
        </w:rPr>
      </w:r>
      <w:r>
        <w:rPr>
          <w:rFonts w:ascii="Times New Roman" w:hAnsi="Times New Roman" w:eastAsia="Times New Roman" w:cs="Times New Roman"/>
          <w:color w:val="000000"/>
          <w:sz w:val="24"/>
          <w:szCs w:val="24"/>
          <w:highlight w:val="none"/>
        </w:rPr>
      </w:r>
    </w:p>
    <w:p>
      <w:pPr>
        <w:pBdr>
          <w:top w:val="none" w:color="000000" w:sz="4" w:space="0"/>
          <w:left w:val="none" w:color="000000" w:sz="4" w:space="0"/>
          <w:bottom w:val="none" w:color="000000" w:sz="4" w:space="0"/>
          <w:right w:val="none" w:color="000000" w:sz="4" w:space="0"/>
        </w:pBdr>
        <w:spacing w:line="360" w:lineRule="auto"/>
        <w:ind w:right="0" w:firstLine="0" w:left="0"/>
        <w:jc w:val="both"/>
        <w:rPr/>
      </w:pPr>
      <w:r>
        <w:rPr>
          <w:rFonts w:ascii="Times New Roman" w:hAnsi="Times New Roman" w:eastAsia="Times New Roman" w:cs="Times New Roman"/>
          <w:color w:val="000000"/>
          <w:sz w:val="24"/>
          <w:highlight w:val="none"/>
        </w:rPr>
        <w:t xml:space="preserve">FAPESP. </w:t>
      </w:r>
      <w:r>
        <w:rPr>
          <w:rFonts w:ascii="Times New Roman" w:hAnsi="Times New Roman" w:eastAsia="Times New Roman" w:cs="Times New Roman"/>
          <w:b/>
          <w:bCs/>
          <w:color w:val="000000"/>
          <w:sz w:val="24"/>
          <w:highlight w:val="none"/>
        </w:rPr>
        <w:t xml:space="preserve">Claudia Maria Bauzer Medeiros – Biblioteca Virtual da Fapesp</w:t>
      </w:r>
      <w:r>
        <w:rPr>
          <w:rFonts w:ascii="Times New Roman" w:hAnsi="Times New Roman" w:eastAsia="Times New Roman" w:cs="Times New Roman"/>
          <w:color w:val="000000"/>
          <w:sz w:val="24"/>
          <w:highlight w:val="none"/>
        </w:rPr>
        <w:t xml:space="preserve">. Dispon</w:t>
      </w:r>
      <w:r>
        <w:rPr>
          <w:rFonts w:ascii="Times New Roman" w:hAnsi="Times New Roman" w:eastAsia="Times New Roman" w:cs="Times New Roman"/>
          <w:color w:val="000000"/>
          <w:sz w:val="24"/>
          <w:highlight w:val="none"/>
        </w:rPr>
        <w:t xml:space="preserve">ível em: </w:t>
      </w:r>
      <w:r>
        <w:rPr>
          <w:rFonts w:ascii="Times New Roman" w:hAnsi="Times New Roman" w:eastAsia="Times New Roman" w:cs="Times New Roman"/>
          <w:sz w:val="24"/>
          <w:highlight w:val="none"/>
        </w:rPr>
        <w:t xml:space="preserve">https://bv.fapesp.br/pt/pesquisador/2091/claudia-maria-bauzer-medeiros/</w:t>
      </w:r>
      <w:r>
        <w:rPr>
          <w:rFonts w:ascii="Times New Roman" w:hAnsi="Times New Roman" w:eastAsia="Times New Roman" w:cs="Times New Roman"/>
          <w:sz w:val="24"/>
          <w:highlight w:val="none"/>
        </w:rPr>
        <w:t xml:space="preserve">.</w:t>
      </w:r>
      <w:r>
        <w:rPr>
          <w:rFonts w:ascii="Times New Roman" w:hAnsi="Times New Roman" w:eastAsia="Times New Roman" w:cs="Times New Roman"/>
          <w:color w:val="000000"/>
          <w:sz w:val="24"/>
          <w:highlight w:val="none"/>
        </w:rPr>
        <w:t xml:space="preserve"> Acesso em: 2 jun. de 2024.</w:t>
      </w:r>
      <w:r>
        <w:rPr>
          <w:rFonts w:ascii="Times New Roman" w:hAnsi="Times New Roman" w:eastAsia="Times New Roman" w:cs="Times New Roman"/>
          <w:color w:val="000000"/>
          <w:sz w:val="24"/>
          <w:highlight w:val="none"/>
        </w:rPr>
      </w:r>
      <w:r/>
    </w:p>
    <w:p>
      <w:pPr>
        <w:pBdr>
          <w:top w:val="none" w:color="000000" w:sz="4" w:space="0"/>
          <w:left w:val="none" w:color="000000" w:sz="4" w:space="0"/>
          <w:bottom w:val="none" w:color="000000" w:sz="4" w:space="0"/>
          <w:right w:val="none" w:color="000000" w:sz="4" w:space="0"/>
        </w:pBdr>
        <w:spacing w:line="360" w:lineRule="auto"/>
        <w:ind w:right="0" w:firstLine="0" w:left="0"/>
        <w:jc w:val="both"/>
        <w:rPr/>
      </w:pPr>
      <w:r>
        <w:rPr>
          <w:rFonts w:ascii="Times New Roman" w:hAnsi="Times New Roman" w:eastAsia="Times New Roman" w:cs="Times New Roman"/>
          <w:color w:val="000000"/>
          <w:sz w:val="24"/>
        </w:rPr>
        <w:t xml:space="preserve">FEDELI, Daniel; POLLONI, Enrico; PERES, Fernando. </w:t>
      </w:r>
      <w:r>
        <w:rPr>
          <w:rFonts w:ascii="Times New Roman" w:hAnsi="Times New Roman" w:eastAsia="Times New Roman" w:cs="Times New Roman"/>
          <w:b/>
          <w:bCs/>
          <w:color w:val="000000"/>
          <w:sz w:val="24"/>
        </w:rPr>
        <w:t xml:space="preserve">Introdução à Ciência da Computação</w:t>
      </w:r>
      <w:r>
        <w:rPr>
          <w:rFonts w:ascii="Times New Roman" w:hAnsi="Times New Roman" w:eastAsia="Times New Roman" w:cs="Times New Roman"/>
          <w:color w:val="000000"/>
          <w:sz w:val="24"/>
        </w:rPr>
        <w:t xml:space="preserve">. 2ª edição, 2010. Cengage Learning. Acesso em: 14 mai. de 2024.</w:t>
      </w:r>
      <w:r/>
    </w:p>
    <w:p>
      <w:pPr>
        <w:pBdr>
          <w:top w:val="none" w:color="000000" w:sz="4" w:space="0"/>
          <w:left w:val="none" w:color="000000" w:sz="4" w:space="0"/>
          <w:bottom w:val="none" w:color="000000" w:sz="4" w:space="0"/>
          <w:right w:val="none" w:color="000000" w:sz="4" w:space="0"/>
        </w:pBdr>
        <w:spacing w:line="360" w:lineRule="auto"/>
        <w:ind w:right="0" w:firstLine="0" w:left="0"/>
        <w:jc w:val="both"/>
        <w:rPr/>
      </w:pPr>
      <w:r>
        <w:rPr>
          <w:rFonts w:ascii="Times New Roman" w:hAnsi="Times New Roman" w:eastAsia="Times New Roman" w:cs="Times New Roman"/>
          <w:color w:val="000000"/>
          <w:sz w:val="24"/>
        </w:rPr>
        <w:t xml:space="preserve">FLYNN, Michael J. </w:t>
      </w:r>
      <w:r>
        <w:rPr>
          <w:rFonts w:ascii="Times New Roman" w:hAnsi="Times New Roman" w:eastAsia="Times New Roman" w:cs="Times New Roman"/>
          <w:b/>
          <w:bCs/>
          <w:color w:val="000000"/>
          <w:sz w:val="24"/>
        </w:rPr>
        <w:t xml:space="preserve">Computer Architecture: A Perspective on the Next 40 Years</w:t>
      </w:r>
      <w:r>
        <w:rPr>
          <w:rFonts w:ascii="Times New Roman" w:hAnsi="Times New Roman" w:eastAsia="Times New Roman" w:cs="Times New Roman"/>
          <w:color w:val="000000"/>
          <w:sz w:val="24"/>
        </w:rPr>
        <w:t xml:space="preserve">. IEEE Computer 39.9 (2006): 29-38. Acesso em: 26 mai. de 2024.</w:t>
      </w:r>
      <w:r/>
    </w:p>
    <w:p>
      <w:pPr>
        <w:pBdr>
          <w:top w:val="none" w:color="000000" w:sz="4" w:space="0"/>
          <w:left w:val="none" w:color="000000" w:sz="4" w:space="0"/>
          <w:bottom w:val="none" w:color="000000" w:sz="4" w:space="0"/>
          <w:right w:val="none" w:color="000000" w:sz="4" w:space="0"/>
        </w:pBdr>
        <w:spacing w:line="360" w:lineRule="auto"/>
        <w:ind w:right="0" w:firstLine="0" w:left="0"/>
        <w:jc w:val="both"/>
        <w:rPr>
          <w:rFonts w:ascii="Times New Roman" w:hAnsi="Times New Roman" w:eastAsia="Times New Roman" w:cs="Times New Roman"/>
          <w:color w:val="000000"/>
          <w:sz w:val="24"/>
          <w:szCs w:val="24"/>
          <w:highlight w:val="none"/>
        </w:rPr>
      </w:pPr>
      <w:r>
        <w:rPr>
          <w:rFonts w:ascii="Times New Roman" w:hAnsi="Times New Roman" w:eastAsia="Times New Roman" w:cs="Times New Roman"/>
          <w:color w:val="000000"/>
          <w:sz w:val="24"/>
        </w:rPr>
        <w:t xml:space="preserve">BROOKSHEAR, J, Gleen; BRYLOW, Dennis. </w:t>
      </w:r>
      <w:r>
        <w:rPr>
          <w:rFonts w:ascii="Times New Roman" w:hAnsi="Times New Roman" w:eastAsia="Times New Roman" w:cs="Times New Roman"/>
          <w:b/>
          <w:bCs/>
          <w:color w:val="000000"/>
          <w:sz w:val="24"/>
        </w:rPr>
        <w:t xml:space="preserve">Computer Science: An Overview</w:t>
      </w:r>
      <w:r>
        <w:rPr>
          <w:rFonts w:ascii="Times New Roman" w:hAnsi="Times New Roman" w:eastAsia="Times New Roman" w:cs="Times New Roman"/>
          <w:color w:val="000000"/>
          <w:sz w:val="24"/>
        </w:rPr>
        <w:t xml:space="preserve">. 12th Global Edition. Boston: Pearson, 2014. Disponível em: </w:t>
      </w:r>
      <w:r>
        <w:rPr>
          <w:rFonts w:ascii="Times New Roman" w:hAnsi="Times New Roman" w:eastAsia="Times New Roman" w:cs="Times New Roman"/>
          <w:sz w:val="24"/>
        </w:rPr>
        <w:t xml:space="preserve">https://jhzhang.cn/resources/A050113G/Computer%20Science-%20An%20Overview%20(12th%20Global%20Edition).pdf</w:t>
      </w:r>
      <w:r>
        <w:rPr>
          <w:rFonts w:ascii="Times New Roman" w:hAnsi="Times New Roman" w:eastAsia="Times New Roman" w:cs="Times New Roman"/>
          <w:color w:val="000000"/>
          <w:sz w:val="24"/>
        </w:rPr>
        <w:t xml:space="preserve"> Acesso em: 18 mai. de 2024.</w:t>
      </w:r>
      <w:r>
        <w:rPr>
          <w:rFonts w:ascii="Times New Roman" w:hAnsi="Times New Roman" w:eastAsia="Times New Roman" w:cs="Times New Roman"/>
          <w:color w:val="000000"/>
          <w:sz w:val="24"/>
          <w:szCs w:val="24"/>
          <w:highlight w:val="none"/>
        </w:rPr>
      </w:r>
      <w:r>
        <w:rPr>
          <w:rFonts w:ascii="Times New Roman" w:hAnsi="Times New Roman" w:eastAsia="Times New Roman" w:cs="Times New Roman"/>
          <w:color w:val="000000"/>
          <w:sz w:val="24"/>
          <w:szCs w:val="24"/>
          <w:highlight w:val="none"/>
        </w:rPr>
      </w:r>
    </w:p>
    <w:p>
      <w:pPr>
        <w:pBdr>
          <w:top w:val="none" w:color="000000" w:sz="4" w:space="0"/>
          <w:left w:val="none" w:color="000000" w:sz="4" w:space="0"/>
          <w:bottom w:val="none" w:color="000000" w:sz="4" w:space="0"/>
          <w:right w:val="none" w:color="000000" w:sz="4" w:space="0"/>
        </w:pBdr>
        <w:spacing w:line="360" w:lineRule="auto"/>
        <w:ind w:right="0" w:firstLine="0" w:left="0"/>
        <w:jc w:val="both"/>
        <w:rPr>
          <w:rFonts w:ascii="Times New Roman" w:hAnsi="Times New Roman" w:eastAsia="Times New Roman" w:cs="Times New Roman"/>
          <w:sz w:val="24"/>
          <w:szCs w:val="24"/>
        </w:rPr>
      </w:pPr>
      <w:r>
        <w:rPr>
          <w:rFonts w:ascii="Times New Roman" w:hAnsi="Times New Roman" w:eastAsia="Times New Roman" w:cs="Times New Roman"/>
          <w:color w:val="000000"/>
          <w:sz w:val="24"/>
          <w:highlight w:val="none"/>
        </w:rPr>
      </w:r>
      <w:r>
        <w:rPr>
          <w:rFonts w:ascii="Times New Roman" w:hAnsi="Times New Roman" w:eastAsia="Times New Roman" w:cs="Times New Roman"/>
          <w:color w:val="000000"/>
          <w:sz w:val="24"/>
          <w:highlight w:val="none"/>
        </w:rPr>
        <w:t xml:space="preserve">GILLINGS, Richard J. </w:t>
      </w:r>
      <w:r>
        <w:rPr>
          <w:rFonts w:ascii="Times New Roman" w:hAnsi="Times New Roman" w:eastAsia="Times New Roman" w:cs="Times New Roman"/>
          <w:b/>
          <w:bCs/>
          <w:color w:val="000000"/>
          <w:sz w:val="24"/>
          <w:highlight w:val="none"/>
        </w:rPr>
        <w:t xml:space="preserve">Mathematics in the Time of the Pharaohs</w:t>
      </w:r>
      <w:r>
        <w:rPr>
          <w:rFonts w:ascii="Times New Roman" w:hAnsi="Times New Roman" w:eastAsia="Times New Roman" w:cs="Times New Roman"/>
          <w:color w:val="000000"/>
          <w:sz w:val="24"/>
          <w:highlight w:val="none"/>
        </w:rPr>
        <w:t xml:space="preserve">. Dover Publications, 1982. Acesso em: 26 mai. de 2024.</w:t>
      </w:r>
      <w:r>
        <w:rPr>
          <w:rFonts w:ascii="Times New Roman" w:hAnsi="Times New Roman" w:eastAsia="Times New Roman" w:cs="Times New Roman"/>
          <w:sz w:val="24"/>
          <w:szCs w:val="24"/>
        </w:rPr>
      </w:r>
      <w:r>
        <w:rPr>
          <w:rFonts w:ascii="Times New Roman" w:hAnsi="Times New Roman" w:eastAsia="Times New Roman" w:cs="Times New Roman"/>
          <w:sz w:val="24"/>
          <w:szCs w:val="24"/>
        </w:rPr>
      </w:r>
    </w:p>
    <w:p>
      <w:pPr>
        <w:pBdr>
          <w:top w:val="none" w:color="000000" w:sz="4" w:space="0"/>
          <w:left w:val="none" w:color="000000" w:sz="4" w:space="0"/>
          <w:bottom w:val="none" w:color="000000" w:sz="4" w:space="0"/>
          <w:right w:val="none" w:color="000000" w:sz="4" w:space="0"/>
        </w:pBdr>
        <w:spacing w:line="360" w:lineRule="auto"/>
        <w:ind w:right="0" w:firstLine="0" w:left="0"/>
        <w:jc w:val="both"/>
        <w:rPr/>
      </w:pPr>
      <w:r>
        <w:rPr>
          <w:rFonts w:ascii="Times New Roman" w:hAnsi="Times New Roman" w:eastAsia="Times New Roman" w:cs="Times New Roman"/>
          <w:color w:val="000000"/>
          <w:sz w:val="24"/>
        </w:rPr>
        <w:t xml:space="preserve">GÖDEL, K. </w:t>
      </w:r>
      <w:r>
        <w:rPr>
          <w:rFonts w:ascii="Times New Roman" w:hAnsi="Times New Roman" w:eastAsia="Times New Roman" w:cs="Times New Roman"/>
          <w:b/>
          <w:bCs/>
          <w:color w:val="000000"/>
          <w:sz w:val="24"/>
        </w:rPr>
        <w:t xml:space="preserve">Über formal unentscheidbare Sätze der Principia Mathematica und verwandter Systeme I</w:t>
      </w:r>
      <w:r>
        <w:rPr>
          <w:rFonts w:ascii="Times New Roman" w:hAnsi="Times New Roman" w:eastAsia="Times New Roman" w:cs="Times New Roman"/>
          <w:color w:val="000000"/>
          <w:sz w:val="24"/>
        </w:rPr>
        <w:t xml:space="preserve">. Monatshefte für Mathematik und Physik, 38, 173-198, 1931. Acesso em: 26 mai. de 2024.</w:t>
      </w:r>
      <w:r/>
    </w:p>
    <w:p>
      <w:pPr>
        <w:pBdr>
          <w:top w:val="none" w:color="000000" w:sz="4" w:space="0"/>
          <w:left w:val="none" w:color="000000" w:sz="4" w:space="0"/>
          <w:bottom w:val="none" w:color="000000" w:sz="4" w:space="0"/>
          <w:right w:val="none" w:color="000000" w:sz="4" w:space="0"/>
        </w:pBdr>
        <w:spacing w:line="360" w:lineRule="auto"/>
        <w:ind w:right="0" w:firstLine="0" w:left="0"/>
        <w:jc w:val="both"/>
        <w:rPr>
          <w:rFonts w:ascii="Times New Roman" w:hAnsi="Times New Roman" w:eastAsia="Times New Roman" w:cs="Times New Roman"/>
          <w:color w:val="000000"/>
          <w:sz w:val="24"/>
          <w:szCs w:val="24"/>
          <w:highlight w:val="none"/>
        </w:rPr>
      </w:pPr>
      <w:r>
        <w:rPr>
          <w:rFonts w:ascii="Times New Roman" w:hAnsi="Times New Roman" w:eastAsia="Times New Roman" w:cs="Times New Roman"/>
          <w:color w:val="000000"/>
          <w:sz w:val="24"/>
        </w:rPr>
        <w:t xml:space="preserve">GUIMARÃES FILHO, J. dos S.; BRANDEMBERG, J. C. </w:t>
      </w:r>
      <w:r>
        <w:rPr>
          <w:rFonts w:ascii="Times New Roman" w:hAnsi="Times New Roman" w:eastAsia="Times New Roman" w:cs="Times New Roman"/>
          <w:b/>
          <w:bCs/>
          <w:color w:val="000000"/>
          <w:sz w:val="24"/>
        </w:rPr>
        <w:t xml:space="preserve">Sobre a divulgação do sistema indo-arábico na Europa no século XIII</w:t>
      </w:r>
      <w:r>
        <w:rPr>
          <w:rFonts w:ascii="Times New Roman" w:hAnsi="Times New Roman" w:eastAsia="Times New Roman" w:cs="Times New Roman"/>
          <w:color w:val="000000"/>
          <w:sz w:val="24"/>
        </w:rPr>
        <w:t xml:space="preserve">. Boletim Cearense de Educação e História da Matemática, [S. l.], v. 7, n. 20, p. 380–391, 2021. DOI: 10.30938/bocehm.v7i20.2843. Disponível e</w:t>
      </w:r>
      <w:r>
        <w:rPr>
          <w:rFonts w:ascii="Times New Roman" w:hAnsi="Times New Roman" w:eastAsia="Times New Roman" w:cs="Times New Roman"/>
          <w:color w:val="000000"/>
          <w:sz w:val="24"/>
        </w:rPr>
        <w:t xml:space="preserve">m: </w:t>
      </w:r>
      <w:r>
        <w:rPr>
          <w:rFonts w:ascii="Times New Roman" w:hAnsi="Times New Roman" w:eastAsia="Times New Roman" w:cs="Times New Roman"/>
          <w:sz w:val="24"/>
        </w:rPr>
        <w:t xml:space="preserve">https://revistas.uece.br/index.php/BOCEHM/article/view/2843</w:t>
      </w:r>
      <w:r>
        <w:rPr>
          <w:rFonts w:ascii="Times New Roman" w:hAnsi="Times New Roman" w:eastAsia="Times New Roman" w:cs="Times New Roman"/>
          <w:color w:val="000000"/>
          <w:sz w:val="24"/>
        </w:rPr>
        <w:t xml:space="preserve">. Acesso em: 18 mai. de 2024.</w:t>
      </w:r>
      <w:r>
        <w:rPr>
          <w:rFonts w:ascii="Times New Roman" w:hAnsi="Times New Roman" w:eastAsia="Times New Roman" w:cs="Times New Roman"/>
          <w:color w:val="000000"/>
          <w:sz w:val="24"/>
          <w:szCs w:val="24"/>
          <w:highlight w:val="none"/>
        </w:rPr>
      </w:r>
    </w:p>
    <w:p>
      <w:pPr>
        <w:pBdr>
          <w:top w:val="none" w:color="000000" w:sz="4" w:space="0"/>
          <w:left w:val="none" w:color="000000" w:sz="4" w:space="0"/>
          <w:bottom w:val="none" w:color="000000" w:sz="4" w:space="0"/>
          <w:right w:val="none" w:color="000000" w:sz="4" w:space="0"/>
        </w:pBdr>
        <w:spacing w:line="360" w:lineRule="auto"/>
        <w:ind w:right="0" w:firstLine="0" w:left="0"/>
        <w:jc w:val="both"/>
        <w:rPr/>
      </w:pPr>
      <w:r>
        <w:rPr>
          <w:rFonts w:ascii="Times New Roman" w:hAnsi="Times New Roman" w:eastAsia="Times New Roman" w:cs="Times New Roman"/>
          <w:color w:val="000000"/>
          <w:sz w:val="24"/>
          <w:highlight w:val="none"/>
        </w:rPr>
      </w:r>
      <w:r>
        <w:rPr>
          <w:rFonts w:ascii="Times New Roman" w:hAnsi="Times New Roman" w:eastAsia="Times New Roman" w:cs="Times New Roman"/>
          <w:color w:val="000000"/>
          <w:sz w:val="24"/>
          <w:highlight w:val="none"/>
        </w:rPr>
        <w:t xml:space="preserve">HEAD, J.; O'LEARY, D. </w:t>
      </w:r>
      <w:r>
        <w:rPr>
          <w:rFonts w:ascii="Times New Roman" w:hAnsi="Times New Roman" w:eastAsia="Times New Roman" w:cs="Times New Roman"/>
          <w:b/>
          <w:bCs/>
          <w:color w:val="000000"/>
          <w:sz w:val="24"/>
          <w:highlight w:val="none"/>
        </w:rPr>
        <w:t xml:space="preserve">The legacy of Mary Kenneth Keller, first U.S. Ph.D. in computer science</w:t>
      </w:r>
      <w:r>
        <w:rPr>
          <w:rFonts w:ascii="Times New Roman" w:hAnsi="Times New Roman" w:eastAsia="Times New Roman" w:cs="Times New Roman"/>
          <w:color w:val="000000"/>
          <w:sz w:val="24"/>
          <w:highlight w:val="none"/>
        </w:rPr>
        <w:t xml:space="preserve">. IEEE Annals of the History of Computing, v. 45, n. 1, p. 55-63, 2023. DOI: 10.1109/MAHC.2022.3231763.</w:t>
      </w:r>
      <w:r>
        <w:rPr>
          <w:rFonts w:ascii="Times New Roman" w:hAnsi="Times New Roman" w:eastAsia="Times New Roman" w:cs="Times New Roman"/>
          <w:color w:val="000000"/>
          <w:sz w:val="24"/>
          <w:highlight w:val="none"/>
        </w:rPr>
        <w:t xml:space="preserve"> Acesso em: 22 jul. de 2024.</w:t>
      </w:r>
      <w:r>
        <w:rPr>
          <w:rFonts w:ascii="Times New Roman" w:hAnsi="Times New Roman" w:eastAsia="Times New Roman" w:cs="Times New Roman"/>
          <w:color w:val="000000"/>
          <w:sz w:val="24"/>
          <w:highlight w:val="none"/>
        </w:rPr>
      </w:r>
      <w:r/>
    </w:p>
    <w:p>
      <w:pPr>
        <w:pBdr>
          <w:top w:val="none" w:color="000000" w:sz="4" w:space="0"/>
          <w:left w:val="none" w:color="000000" w:sz="4" w:space="0"/>
          <w:bottom w:val="none" w:color="000000" w:sz="4" w:space="0"/>
          <w:right w:val="none" w:color="000000" w:sz="4" w:space="0"/>
        </w:pBdr>
        <w:spacing w:line="360" w:lineRule="auto"/>
        <w:ind w:right="0" w:firstLine="0" w:left="0"/>
        <w:jc w:val="both"/>
        <w:rPr>
          <w:rFonts w:ascii="Times New Roman" w:hAnsi="Times New Roman" w:eastAsia="Times New Roman" w:cs="Times New Roman"/>
          <w:color w:val="000000"/>
          <w:sz w:val="24"/>
          <w:szCs w:val="24"/>
          <w:highlight w:val="none"/>
        </w:rPr>
      </w:pPr>
      <w:r>
        <w:rPr>
          <w:rFonts w:ascii="Times New Roman" w:hAnsi="Times New Roman" w:eastAsia="Times New Roman" w:cs="Times New Roman"/>
          <w:color w:val="000000"/>
          <w:sz w:val="24"/>
        </w:rPr>
        <w:t xml:space="preserve">IBM. </w:t>
      </w:r>
      <w:r>
        <w:rPr>
          <w:rFonts w:ascii="Times New Roman" w:hAnsi="Times New Roman" w:eastAsia="Times New Roman" w:cs="Times New Roman"/>
          <w:b/>
          <w:bCs/>
          <w:color w:val="000000"/>
          <w:sz w:val="24"/>
        </w:rPr>
        <w:t xml:space="preserve">Punched Card Tabulator</w:t>
      </w:r>
      <w:r>
        <w:rPr>
          <w:rFonts w:ascii="Times New Roman" w:hAnsi="Times New Roman" w:eastAsia="Times New Roman" w:cs="Times New Roman"/>
          <w:color w:val="000000"/>
          <w:sz w:val="24"/>
        </w:rPr>
        <w:t xml:space="preserve">. Disponível em: </w:t>
      </w:r>
      <w:r>
        <w:rPr>
          <w:rFonts w:ascii="Times New Roman" w:hAnsi="Times New Roman" w:eastAsia="Times New Roman" w:cs="Times New Roman"/>
          <w:sz w:val="24"/>
        </w:rPr>
        <w:t xml:space="preserve">https://www.ibm.com/history/punched-card-tabulator</w:t>
      </w:r>
      <w:r>
        <w:rPr>
          <w:rFonts w:ascii="Times New Roman" w:hAnsi="Times New Roman" w:eastAsia="Times New Roman" w:cs="Times New Roman"/>
          <w:color w:val="000000"/>
          <w:sz w:val="24"/>
        </w:rPr>
        <w:t xml:space="preserve">. Acesso em: 26 mai. de 2024.</w:t>
      </w:r>
      <w:r>
        <w:rPr>
          <w:rFonts w:ascii="Times New Roman" w:hAnsi="Times New Roman" w:eastAsia="Times New Roman" w:cs="Times New Roman"/>
          <w:color w:val="000000"/>
          <w:sz w:val="24"/>
          <w:szCs w:val="24"/>
          <w:highlight w:val="none"/>
        </w:rPr>
      </w:r>
      <w:r>
        <w:rPr>
          <w:rFonts w:ascii="Times New Roman" w:hAnsi="Times New Roman" w:eastAsia="Times New Roman" w:cs="Times New Roman"/>
          <w:color w:val="000000"/>
          <w:sz w:val="24"/>
          <w:szCs w:val="24"/>
          <w:highlight w:val="none"/>
        </w:rPr>
      </w:r>
    </w:p>
    <w:p>
      <w:pPr>
        <w:pBdr>
          <w:top w:val="none" w:color="000000" w:sz="4" w:space="0"/>
          <w:left w:val="none" w:color="000000" w:sz="4" w:space="0"/>
          <w:bottom w:val="none" w:color="000000" w:sz="4" w:space="0"/>
          <w:right w:val="none" w:color="000000" w:sz="4" w:space="0"/>
        </w:pBdr>
        <w:spacing w:line="360" w:lineRule="auto"/>
        <w:ind w:right="0" w:firstLine="0" w:left="0"/>
        <w:jc w:val="both"/>
        <w:rPr>
          <w:rFonts w:ascii="Times New Roman" w:hAnsi="Times New Roman" w:eastAsia="Times New Roman" w:cs="Times New Roman"/>
          <w:sz w:val="24"/>
          <w:szCs w:val="24"/>
          <w:highlight w:val="none"/>
        </w:rPr>
      </w:pPr>
      <w:r>
        <w:rPr>
          <w:rFonts w:ascii="Times New Roman" w:hAnsi="Times New Roman" w:eastAsia="Times New Roman" w:cs="Times New Roman"/>
          <w:color w:val="000000"/>
          <w:sz w:val="24"/>
          <w:highlight w:val="none"/>
        </w:rPr>
      </w:r>
      <w:r>
        <w:rPr>
          <w:rFonts w:ascii="Times New Roman" w:hAnsi="Times New Roman" w:eastAsia="Times New Roman" w:cs="Times New Roman"/>
          <w:color w:val="000000"/>
          <w:sz w:val="24"/>
        </w:rPr>
        <w:t xml:space="preserve">IBM. (s.d.). </w:t>
      </w:r>
      <w:r>
        <w:rPr>
          <w:rFonts w:ascii="Times New Roman" w:hAnsi="Times New Roman" w:eastAsia="Times New Roman" w:cs="Times New Roman"/>
          <w:b/>
          <w:bCs/>
          <w:color w:val="000000"/>
          <w:sz w:val="24"/>
        </w:rPr>
        <w:t xml:space="preserve">Frances Allen</w:t>
      </w:r>
      <w:r>
        <w:rPr>
          <w:rFonts w:ascii="Times New Roman" w:hAnsi="Times New Roman" w:eastAsia="Times New Roman" w:cs="Times New Roman"/>
          <w:color w:val="000000"/>
          <w:sz w:val="24"/>
        </w:rPr>
        <w:t xml:space="preserve">. Dispon</w:t>
      </w:r>
      <w:r>
        <w:rPr>
          <w:rFonts w:ascii="Times New Roman" w:hAnsi="Times New Roman" w:eastAsia="Times New Roman" w:cs="Times New Roman"/>
          <w:color w:val="000000"/>
          <w:sz w:val="24"/>
        </w:rPr>
        <w:t xml:space="preserve">ível </w:t>
      </w:r>
      <w:r>
        <w:rPr>
          <w:rFonts w:ascii="Times New Roman" w:hAnsi="Times New Roman" w:eastAsia="Times New Roman" w:cs="Times New Roman"/>
          <w:color w:val="000000"/>
          <w:sz w:val="24"/>
        </w:rPr>
        <w:t xml:space="preserve">em: </w:t>
      </w:r>
      <w:r>
        <w:rPr>
          <w:rFonts w:ascii="Times New Roman" w:hAnsi="Times New Roman" w:eastAsia="Times New Roman" w:cs="Times New Roman"/>
          <w:sz w:val="24"/>
        </w:rPr>
        <w:t xml:space="preserve">https://www.ibm.com/history/frances-allen. Acesso em: 2 jun. de 2024.</w:t>
      </w:r>
      <w:r>
        <w:rPr>
          <w:rFonts w:ascii="Times New Roman" w:hAnsi="Times New Roman" w:eastAsia="Times New Roman" w:cs="Times New Roman"/>
          <w:sz w:val="24"/>
          <w:szCs w:val="24"/>
          <w:highlight w:val="none"/>
        </w:rPr>
      </w:r>
      <w:r>
        <w:rPr>
          <w:rFonts w:ascii="Times New Roman" w:hAnsi="Times New Roman" w:eastAsia="Times New Roman" w:cs="Times New Roman"/>
          <w:sz w:val="24"/>
          <w:szCs w:val="24"/>
          <w:highlight w:val="none"/>
        </w:rPr>
      </w:r>
    </w:p>
    <w:p>
      <w:pPr>
        <w:pBdr>
          <w:top w:val="none" w:color="000000" w:sz="4" w:space="0"/>
          <w:left w:val="none" w:color="000000" w:sz="4" w:space="0"/>
          <w:bottom w:val="none" w:color="000000" w:sz="4" w:space="0"/>
          <w:right w:val="none" w:color="000000" w:sz="4" w:space="0"/>
        </w:pBdr>
        <w:spacing w:line="360" w:lineRule="auto"/>
        <w:ind w:right="0" w:firstLine="0" w:left="0"/>
        <w:jc w:val="both"/>
        <w:rPr>
          <w:rFonts w:ascii="Times New Roman" w:hAnsi="Times New Roman" w:eastAsia="Times New Roman" w:cs="Times New Roman"/>
          <w:color w:val="000000"/>
          <w:sz w:val="24"/>
          <w:szCs w:val="24"/>
          <w:highlight w:val="none"/>
        </w:rPr>
      </w:pPr>
      <w:r>
        <w:rPr>
          <w:rFonts w:ascii="Times New Roman" w:hAnsi="Times New Roman" w:eastAsia="Times New Roman" w:cs="Times New Roman"/>
          <w:sz w:val="24"/>
          <w:highlight w:val="none"/>
        </w:rPr>
        <w:t xml:space="preserve">INBEC. </w:t>
      </w:r>
      <w:r>
        <w:rPr>
          <w:rFonts w:ascii="Times New Roman" w:hAnsi="Times New Roman" w:eastAsia="Times New Roman" w:cs="Times New Roman"/>
          <w:b/>
          <w:bCs/>
          <w:sz w:val="24"/>
          <w:highlight w:val="none"/>
        </w:rPr>
        <w:t xml:space="preserve">Edith Clarke: primeira engenheira eletricista e professora de engenharia elétrica do mundo</w:t>
      </w:r>
      <w:r>
        <w:rPr>
          <w:rFonts w:ascii="Times New Roman" w:hAnsi="Times New Roman" w:eastAsia="Times New Roman" w:cs="Times New Roman"/>
          <w:sz w:val="24"/>
          <w:highlight w:val="none"/>
        </w:rPr>
        <w:t xml:space="preserve">. Disponível em: https://inbec.com.br/blog/edith-clarke-primeira-engenheira-eletricista-professora-engenharia-eletrica-mundo. Acesso em: 9 jun. 2024.</w:t>
      </w:r>
      <w:r>
        <w:rPr>
          <w:rFonts w:ascii="Times New Roman" w:hAnsi="Times New Roman" w:eastAsia="Times New Roman" w:cs="Times New Roman"/>
          <w:color w:val="000000"/>
          <w:sz w:val="24"/>
          <w:szCs w:val="24"/>
          <w:highlight w:val="none"/>
        </w:rPr>
      </w:r>
      <w:r>
        <w:rPr>
          <w:rFonts w:ascii="Times New Roman" w:hAnsi="Times New Roman" w:eastAsia="Times New Roman" w:cs="Times New Roman"/>
          <w:color w:val="000000"/>
          <w:sz w:val="24"/>
          <w:szCs w:val="24"/>
          <w:highlight w:val="none"/>
        </w:rPr>
      </w:r>
    </w:p>
    <w:p>
      <w:pPr>
        <w:pBdr>
          <w:top w:val="none" w:color="000000" w:sz="4" w:space="0"/>
          <w:left w:val="none" w:color="000000" w:sz="4" w:space="0"/>
          <w:bottom w:val="none" w:color="000000" w:sz="4" w:space="0"/>
          <w:right w:val="none" w:color="000000" w:sz="4" w:space="0"/>
        </w:pBdr>
        <w:spacing w:line="360" w:lineRule="auto"/>
        <w:ind w:right="0" w:firstLine="0" w:left="0"/>
        <w:jc w:val="both"/>
        <w:rPr/>
      </w:pPr>
      <w:r>
        <w:rPr>
          <w:rFonts w:ascii="Times New Roman" w:hAnsi="Times New Roman" w:eastAsia="Times New Roman" w:cs="Times New Roman"/>
          <w:color w:val="000000"/>
          <w:sz w:val="24"/>
          <w:highlight w:val="none"/>
        </w:rPr>
        <w:t xml:space="preserve">JORNAL DA USP. </w:t>
      </w:r>
      <w:r>
        <w:rPr>
          <w:rFonts w:ascii="Times New Roman" w:hAnsi="Times New Roman" w:eastAsia="Times New Roman" w:cs="Times New Roman"/>
          <w:b/>
          <w:bCs/>
          <w:color w:val="000000"/>
          <w:sz w:val="24"/>
          <w:highlight w:val="none"/>
        </w:rPr>
        <w:t xml:space="preserve">Por que as mulheres desapareceram dos cursos de computação?</w:t>
      </w:r>
      <w:r>
        <w:rPr>
          <w:rFonts w:ascii="Times New Roman" w:hAnsi="Times New Roman" w:eastAsia="Times New Roman" w:cs="Times New Roman"/>
          <w:color w:val="000000"/>
          <w:sz w:val="24"/>
          <w:highlight w:val="none"/>
        </w:rPr>
        <w:t xml:space="preserve"> Disponível em: https://jornal.usp.br/universidade/por-que-as-mulheres-desapareceram-dos-cursos-de-computacao/. Acesso em: 1 jun. 2024.</w:t>
      </w:r>
      <w:r/>
    </w:p>
    <w:p>
      <w:pPr>
        <w:pBdr>
          <w:top w:val="none" w:color="000000" w:sz="4" w:space="0"/>
          <w:left w:val="none" w:color="000000" w:sz="4" w:space="0"/>
          <w:bottom w:val="none" w:color="000000" w:sz="4" w:space="0"/>
          <w:right w:val="none" w:color="000000" w:sz="4" w:space="0"/>
        </w:pBdr>
        <w:spacing w:line="360" w:lineRule="auto"/>
        <w:ind w:right="0" w:firstLine="0" w:left="0"/>
        <w:jc w:val="both"/>
        <w:rPr>
          <w:rFonts w:ascii="Times New Roman" w:hAnsi="Times New Roman" w:eastAsia="Times New Roman" w:cs="Times New Roman"/>
          <w:color w:val="000000"/>
          <w:sz w:val="24"/>
          <w:szCs w:val="24"/>
          <w:highlight w:val="none"/>
        </w:rPr>
      </w:pPr>
      <w:r>
        <w:rPr>
          <w:rFonts w:ascii="Times New Roman" w:hAnsi="Times New Roman" w:eastAsia="Times New Roman" w:cs="Times New Roman"/>
          <w:color w:val="000000"/>
          <w:sz w:val="24"/>
        </w:rPr>
        <w:t xml:space="preserve">KAPLAN, R. </w:t>
      </w:r>
      <w:r>
        <w:rPr>
          <w:rFonts w:ascii="Times New Roman" w:hAnsi="Times New Roman" w:eastAsia="Times New Roman" w:cs="Times New Roman"/>
          <w:b/>
          <w:bCs/>
          <w:color w:val="000000"/>
          <w:sz w:val="24"/>
        </w:rPr>
        <w:t xml:space="preserve">The Nothing That Is: A Natural History of Zero</w:t>
      </w:r>
      <w:r>
        <w:rPr>
          <w:rFonts w:ascii="Times New Roman" w:hAnsi="Times New Roman" w:eastAsia="Times New Roman" w:cs="Times New Roman"/>
          <w:color w:val="000000"/>
          <w:sz w:val="24"/>
        </w:rPr>
        <w:t xml:space="preserve">. Oxford University Press, 2000. Acesso em: 26 mai. de 2024.</w:t>
      </w:r>
      <w:r>
        <w:rPr>
          <w:rFonts w:ascii="Times New Roman" w:hAnsi="Times New Roman" w:eastAsia="Times New Roman" w:cs="Times New Roman"/>
          <w:color w:val="000000"/>
          <w:sz w:val="24"/>
          <w:szCs w:val="24"/>
          <w:highlight w:val="none"/>
        </w:rPr>
      </w:r>
      <w:r>
        <w:rPr>
          <w:rFonts w:ascii="Times New Roman" w:hAnsi="Times New Roman" w:eastAsia="Times New Roman" w:cs="Times New Roman"/>
          <w:color w:val="000000"/>
          <w:sz w:val="24"/>
          <w:szCs w:val="24"/>
          <w:highlight w:val="none"/>
        </w:rPr>
      </w:r>
    </w:p>
    <w:p>
      <w:pPr>
        <w:pBdr>
          <w:top w:val="none" w:color="000000" w:sz="4" w:space="0"/>
          <w:left w:val="none" w:color="000000" w:sz="4" w:space="0"/>
          <w:bottom w:val="none" w:color="000000" w:sz="4" w:space="0"/>
          <w:right w:val="none" w:color="000000" w:sz="4" w:space="0"/>
        </w:pBdr>
        <w:spacing w:line="360" w:lineRule="auto"/>
        <w:ind w:right="0" w:firstLine="0" w:left="0"/>
        <w:jc w:val="both"/>
        <w:rPr>
          <w:rFonts w:ascii="Times New Roman" w:hAnsi="Times New Roman" w:eastAsia="Times New Roman" w:cs="Times New Roman"/>
          <w:color w:val="000000"/>
          <w:sz w:val="24"/>
          <w:szCs w:val="24"/>
          <w:highlight w:val="none"/>
        </w:rPr>
      </w:pPr>
      <w:r>
        <w:rPr>
          <w:rFonts w:ascii="Times New Roman" w:hAnsi="Times New Roman" w:eastAsia="Times New Roman" w:cs="Times New Roman"/>
          <w:color w:val="000000"/>
          <w:sz w:val="24"/>
          <w:highlight w:val="none"/>
        </w:rPr>
        <w:t xml:space="preserve">LEMELSON-MIT. </w:t>
      </w:r>
      <w:r>
        <w:rPr>
          <w:rFonts w:ascii="Times New Roman" w:hAnsi="Times New Roman" w:eastAsia="Times New Roman" w:cs="Times New Roman"/>
          <w:b/>
          <w:bCs/>
          <w:color w:val="000000"/>
          <w:sz w:val="24"/>
          <w:highlight w:val="none"/>
        </w:rPr>
        <w:t xml:space="preserve">Roberta Williams.</w:t>
      </w:r>
      <w:r>
        <w:rPr>
          <w:rFonts w:ascii="Times New Roman" w:hAnsi="Times New Roman" w:eastAsia="Times New Roman" w:cs="Times New Roman"/>
          <w:color w:val="000000"/>
          <w:sz w:val="24"/>
          <w:highlight w:val="none"/>
        </w:rPr>
        <w:t xml:space="preserve"> Disponível em: https://lemelson.mit.edu/resources/roberta-williams. Acesso em: 9 jun. 2024.</w:t>
      </w:r>
      <w:r>
        <w:rPr>
          <w:rFonts w:ascii="Times New Roman" w:hAnsi="Times New Roman" w:eastAsia="Times New Roman" w:cs="Times New Roman"/>
          <w:color w:val="000000"/>
          <w:sz w:val="24"/>
          <w:szCs w:val="24"/>
          <w:highlight w:val="none"/>
        </w:rPr>
      </w:r>
      <w:r>
        <w:rPr>
          <w:rFonts w:ascii="Times New Roman" w:hAnsi="Times New Roman" w:eastAsia="Times New Roman" w:cs="Times New Roman"/>
          <w:color w:val="000000"/>
          <w:sz w:val="24"/>
          <w:szCs w:val="24"/>
          <w:highlight w:val="none"/>
        </w:rPr>
      </w:r>
    </w:p>
    <w:p>
      <w:pPr>
        <w:pBdr>
          <w:top w:val="none" w:color="000000" w:sz="4" w:space="0"/>
          <w:left w:val="none" w:color="000000" w:sz="4" w:space="0"/>
          <w:bottom w:val="none" w:color="000000" w:sz="4" w:space="0"/>
          <w:right w:val="none" w:color="000000" w:sz="4" w:space="0"/>
        </w:pBdr>
        <w:spacing w:line="360" w:lineRule="auto"/>
        <w:ind w:right="0" w:firstLine="0" w:left="0"/>
        <w:jc w:val="both"/>
        <w:rPr>
          <w:rFonts w:ascii="Times New Roman" w:hAnsi="Times New Roman" w:eastAsia="Times New Roman" w:cs="Times New Roman"/>
          <w:color w:val="000000"/>
          <w:sz w:val="24"/>
          <w:szCs w:val="24"/>
          <w:highlight w:val="none"/>
        </w:rPr>
      </w:pPr>
      <w:r>
        <w:rPr>
          <w:rFonts w:ascii="Times New Roman" w:hAnsi="Times New Roman" w:eastAsia="Times New Roman" w:cs="Times New Roman"/>
          <w:color w:val="000000"/>
          <w:sz w:val="24"/>
          <w:highlight w:val="none"/>
        </w:rPr>
      </w:r>
      <w:r>
        <w:rPr>
          <w:rFonts w:ascii="Times New Roman" w:hAnsi="Times New Roman" w:eastAsia="Times New Roman" w:cs="Times New Roman"/>
          <w:color w:val="000000"/>
          <w:sz w:val="24"/>
          <w:highlight w:val="none"/>
        </w:rPr>
        <w:t xml:space="preserve">LIBRETEXTS. </w:t>
      </w:r>
      <w:r>
        <w:rPr>
          <w:rFonts w:ascii="Times New Roman" w:hAnsi="Times New Roman" w:eastAsia="Times New Roman" w:cs="Times New Roman"/>
          <w:b/>
          <w:bCs/>
          <w:color w:val="000000"/>
          <w:sz w:val="24"/>
          <w:highlight w:val="none"/>
        </w:rPr>
        <w:t xml:space="preserve">Herodotus: Racist or Ethnographer?</w:t>
      </w:r>
      <w:r>
        <w:rPr>
          <w:rFonts w:ascii="Times New Roman" w:hAnsi="Times New Roman" w:eastAsia="Times New Roman" w:cs="Times New Roman"/>
          <w:color w:val="000000"/>
          <w:sz w:val="24"/>
          <w:highlight w:val="none"/>
        </w:rPr>
        <w:t xml:space="preserve"> II.36. Disponível em: https://human.libretexts.org/Courses/Saint_Mary's_College_(Notre_Dame_IN)/Humanistic_Studies/Supplemental_Modules/Herodotus%3A_Racist_or_Ethnographer%3F. Acesso em: 26 mai. 2024.</w:t>
      </w:r>
      <w:r>
        <w:rPr>
          <w:rFonts w:ascii="Times New Roman" w:hAnsi="Times New Roman" w:eastAsia="Times New Roman" w:cs="Times New Roman"/>
          <w:color w:val="000000"/>
          <w:sz w:val="24"/>
          <w:szCs w:val="24"/>
          <w:highlight w:val="none"/>
        </w:rPr>
      </w:r>
      <w:r>
        <w:rPr>
          <w:rFonts w:ascii="Times New Roman" w:hAnsi="Times New Roman" w:eastAsia="Times New Roman" w:cs="Times New Roman"/>
          <w:color w:val="000000"/>
          <w:sz w:val="24"/>
          <w:szCs w:val="24"/>
          <w:highlight w:val="none"/>
        </w:rPr>
      </w:r>
    </w:p>
    <w:p>
      <w:pPr>
        <w:pBdr>
          <w:top w:val="none" w:color="000000" w:sz="4" w:space="0"/>
          <w:left w:val="none" w:color="000000" w:sz="4" w:space="0"/>
          <w:bottom w:val="none" w:color="000000" w:sz="4" w:space="0"/>
          <w:right w:val="none" w:color="000000" w:sz="4" w:space="0"/>
        </w:pBdr>
        <w:spacing w:line="360" w:lineRule="auto"/>
        <w:ind w:right="0" w:firstLine="0" w:left="0"/>
        <w:jc w:val="both"/>
        <w:rPr>
          <w:rFonts w:ascii="Times New Roman" w:hAnsi="Times New Roman" w:eastAsia="Times New Roman" w:cs="Times New Roman"/>
          <w:b w:val="0"/>
          <w:bCs w:val="0"/>
          <w:color w:val="000000"/>
          <w:sz w:val="24"/>
          <w:szCs w:val="24"/>
          <w:highlight w:val="none"/>
        </w:rPr>
      </w:pPr>
      <w:r>
        <w:rPr>
          <w:rFonts w:ascii="Times New Roman" w:hAnsi="Times New Roman" w:eastAsia="Times New Roman" w:cs="Times New Roman"/>
          <w:color w:val="000000"/>
          <w:sz w:val="24"/>
          <w:highlight w:val="none"/>
        </w:rPr>
        <w:t xml:space="preserve">LIMA, Alane Maire de. </w:t>
      </w:r>
      <w:r>
        <w:rPr>
          <w:rFonts w:ascii="Times New Roman" w:hAnsi="Times New Roman" w:eastAsia="Times New Roman" w:cs="Times New Roman"/>
          <w:b/>
          <w:bCs/>
          <w:color w:val="000000"/>
          <w:sz w:val="24"/>
          <w:highlight w:val="none"/>
        </w:rPr>
        <w:t xml:space="preserve">Mudando o jogo: a hist</w:t>
      </w:r>
      <w:r>
        <w:rPr>
          <w:rFonts w:ascii="Times New Roman" w:hAnsi="Times New Roman" w:eastAsia="Times New Roman" w:cs="Times New Roman"/>
          <w:b/>
          <w:bCs/>
          <w:color w:val="000000"/>
          <w:sz w:val="24"/>
          <w:highlight w:val="none"/>
        </w:rPr>
        <w:t xml:space="preserve">ória de Carol Shaw na ind</w:t>
      </w:r>
      <w:r>
        <w:rPr>
          <w:rFonts w:ascii="Times New Roman" w:hAnsi="Times New Roman" w:eastAsia="Times New Roman" w:cs="Times New Roman"/>
          <w:b/>
          <w:bCs/>
          <w:color w:val="000000"/>
          <w:sz w:val="24"/>
          <w:highlight w:val="none"/>
        </w:rPr>
        <w:t xml:space="preserve">ústria de jogos eletr</w:t>
      </w:r>
      <w:r>
        <w:rPr>
          <w:rFonts w:ascii="Times New Roman" w:hAnsi="Times New Roman" w:eastAsia="Times New Roman" w:cs="Times New Roman"/>
          <w:b/>
          <w:bCs/>
          <w:color w:val="000000"/>
          <w:sz w:val="24"/>
          <w:highlight w:val="none"/>
        </w:rPr>
        <w:t xml:space="preserve">ônicos. </w:t>
      </w:r>
      <w:r>
        <w:rPr>
          <w:rFonts w:ascii="Times New Roman" w:hAnsi="Times New Roman" w:eastAsia="Times New Roman" w:cs="Times New Roman"/>
          <w:b w:val="0"/>
          <w:bCs w:val="0"/>
          <w:color w:val="000000"/>
          <w:sz w:val="24"/>
          <w:highlight w:val="none"/>
        </w:rPr>
        <w:t xml:space="preserve">Dispon</w:t>
      </w:r>
      <w:r>
        <w:rPr>
          <w:rFonts w:ascii="Times New Roman" w:hAnsi="Times New Roman" w:eastAsia="Times New Roman" w:cs="Times New Roman"/>
          <w:b w:val="0"/>
          <w:bCs w:val="0"/>
          <w:color w:val="000000"/>
          <w:sz w:val="24"/>
          <w:highlight w:val="none"/>
        </w:rPr>
        <w:t xml:space="preserve">ível em: </w:t>
      </w:r>
      <w:r>
        <w:rPr>
          <w:rFonts w:ascii="Times New Roman" w:hAnsi="Times New Roman" w:eastAsia="Times New Roman" w:cs="Times New Roman"/>
          <w:b w:val="0"/>
          <w:bCs w:val="0"/>
          <w:sz w:val="24"/>
          <w:highlight w:val="none"/>
        </w:rPr>
        <w:t xml:space="preserve">https://horizontes.sbc.org.br/index.php/2024/03/mudando-o-jogo-a-historia-de-carol-shaw-na-industria-de-jogos-eletronicos/</w:t>
      </w:r>
      <w:r>
        <w:rPr>
          <w:rFonts w:ascii="Times New Roman" w:hAnsi="Times New Roman" w:eastAsia="Times New Roman" w:cs="Times New Roman"/>
          <w:b w:val="0"/>
          <w:bCs w:val="0"/>
          <w:sz w:val="24"/>
          <w:highlight w:val="none"/>
        </w:rPr>
        <w:t xml:space="preserve">.</w:t>
      </w:r>
      <w:r>
        <w:rPr>
          <w:rFonts w:ascii="Times New Roman" w:hAnsi="Times New Roman" w:eastAsia="Times New Roman" w:cs="Times New Roman"/>
          <w:b w:val="0"/>
          <w:bCs w:val="0"/>
          <w:color w:val="000000"/>
          <w:sz w:val="24"/>
          <w:highlight w:val="none"/>
        </w:rPr>
        <w:t xml:space="preserve"> Acesso em: 2 jun. de 2024.</w:t>
      </w:r>
      <w:r>
        <w:rPr>
          <w:rFonts w:ascii="Times New Roman" w:hAnsi="Times New Roman" w:eastAsia="Times New Roman" w:cs="Times New Roman"/>
          <w:b w:val="0"/>
          <w:bCs w:val="0"/>
          <w:color w:val="000000"/>
          <w:sz w:val="24"/>
          <w:szCs w:val="24"/>
          <w:highlight w:val="none"/>
        </w:rPr>
      </w:r>
      <w:r>
        <w:rPr>
          <w:rFonts w:ascii="Times New Roman" w:hAnsi="Times New Roman" w:eastAsia="Times New Roman" w:cs="Times New Roman"/>
          <w:b w:val="0"/>
          <w:bCs w:val="0"/>
          <w:color w:val="000000"/>
          <w:sz w:val="24"/>
          <w:szCs w:val="24"/>
          <w:highlight w:val="none"/>
        </w:rPr>
      </w:r>
    </w:p>
    <w:p>
      <w:pPr>
        <w:pBdr>
          <w:top w:val="none" w:color="000000" w:sz="4" w:space="0"/>
          <w:left w:val="none" w:color="000000" w:sz="4" w:space="0"/>
          <w:bottom w:val="none" w:color="000000" w:sz="4" w:space="0"/>
          <w:right w:val="none" w:color="000000" w:sz="4" w:space="0"/>
        </w:pBdr>
        <w:spacing w:line="360" w:lineRule="auto"/>
        <w:ind w:right="0" w:firstLine="0" w:left="0"/>
        <w:jc w:val="both"/>
        <w:rPr>
          <w:rFonts w:ascii="Times New Roman" w:hAnsi="Times New Roman" w:eastAsia="Times New Roman" w:cs="Times New Roman"/>
          <w:b w:val="0"/>
          <w:bCs w:val="0"/>
          <w:color w:val="000000"/>
          <w:sz w:val="24"/>
          <w:szCs w:val="24"/>
          <w:highlight w:val="none"/>
        </w:rPr>
      </w:pPr>
      <w:r>
        <w:rPr>
          <w:rFonts w:ascii="Times New Roman" w:hAnsi="Times New Roman" w:eastAsia="Times New Roman" w:cs="Times New Roman"/>
          <w:b w:val="0"/>
          <w:bCs w:val="0"/>
          <w:color w:val="000000"/>
          <w:sz w:val="24"/>
          <w:highlight w:val="none"/>
        </w:rPr>
      </w:r>
      <w:r>
        <w:rPr>
          <w:rFonts w:ascii="Times New Roman" w:hAnsi="Times New Roman" w:eastAsia="Times New Roman" w:cs="Times New Roman"/>
          <w:color w:val="000000"/>
          <w:sz w:val="24"/>
        </w:rPr>
        <w:t xml:space="preserve">LOHR, Steve. </w:t>
      </w:r>
      <w:r>
        <w:rPr>
          <w:rFonts w:ascii="Times New Roman" w:hAnsi="Times New Roman" w:eastAsia="Times New Roman" w:cs="Times New Roman"/>
          <w:b/>
          <w:bCs/>
          <w:color w:val="000000"/>
          <w:sz w:val="24"/>
        </w:rPr>
        <w:t xml:space="preserve">Jean Sammet, Software Pioneer Who Helped Design Cobol</w:t>
      </w:r>
      <w:r>
        <w:rPr>
          <w:rFonts w:ascii="Times New Roman" w:hAnsi="Times New Roman" w:eastAsia="Times New Roman" w:cs="Times New Roman"/>
          <w:color w:val="000000"/>
          <w:sz w:val="24"/>
        </w:rPr>
        <w:t xml:space="preserve">, Dies at 89. The New York Times, 04 jun. 2017. Disponível em: </w:t>
      </w:r>
      <w:r>
        <w:rPr>
          <w:rFonts w:ascii="Times New Roman" w:hAnsi="Times New Roman" w:eastAsia="Times New Roman" w:cs="Times New Roman"/>
          <w:sz w:val="24"/>
        </w:rPr>
        <w:t xml:space="preserve">https://www.nytimes.com/2017/06/04/technology/obituary-jean-sammet-software-designer-cobol.html</w:t>
      </w:r>
      <w:r>
        <w:rPr>
          <w:rFonts w:ascii="Times New Roman" w:hAnsi="Times New Roman" w:eastAsia="Times New Roman" w:cs="Times New Roman"/>
          <w:color w:val="000000"/>
          <w:sz w:val="24"/>
        </w:rPr>
        <w:t xml:space="preserve">. Acesso em: 29 jun. 2024.</w:t>
      </w:r>
      <w:r>
        <w:rPr>
          <w:rFonts w:ascii="Times New Roman" w:hAnsi="Times New Roman" w:eastAsia="Times New Roman" w:cs="Times New Roman"/>
          <w:b w:val="0"/>
          <w:bCs w:val="0"/>
          <w:color w:val="000000"/>
          <w:sz w:val="24"/>
          <w:szCs w:val="24"/>
          <w:highlight w:val="none"/>
        </w:rPr>
      </w:r>
      <w:r>
        <w:rPr>
          <w:rFonts w:ascii="Times New Roman" w:hAnsi="Times New Roman" w:eastAsia="Times New Roman" w:cs="Times New Roman"/>
          <w:b w:val="0"/>
          <w:bCs w:val="0"/>
          <w:color w:val="000000"/>
          <w:sz w:val="24"/>
          <w:szCs w:val="24"/>
          <w:highlight w:val="none"/>
        </w:rPr>
      </w:r>
    </w:p>
    <w:p>
      <w:pPr>
        <w:pBdr>
          <w:top w:val="none" w:color="000000" w:sz="4" w:space="0"/>
          <w:left w:val="none" w:color="000000" w:sz="4" w:space="0"/>
          <w:bottom w:val="none" w:color="000000" w:sz="4" w:space="0"/>
          <w:right w:val="none" w:color="000000" w:sz="4" w:space="0"/>
        </w:pBdr>
        <w:spacing w:line="360" w:lineRule="auto"/>
        <w:ind w:right="0" w:firstLine="0" w:left="0"/>
        <w:jc w:val="both"/>
        <w:rPr>
          <w:rFonts w:ascii="Times New Roman" w:hAnsi="Times New Roman" w:eastAsia="Times New Roman" w:cs="Times New Roman"/>
          <w:color w:val="000000"/>
          <w:sz w:val="24"/>
          <w:szCs w:val="24"/>
          <w:highlight w:val="none"/>
        </w:rPr>
      </w:pPr>
      <w:r>
        <w:rPr>
          <w:rFonts w:ascii="Times New Roman" w:hAnsi="Times New Roman" w:eastAsia="Times New Roman" w:cs="Times New Roman"/>
          <w:color w:val="000000"/>
          <w:sz w:val="24"/>
          <w:highlight w:val="none"/>
        </w:rPr>
        <w:t xml:space="preserve">LOVELACE, </w:t>
      </w:r>
      <w:r>
        <w:rPr>
          <w:rFonts w:ascii="Times New Roman" w:hAnsi="Times New Roman" w:eastAsia="Times New Roman" w:cs="Times New Roman"/>
          <w:b/>
          <w:bCs/>
          <w:color w:val="000000"/>
          <w:sz w:val="24"/>
          <w:highlight w:val="none"/>
        </w:rPr>
        <w:t xml:space="preserve">Ada. A role model for the ages</w:t>
      </w:r>
      <w:r>
        <w:rPr>
          <w:rFonts w:ascii="Times New Roman" w:hAnsi="Times New Roman" w:eastAsia="Times New Roman" w:cs="Times New Roman"/>
          <w:color w:val="000000"/>
          <w:sz w:val="24"/>
          <w:highlight w:val="none"/>
        </w:rPr>
        <w:t xml:space="preserve">. Nat Comput Sci, v. 3, p. 807, 2023. Disponível em: https://doi.org/10.1038/s43588-023-00541-z. Acesso em: 22 mai. 2024.</w:t>
      </w:r>
      <w:r>
        <w:rPr>
          <w:rFonts w:ascii="Times New Roman" w:hAnsi="Times New Roman" w:eastAsia="Times New Roman" w:cs="Times New Roman"/>
          <w:color w:val="000000"/>
          <w:sz w:val="24"/>
          <w:szCs w:val="24"/>
          <w:highlight w:val="none"/>
        </w:rPr>
      </w:r>
      <w:r>
        <w:rPr>
          <w:rFonts w:ascii="Times New Roman" w:hAnsi="Times New Roman" w:eastAsia="Times New Roman" w:cs="Times New Roman"/>
          <w:color w:val="000000"/>
          <w:sz w:val="24"/>
          <w:szCs w:val="24"/>
          <w:highlight w:val="none"/>
        </w:rPr>
      </w:r>
    </w:p>
    <w:p>
      <w:pPr>
        <w:pBdr>
          <w:top w:val="none" w:color="000000" w:sz="4" w:space="0"/>
          <w:left w:val="none" w:color="000000" w:sz="4" w:space="0"/>
          <w:bottom w:val="none" w:color="000000" w:sz="4" w:space="0"/>
          <w:right w:val="none" w:color="000000" w:sz="4" w:space="0"/>
        </w:pBdr>
        <w:spacing w:line="360" w:lineRule="auto"/>
        <w:ind w:right="0" w:firstLine="0" w:left="0"/>
        <w:jc w:val="both"/>
        <w:rPr>
          <w:rFonts w:ascii="Times New Roman" w:hAnsi="Times New Roman" w:eastAsia="Times New Roman" w:cs="Times New Roman"/>
          <w:color w:val="000000"/>
          <w:sz w:val="24"/>
          <w:szCs w:val="24"/>
          <w:highlight w:val="none"/>
        </w:rPr>
      </w:pPr>
      <w:r>
        <w:rPr>
          <w:rFonts w:ascii="Times New Roman" w:hAnsi="Times New Roman" w:eastAsia="Times New Roman" w:cs="Times New Roman"/>
          <w:color w:val="000000"/>
          <w:sz w:val="24"/>
          <w:highlight w:val="none"/>
        </w:rPr>
      </w:r>
      <w:r>
        <w:rPr>
          <w:rFonts w:ascii="Times New Roman" w:hAnsi="Times New Roman" w:eastAsia="Times New Roman" w:cs="Times New Roman"/>
          <w:color w:val="000000"/>
          <w:sz w:val="24"/>
          <w:highlight w:val="none"/>
        </w:rPr>
        <w:t xml:space="preserve">MARTINS, Luiz Gustavo. </w:t>
      </w:r>
      <w:r>
        <w:rPr>
          <w:rFonts w:ascii="Times New Roman" w:hAnsi="Times New Roman" w:eastAsia="Times New Roman" w:cs="Times New Roman"/>
          <w:b/>
          <w:bCs/>
          <w:color w:val="000000"/>
          <w:sz w:val="24"/>
          <w:highlight w:val="none"/>
        </w:rPr>
        <w:t xml:space="preserve">Edith Clarke: o pioneirismo feminino na engenharia elétrica</w:t>
      </w:r>
      <w:r>
        <w:rPr>
          <w:rFonts w:ascii="Times New Roman" w:hAnsi="Times New Roman" w:eastAsia="Times New Roman" w:cs="Times New Roman"/>
          <w:color w:val="000000"/>
          <w:sz w:val="24"/>
          <w:highlight w:val="none"/>
        </w:rPr>
        <w:t xml:space="preserve">. Medium, 12 jan. 2023. Disponível em: https://medium.com/luiz-gustavo-martins/edith-clarke-o-pioneirismo-feminino-na-engenharia-el%C3%A9trica-7504156a5cae. Acesso em: 22 jul.</w:t>
      </w:r>
      <w:r>
        <w:rPr>
          <w:rFonts w:ascii="Times New Roman" w:hAnsi="Times New Roman" w:eastAsia="Times New Roman" w:cs="Times New Roman"/>
          <w:color w:val="000000"/>
          <w:sz w:val="24"/>
          <w:highlight w:val="none"/>
        </w:rPr>
        <w:t xml:space="preserve"> 2024</w:t>
      </w:r>
      <w:r>
        <w:rPr>
          <w:rFonts w:ascii="Times New Roman" w:hAnsi="Times New Roman" w:eastAsia="Times New Roman" w:cs="Times New Roman"/>
          <w:color w:val="000000"/>
          <w:sz w:val="24"/>
          <w:highlight w:val="none"/>
        </w:rPr>
      </w:r>
      <w:r>
        <w:rPr>
          <w:rFonts w:ascii="Times New Roman" w:hAnsi="Times New Roman" w:eastAsia="Times New Roman" w:cs="Times New Roman"/>
          <w:color w:val="000000"/>
          <w:sz w:val="24"/>
          <w:szCs w:val="24"/>
          <w:highlight w:val="none"/>
        </w:rPr>
      </w:r>
    </w:p>
    <w:p>
      <w:pPr>
        <w:pBdr>
          <w:top w:val="none" w:color="000000" w:sz="4" w:space="0"/>
          <w:left w:val="none" w:color="000000" w:sz="4" w:space="0"/>
          <w:bottom w:val="none" w:color="000000" w:sz="4" w:space="0"/>
          <w:right w:val="none" w:color="000000" w:sz="4" w:space="0"/>
        </w:pBdr>
        <w:spacing w:line="360" w:lineRule="auto"/>
        <w:ind w:right="0" w:firstLine="0" w:left="0"/>
        <w:jc w:val="both"/>
        <w:rPr/>
      </w:pPr>
      <w:r>
        <w:rPr>
          <w:rFonts w:ascii="Times New Roman" w:hAnsi="Times New Roman" w:eastAsia="Times New Roman" w:cs="Times New Roman"/>
          <w:color w:val="000000"/>
          <w:sz w:val="24"/>
          <w:highlight w:val="none"/>
        </w:rPr>
        <w:t xml:space="preserve">MÉNDEZ, Mónica. </w:t>
      </w:r>
      <w:r>
        <w:rPr>
          <w:rFonts w:ascii="Times New Roman" w:hAnsi="Times New Roman" w:eastAsia="Times New Roman" w:cs="Times New Roman"/>
          <w:b/>
          <w:bCs/>
          <w:color w:val="000000"/>
          <w:sz w:val="24"/>
          <w:highlight w:val="none"/>
        </w:rPr>
        <w:t xml:space="preserve">Uma breve história: desde Mary Kenneth Keller ao ChatGPT</w:t>
      </w:r>
      <w:r>
        <w:rPr>
          <w:rFonts w:ascii="Times New Roman" w:hAnsi="Times New Roman" w:eastAsia="Times New Roman" w:cs="Times New Roman"/>
          <w:color w:val="000000"/>
          <w:sz w:val="24"/>
          <w:highlight w:val="none"/>
        </w:rPr>
        <w:t xml:space="preserve">. IZERTIS, 2023. Disponível em: https://www.izertis.com/pt/-/blog/uma-breve-historia-desde-mary-kenneth-keller-ao-chatgpt. Acesso em: 17 jun. 2024.</w:t>
      </w:r>
      <w:r>
        <w:rPr>
          <w:rFonts w:ascii="Times New Roman" w:hAnsi="Times New Roman" w:eastAsia="Times New Roman" w:cs="Times New Roman"/>
          <w:color w:val="000000"/>
          <w:sz w:val="24"/>
          <w:highlight w:val="none"/>
        </w:rPr>
      </w:r>
      <w:r/>
    </w:p>
    <w:p>
      <w:pPr>
        <w:pBdr>
          <w:top w:val="none" w:color="000000" w:sz="4" w:space="0"/>
          <w:left w:val="none" w:color="000000" w:sz="4" w:space="0"/>
          <w:bottom w:val="none" w:color="000000" w:sz="4" w:space="0"/>
          <w:right w:val="none" w:color="000000" w:sz="4" w:space="0"/>
        </w:pBdr>
        <w:spacing w:line="360" w:lineRule="auto"/>
        <w:ind w:right="0" w:firstLine="0" w:left="0"/>
        <w:jc w:val="both"/>
        <w:rPr>
          <w:rFonts w:ascii="Times New Roman" w:hAnsi="Times New Roman" w:eastAsia="Times New Roman" w:cs="Times New Roman"/>
          <w:color w:val="000000"/>
          <w:sz w:val="24"/>
          <w:szCs w:val="24"/>
          <w:highlight w:val="none"/>
        </w:rPr>
      </w:pPr>
      <w:r>
        <w:rPr>
          <w:rFonts w:ascii="Times New Roman" w:hAnsi="Times New Roman" w:eastAsia="Times New Roman" w:cs="Times New Roman"/>
          <w:color w:val="000000"/>
          <w:sz w:val="24"/>
          <w:highlight w:val="none"/>
        </w:rPr>
      </w:r>
      <w:r>
        <w:rPr>
          <w:rFonts w:ascii="Times New Roman" w:hAnsi="Times New Roman" w:eastAsia="Times New Roman" w:cs="Times New Roman"/>
          <w:color w:val="000000"/>
          <w:sz w:val="24"/>
          <w:highlight w:val="none"/>
        </w:rPr>
        <w:t xml:space="preserve">MONTEIRO, Estela. </w:t>
      </w:r>
      <w:r>
        <w:rPr>
          <w:rFonts w:ascii="Times New Roman" w:hAnsi="Times New Roman" w:eastAsia="Times New Roman" w:cs="Times New Roman"/>
          <w:b/>
          <w:bCs/>
          <w:color w:val="000000"/>
          <w:sz w:val="24"/>
          <w:highlight w:val="none"/>
        </w:rPr>
        <w:t xml:space="preserve">Katie Bouman e o algoritmo que decifrou o buraco negro</w:t>
      </w:r>
      <w:r>
        <w:rPr>
          <w:rFonts w:ascii="Times New Roman" w:hAnsi="Times New Roman" w:eastAsia="Times New Roman" w:cs="Times New Roman"/>
          <w:color w:val="000000"/>
          <w:sz w:val="24"/>
          <w:highlight w:val="none"/>
        </w:rPr>
        <w:t xml:space="preserve">. Disponível em: https://www.sbfisica.org.br/v1/portalpion/index.php/noticias/89-katie-bouman-e-o-algaritmo-que-decifrou-o-buraco-negro. Acesso em: 9 jun. 2024.</w:t>
      </w:r>
      <w:r>
        <w:rPr>
          <w:rFonts w:ascii="Times New Roman" w:hAnsi="Times New Roman" w:eastAsia="Times New Roman" w:cs="Times New Roman"/>
          <w:color w:val="000000"/>
          <w:sz w:val="24"/>
          <w:szCs w:val="24"/>
          <w:highlight w:val="none"/>
        </w:rPr>
      </w:r>
      <w:r>
        <w:rPr>
          <w:rFonts w:ascii="Times New Roman" w:hAnsi="Times New Roman" w:eastAsia="Times New Roman" w:cs="Times New Roman"/>
          <w:color w:val="000000"/>
          <w:sz w:val="24"/>
          <w:szCs w:val="24"/>
          <w:highlight w:val="none"/>
        </w:rPr>
      </w:r>
    </w:p>
    <w:p>
      <w:pPr>
        <w:pBdr>
          <w:top w:val="none" w:color="000000" w:sz="4" w:space="0"/>
          <w:left w:val="none" w:color="000000" w:sz="4" w:space="0"/>
          <w:bottom w:val="none" w:color="000000" w:sz="4" w:space="0"/>
          <w:right w:val="none" w:color="000000" w:sz="4" w:space="0"/>
        </w:pBdr>
        <w:spacing w:line="360" w:lineRule="auto"/>
        <w:ind w:right="0" w:firstLine="0" w:left="0"/>
        <w:jc w:val="both"/>
        <w:rPr>
          <w:rFonts w:ascii="Times New Roman" w:hAnsi="Times New Roman" w:eastAsia="Times New Roman" w:cs="Times New Roman"/>
          <w:color w:val="000000"/>
          <w:sz w:val="24"/>
          <w:szCs w:val="24"/>
          <w:highlight w:val="none"/>
        </w:rPr>
      </w:pPr>
      <w:r>
        <w:rPr>
          <w:rFonts w:ascii="Times New Roman" w:hAnsi="Times New Roman" w:eastAsia="Times New Roman" w:cs="Times New Roman"/>
          <w:color w:val="000000"/>
          <w:sz w:val="24"/>
          <w:highlight w:val="none"/>
        </w:rPr>
      </w:r>
      <w:r>
        <w:rPr>
          <w:rFonts w:ascii="Times New Roman" w:hAnsi="Times New Roman" w:eastAsia="Times New Roman" w:cs="Times New Roman"/>
          <w:b w:val="0"/>
          <w:bCs w:val="0"/>
          <w:color w:val="000000"/>
          <w:sz w:val="24"/>
        </w:rPr>
        <w:t xml:space="preserve">Movimento Mulheres na TI</w:t>
      </w:r>
      <w:r>
        <w:rPr>
          <w:rFonts w:ascii="Times New Roman" w:hAnsi="Times New Roman" w:eastAsia="Times New Roman" w:cs="Times New Roman"/>
          <w:b/>
          <w:color w:val="000000"/>
          <w:sz w:val="24"/>
        </w:rPr>
        <w:t xml:space="preserve">. Margaret Hamilton.</w:t>
      </w:r>
      <w:r>
        <w:rPr>
          <w:rFonts w:ascii="Times New Roman" w:hAnsi="Times New Roman" w:eastAsia="Times New Roman" w:cs="Times New Roman"/>
          <w:color w:val="000000"/>
          <w:sz w:val="24"/>
        </w:rPr>
        <w:t xml:space="preserve"> Movimento Mulheres na TI. Disponível em: </w:t>
      </w:r>
      <w:r>
        <w:rPr>
          <w:rFonts w:ascii="Times New Roman" w:hAnsi="Times New Roman" w:eastAsia="Times New Roman" w:cs="Times New Roman"/>
          <w:sz w:val="24"/>
        </w:rPr>
        <w:t xml:space="preserve">https://movimentomulheresnati.labbs.com.br/margaret-hamilton/</w:t>
      </w:r>
      <w:r>
        <w:rPr>
          <w:rFonts w:ascii="Times New Roman" w:hAnsi="Times New Roman" w:eastAsia="Times New Roman" w:cs="Times New Roman"/>
          <w:color w:val="000000"/>
          <w:sz w:val="24"/>
        </w:rPr>
        <w:t xml:space="preserve">. Acesso em: 10 jun. 2024a.</w:t>
      </w:r>
      <w:r>
        <w:rPr>
          <w:rFonts w:ascii="Times New Roman" w:hAnsi="Times New Roman" w:eastAsia="Times New Roman" w:cs="Times New Roman"/>
          <w:color w:val="000000"/>
          <w:sz w:val="24"/>
          <w:szCs w:val="24"/>
          <w:highlight w:val="none"/>
        </w:rPr>
      </w:r>
      <w:r>
        <w:rPr>
          <w:rFonts w:ascii="Times New Roman" w:hAnsi="Times New Roman" w:eastAsia="Times New Roman" w:cs="Times New Roman"/>
          <w:color w:val="000000"/>
          <w:sz w:val="24"/>
          <w:szCs w:val="24"/>
          <w:highlight w:val="none"/>
        </w:rPr>
      </w:r>
    </w:p>
    <w:p>
      <w:pPr>
        <w:pBdr>
          <w:top w:val="none" w:color="000000" w:sz="4" w:space="0"/>
          <w:left w:val="none" w:color="000000" w:sz="4" w:space="0"/>
          <w:bottom w:val="none" w:color="000000" w:sz="4" w:space="0"/>
          <w:right w:val="none" w:color="000000" w:sz="4" w:space="0"/>
        </w:pBdr>
        <w:spacing w:line="360" w:lineRule="auto"/>
        <w:ind w:right="0" w:firstLine="0" w:left="0"/>
        <w:jc w:val="both"/>
        <w:rPr>
          <w:rFonts w:ascii="Times New Roman" w:hAnsi="Times New Roman" w:eastAsia="Times New Roman" w:cs="Times New Roman"/>
          <w:color w:val="000000"/>
          <w:sz w:val="24"/>
          <w:szCs w:val="24"/>
          <w:highlight w:val="none"/>
        </w:rPr>
      </w:pPr>
      <w:r>
        <w:rPr>
          <w:rFonts w:ascii="Times New Roman" w:hAnsi="Times New Roman" w:eastAsia="Times New Roman" w:cs="Times New Roman"/>
          <w:color w:val="000000"/>
          <w:sz w:val="24"/>
          <w:highlight w:val="none"/>
        </w:rPr>
        <w:t xml:space="preserve">Movimento Mulheres na TI. </w:t>
      </w:r>
      <w:r>
        <w:rPr>
          <w:rFonts w:ascii="Times New Roman" w:hAnsi="Times New Roman" w:eastAsia="Times New Roman" w:cs="Times New Roman"/>
          <w:b/>
          <w:bCs/>
          <w:color w:val="000000"/>
          <w:sz w:val="24"/>
          <w:highlight w:val="none"/>
        </w:rPr>
        <w:t xml:space="preserve">Radia Perlman</w:t>
      </w:r>
      <w:r>
        <w:rPr>
          <w:rFonts w:ascii="Times New Roman" w:hAnsi="Times New Roman" w:eastAsia="Times New Roman" w:cs="Times New Roman"/>
          <w:color w:val="000000"/>
          <w:sz w:val="24"/>
          <w:highlight w:val="none"/>
        </w:rPr>
        <w:t xml:space="preserve">.  Dispon</w:t>
      </w:r>
      <w:r>
        <w:rPr>
          <w:rFonts w:ascii="Times New Roman" w:hAnsi="Times New Roman" w:eastAsia="Times New Roman" w:cs="Times New Roman"/>
          <w:color w:val="000000"/>
          <w:sz w:val="24"/>
          <w:highlight w:val="none"/>
        </w:rPr>
        <w:t xml:space="preserve">ível</w:t>
      </w:r>
      <w:r>
        <w:rPr>
          <w:rFonts w:ascii="Times New Roman" w:hAnsi="Times New Roman" w:eastAsia="Times New Roman" w:cs="Times New Roman"/>
          <w:color w:val="000000"/>
          <w:sz w:val="24"/>
          <w:highlight w:val="none"/>
        </w:rPr>
        <w:t xml:space="preserve"> em: </w:t>
      </w:r>
      <w:r>
        <w:rPr>
          <w:rFonts w:ascii="Times New Roman" w:hAnsi="Times New Roman" w:eastAsia="Times New Roman" w:cs="Times New Roman"/>
          <w:sz w:val="24"/>
          <w:highlight w:val="none"/>
        </w:rPr>
        <w:t xml:space="preserve">https://movimentomulheresnati.labbs.com.br/radia-perlman/.</w:t>
      </w:r>
      <w:r>
        <w:rPr>
          <w:rFonts w:ascii="Times New Roman" w:hAnsi="Times New Roman" w:eastAsia="Times New Roman" w:cs="Times New Roman"/>
          <w:color w:val="000000"/>
          <w:sz w:val="24"/>
          <w:highlight w:val="none"/>
        </w:rPr>
        <w:t xml:space="preserve"> Acesso em: 9 jun. de 2024b.</w:t>
      </w:r>
      <w:r>
        <w:rPr>
          <w:rFonts w:ascii="Times New Roman" w:hAnsi="Times New Roman" w:eastAsia="Times New Roman" w:cs="Times New Roman"/>
          <w:color w:val="000000"/>
          <w:sz w:val="24"/>
          <w:szCs w:val="24"/>
          <w:highlight w:val="none"/>
        </w:rPr>
      </w:r>
      <w:r>
        <w:rPr>
          <w:rFonts w:ascii="Times New Roman" w:hAnsi="Times New Roman" w:eastAsia="Times New Roman" w:cs="Times New Roman"/>
          <w:color w:val="000000"/>
          <w:sz w:val="24"/>
          <w:szCs w:val="24"/>
          <w:highlight w:val="none"/>
        </w:rPr>
      </w:r>
    </w:p>
    <w:p>
      <w:pPr>
        <w:pBdr>
          <w:top w:val="none" w:color="000000" w:sz="4" w:space="0"/>
          <w:left w:val="none" w:color="000000" w:sz="4" w:space="0"/>
          <w:bottom w:val="none" w:color="000000" w:sz="4" w:space="0"/>
          <w:right w:val="none" w:color="000000" w:sz="4" w:space="0"/>
        </w:pBdr>
        <w:spacing w:line="360" w:lineRule="auto"/>
        <w:ind w:right="0" w:firstLine="0" w:left="0"/>
        <w:jc w:val="both"/>
        <w:rPr>
          <w:rFonts w:ascii="Times New Roman" w:hAnsi="Times New Roman" w:eastAsia="Times New Roman" w:cs="Times New Roman"/>
          <w:color w:val="000000"/>
          <w:sz w:val="24"/>
          <w:szCs w:val="24"/>
          <w:highlight w:val="none"/>
        </w:rPr>
      </w:pPr>
      <w:r>
        <w:rPr>
          <w:rFonts w:ascii="Times New Roman" w:hAnsi="Times New Roman" w:eastAsia="Times New Roman" w:cs="Times New Roman"/>
          <w:color w:val="000000"/>
          <w:sz w:val="24"/>
          <w:highlight w:val="none"/>
        </w:rPr>
      </w:r>
      <w:r>
        <w:rPr>
          <w:rFonts w:ascii="Times New Roman" w:hAnsi="Times New Roman" w:eastAsia="Times New Roman" w:cs="Times New Roman"/>
          <w:color w:val="000000"/>
          <w:sz w:val="24"/>
          <w:highlight w:val="none"/>
        </w:rPr>
        <w:t xml:space="preserve">Movimento Mulheres na TI. </w:t>
      </w:r>
      <w:r>
        <w:rPr>
          <w:rFonts w:ascii="Times New Roman" w:hAnsi="Times New Roman" w:eastAsia="Times New Roman" w:cs="Times New Roman"/>
          <w:b/>
          <w:bCs/>
          <w:color w:val="000000"/>
          <w:sz w:val="24"/>
          <w:highlight w:val="none"/>
        </w:rPr>
        <w:t xml:space="preserve">Carol Shaw</w:t>
      </w:r>
      <w:r>
        <w:rPr>
          <w:rFonts w:ascii="Times New Roman" w:hAnsi="Times New Roman" w:eastAsia="Times New Roman" w:cs="Times New Roman"/>
          <w:color w:val="000000"/>
          <w:sz w:val="24"/>
          <w:highlight w:val="none"/>
        </w:rPr>
        <w:t xml:space="preserve">. Disponível em: https://movimentomulheresnati.labbs.com.br/carol-shaw/. Acesso em: 22 jul. 2024c.</w:t>
      </w:r>
      <w:r>
        <w:rPr>
          <w:rFonts w:ascii="Times New Roman" w:hAnsi="Times New Roman" w:eastAsia="Times New Roman" w:cs="Times New Roman"/>
          <w:color w:val="000000"/>
          <w:sz w:val="24"/>
          <w:highlight w:val="none"/>
        </w:rPr>
      </w:r>
      <w:r>
        <w:rPr>
          <w:rFonts w:ascii="Times New Roman" w:hAnsi="Times New Roman" w:eastAsia="Times New Roman" w:cs="Times New Roman"/>
          <w:color w:val="000000"/>
          <w:sz w:val="24"/>
          <w:highlight w:val="none"/>
        </w:rPr>
      </w:r>
    </w:p>
    <w:p>
      <w:pPr>
        <w:pBdr>
          <w:top w:val="none" w:color="000000" w:sz="4" w:space="0"/>
          <w:left w:val="none" w:color="000000" w:sz="4" w:space="0"/>
          <w:bottom w:val="none" w:color="000000" w:sz="4" w:space="0"/>
          <w:right w:val="none" w:color="000000" w:sz="4" w:space="0"/>
        </w:pBdr>
        <w:spacing w:line="360" w:lineRule="auto"/>
        <w:ind w:right="0" w:firstLine="0" w:left="0"/>
        <w:jc w:val="both"/>
        <w:rPr>
          <w:rFonts w:ascii="Times New Roman" w:hAnsi="Times New Roman" w:eastAsia="Times New Roman" w:cs="Times New Roman"/>
          <w:color w:val="000000"/>
          <w:sz w:val="24"/>
          <w:szCs w:val="24"/>
          <w:highlight w:val="none"/>
        </w:rPr>
      </w:pPr>
      <w:r>
        <w:rPr>
          <w:rFonts w:ascii="Times New Roman" w:hAnsi="Times New Roman" w:eastAsia="Times New Roman" w:cs="Times New Roman"/>
          <w:color w:val="000000"/>
          <w:sz w:val="24"/>
          <w:highlight w:val="none"/>
        </w:rPr>
      </w:r>
      <w:r>
        <w:rPr>
          <w:rFonts w:ascii="Times New Roman" w:hAnsi="Times New Roman" w:eastAsia="Times New Roman" w:cs="Times New Roman"/>
          <w:color w:val="000000"/>
          <w:sz w:val="24"/>
          <w:highlight w:val="none"/>
        </w:rPr>
        <w:t xml:space="preserve">MUSEU CATAVENTO. </w:t>
      </w:r>
      <w:r>
        <w:rPr>
          <w:rFonts w:ascii="Times New Roman" w:hAnsi="Times New Roman" w:eastAsia="Times New Roman" w:cs="Times New Roman"/>
          <w:b/>
          <w:bCs/>
          <w:color w:val="000000"/>
          <w:sz w:val="24"/>
          <w:highlight w:val="none"/>
        </w:rPr>
        <w:t xml:space="preserve">Katherine Johnson: mulheres na ciência</w:t>
      </w:r>
      <w:r>
        <w:rPr>
          <w:rFonts w:ascii="Times New Roman" w:hAnsi="Times New Roman" w:eastAsia="Times New Roman" w:cs="Times New Roman"/>
          <w:color w:val="000000"/>
          <w:sz w:val="24"/>
          <w:highlight w:val="none"/>
        </w:rPr>
        <w:t xml:space="preserve">. São Paulo: Museu Catavento. Disponível em: https://museucatavento.org.br/mulheres-na-ciencia/katherine-johnson/. Acesso em: 17 jun. 2024.</w:t>
      </w:r>
      <w:r>
        <w:rPr>
          <w:rFonts w:ascii="Times New Roman" w:hAnsi="Times New Roman" w:eastAsia="Times New Roman" w:cs="Times New Roman"/>
          <w:color w:val="000000"/>
          <w:sz w:val="24"/>
          <w:szCs w:val="24"/>
          <w:highlight w:val="none"/>
        </w:rPr>
      </w:r>
      <w:r>
        <w:rPr>
          <w:rFonts w:ascii="Times New Roman" w:hAnsi="Times New Roman" w:eastAsia="Times New Roman" w:cs="Times New Roman"/>
          <w:color w:val="000000"/>
          <w:sz w:val="24"/>
          <w:szCs w:val="24"/>
          <w:highlight w:val="none"/>
        </w:rPr>
      </w:r>
    </w:p>
    <w:p>
      <w:pPr>
        <w:pBdr>
          <w:top w:val="none" w:color="000000" w:sz="4" w:space="0"/>
          <w:left w:val="none" w:color="000000" w:sz="4" w:space="0"/>
          <w:bottom w:val="none" w:color="000000" w:sz="4" w:space="0"/>
          <w:right w:val="none" w:color="000000" w:sz="4" w:space="0"/>
        </w:pBdr>
        <w:spacing w:line="360" w:lineRule="auto"/>
        <w:ind w:right="0" w:firstLine="0" w:left="0"/>
        <w:jc w:val="both"/>
        <w:rPr>
          <w:rFonts w:ascii="Times New Roman" w:hAnsi="Times New Roman" w:eastAsia="Times New Roman" w:cs="Times New Roman"/>
          <w:color w:val="000000"/>
          <w:sz w:val="24"/>
          <w:szCs w:val="24"/>
          <w:highlight w:val="none"/>
        </w:rPr>
      </w:pPr>
      <w:r>
        <w:rPr>
          <w:rFonts w:ascii="Times New Roman" w:hAnsi="Times New Roman" w:eastAsia="Times New Roman" w:cs="Times New Roman"/>
          <w:color w:val="000000"/>
          <w:sz w:val="24"/>
          <w:highlight w:val="none"/>
        </w:rPr>
        <w:t xml:space="preserve">NASA GOV. </w:t>
      </w:r>
      <w:r>
        <w:rPr>
          <w:rFonts w:ascii="Times New Roman" w:hAnsi="Times New Roman" w:eastAsia="Times New Roman" w:cs="Times New Roman"/>
          <w:b/>
          <w:bCs/>
          <w:color w:val="000000"/>
          <w:sz w:val="24"/>
        </w:rPr>
        <w:t xml:space="preserve">Dorothy Vaughan</w:t>
      </w:r>
      <w:r>
        <w:rPr>
          <w:rFonts w:ascii="Times New Roman" w:hAnsi="Times New Roman" w:eastAsia="Times New Roman" w:cs="Times New Roman"/>
          <w:color w:val="000000"/>
          <w:sz w:val="24"/>
        </w:rPr>
        <w:t xml:space="preserve">. Disponível em: </w:t>
      </w:r>
      <w:r>
        <w:rPr>
          <w:rFonts w:ascii="Times New Roman" w:hAnsi="Times New Roman" w:eastAsia="Times New Roman" w:cs="Times New Roman"/>
          <w:sz w:val="24"/>
        </w:rPr>
        <w:t xml:space="preserve">https://www.nasa.gov/people/dorothy-vaughan/\</w:t>
      </w:r>
      <w:r>
        <w:rPr>
          <w:rFonts w:ascii="Times New Roman" w:hAnsi="Times New Roman" w:eastAsia="Times New Roman" w:cs="Times New Roman"/>
          <w:color w:val="000000"/>
          <w:sz w:val="24"/>
        </w:rPr>
        <w:t xml:space="preserve">. Acesso em: 17 jun. 2024.</w:t>
      </w:r>
      <w:r>
        <w:rPr>
          <w:rFonts w:ascii="Times New Roman" w:hAnsi="Times New Roman" w:eastAsia="Times New Roman" w:cs="Times New Roman"/>
          <w:color w:val="000000"/>
          <w:sz w:val="24"/>
          <w:szCs w:val="24"/>
          <w:highlight w:val="none"/>
        </w:rPr>
      </w:r>
      <w:r>
        <w:rPr>
          <w:rFonts w:ascii="Times New Roman" w:hAnsi="Times New Roman" w:eastAsia="Times New Roman" w:cs="Times New Roman"/>
          <w:color w:val="000000"/>
          <w:sz w:val="24"/>
          <w:szCs w:val="24"/>
          <w:highlight w:val="none"/>
        </w:rPr>
      </w:r>
    </w:p>
    <w:p>
      <w:pPr>
        <w:pBdr>
          <w:top w:val="none" w:color="000000" w:sz="4" w:space="0"/>
          <w:left w:val="none" w:color="000000" w:sz="4" w:space="0"/>
          <w:bottom w:val="none" w:color="000000" w:sz="4" w:space="0"/>
          <w:right w:val="none" w:color="000000" w:sz="4" w:space="0"/>
        </w:pBdr>
        <w:spacing w:line="360" w:lineRule="auto"/>
        <w:ind w:right="0" w:firstLine="0" w:left="0"/>
        <w:jc w:val="both"/>
        <w:rPr>
          <w:rFonts w:ascii="Times New Roman" w:hAnsi="Times New Roman" w:eastAsia="Times New Roman" w:cs="Times New Roman"/>
          <w:color w:val="000000"/>
          <w:sz w:val="24"/>
          <w:szCs w:val="24"/>
          <w:highlight w:val="none"/>
        </w:rPr>
      </w:pPr>
      <w:r>
        <w:rPr>
          <w:rFonts w:ascii="Times New Roman" w:hAnsi="Times New Roman" w:eastAsia="Times New Roman" w:cs="Times New Roman"/>
          <w:color w:val="000000"/>
          <w:sz w:val="24"/>
          <w:highlight w:val="none"/>
        </w:rPr>
      </w:r>
      <w:r>
        <w:rPr>
          <w:rFonts w:ascii="Times New Roman" w:hAnsi="Times New Roman" w:eastAsia="Times New Roman" w:cs="Times New Roman"/>
          <w:color w:val="000000"/>
          <w:sz w:val="24"/>
        </w:rPr>
        <w:t xml:space="preserve">NATIONAL GEOGRAPHIC. </w:t>
      </w:r>
      <w:r>
        <w:rPr>
          <w:rFonts w:ascii="Times New Roman" w:hAnsi="Times New Roman" w:eastAsia="Times New Roman" w:cs="Times New Roman"/>
          <w:b/>
          <w:bCs/>
          <w:color w:val="000000"/>
          <w:sz w:val="24"/>
        </w:rPr>
        <w:t xml:space="preserve">Hedy Lamarr, a atriz que inventou o Wi-Fi</w:t>
      </w:r>
      <w:r>
        <w:rPr>
          <w:rFonts w:ascii="Times New Roman" w:hAnsi="Times New Roman" w:eastAsia="Times New Roman" w:cs="Times New Roman"/>
          <w:color w:val="000000"/>
          <w:sz w:val="24"/>
        </w:rPr>
        <w:t xml:space="preserve">. Disponível em: </w:t>
      </w:r>
      <w:r>
        <w:rPr>
          <w:rFonts w:ascii="Times New Roman" w:hAnsi="Times New Roman" w:eastAsia="Times New Roman" w:cs="Times New Roman"/>
          <w:sz w:val="24"/>
        </w:rPr>
        <w:t xml:space="preserve">https://www.nationalgeographic.pt/historia/hedy-lamarr-actriz-que-inventou-wi-fi_4488</w:t>
      </w:r>
      <w:r>
        <w:rPr>
          <w:rFonts w:ascii="Times New Roman" w:hAnsi="Times New Roman" w:eastAsia="Times New Roman" w:cs="Times New Roman"/>
          <w:color w:val="000000"/>
          <w:sz w:val="24"/>
        </w:rPr>
        <w:t xml:space="preserve">. Acesso em: 29 jun. 2024.</w:t>
      </w:r>
      <w:r>
        <w:rPr>
          <w:rFonts w:ascii="Times New Roman" w:hAnsi="Times New Roman" w:eastAsia="Times New Roman" w:cs="Times New Roman"/>
          <w:color w:val="000000"/>
          <w:sz w:val="24"/>
          <w:szCs w:val="24"/>
          <w:highlight w:val="none"/>
        </w:rPr>
      </w:r>
      <w:r>
        <w:rPr>
          <w:rFonts w:ascii="Times New Roman" w:hAnsi="Times New Roman" w:eastAsia="Times New Roman" w:cs="Times New Roman"/>
          <w:color w:val="000000"/>
          <w:sz w:val="24"/>
          <w:szCs w:val="24"/>
          <w:highlight w:val="none"/>
        </w:rPr>
      </w:r>
    </w:p>
    <w:p>
      <w:pPr>
        <w:pBdr>
          <w:top w:val="none" w:color="000000" w:sz="4" w:space="0"/>
          <w:left w:val="none" w:color="000000" w:sz="4" w:space="0"/>
          <w:bottom w:val="none" w:color="000000" w:sz="4" w:space="0"/>
          <w:right w:val="none" w:color="000000" w:sz="4" w:space="0"/>
        </w:pBdr>
        <w:spacing w:line="360" w:lineRule="auto"/>
        <w:ind w:right="0" w:firstLine="0" w:left="0"/>
        <w:jc w:val="both"/>
        <w:rPr>
          <w:rFonts w:ascii="Times New Roman" w:hAnsi="Times New Roman" w:eastAsia="Times New Roman" w:cs="Times New Roman"/>
          <w:color w:val="000000"/>
          <w:sz w:val="24"/>
          <w:szCs w:val="24"/>
          <w:highlight w:val="none"/>
        </w:rPr>
      </w:pPr>
      <w:r>
        <w:rPr>
          <w:rFonts w:ascii="Times New Roman" w:hAnsi="Times New Roman" w:eastAsia="Times New Roman" w:cs="Times New Roman"/>
          <w:color w:val="000000"/>
          <w:sz w:val="24"/>
        </w:rPr>
        <w:t xml:space="preserve">SCIENCE MUSEUM. </w:t>
      </w:r>
      <w:r>
        <w:rPr>
          <w:rFonts w:ascii="Times New Roman" w:hAnsi="Times New Roman" w:eastAsia="Times New Roman" w:cs="Times New Roman"/>
          <w:b/>
          <w:bCs/>
          <w:color w:val="000000"/>
          <w:sz w:val="24"/>
        </w:rPr>
        <w:t xml:space="preserve">Charles Babbage’s Difference Engines and the Science Museum</w:t>
      </w:r>
      <w:r>
        <w:rPr>
          <w:rFonts w:ascii="Times New Roman" w:hAnsi="Times New Roman" w:eastAsia="Times New Roman" w:cs="Times New Roman"/>
          <w:color w:val="000000"/>
          <w:sz w:val="24"/>
        </w:rPr>
        <w:t xml:space="preserve">. Disponível em: </w:t>
      </w:r>
      <w:r>
        <w:rPr>
          <w:rFonts w:ascii="Times New Roman" w:hAnsi="Times New Roman" w:eastAsia="Times New Roman" w:cs="Times New Roman"/>
          <w:sz w:val="24"/>
        </w:rPr>
        <w:t xml:space="preserve">https://www.sciencemuseum.org.uk/objects-and-stories/charles-babbages-difference-engines-and-science-museum</w:t>
      </w:r>
      <w:r>
        <w:rPr>
          <w:rFonts w:ascii="Times New Roman" w:hAnsi="Times New Roman" w:eastAsia="Times New Roman" w:cs="Times New Roman"/>
          <w:color w:val="000000"/>
          <w:sz w:val="24"/>
        </w:rPr>
        <w:t xml:space="preserve">. Acesso em: 18 mai. de 2024.</w:t>
      </w:r>
      <w:r>
        <w:rPr>
          <w:rFonts w:ascii="Times New Roman" w:hAnsi="Times New Roman" w:eastAsia="Times New Roman" w:cs="Times New Roman"/>
          <w:color w:val="000000"/>
          <w:sz w:val="24"/>
          <w:szCs w:val="24"/>
          <w:highlight w:val="none"/>
        </w:rPr>
      </w:r>
      <w:r>
        <w:rPr>
          <w:rFonts w:ascii="Times New Roman" w:hAnsi="Times New Roman" w:eastAsia="Times New Roman" w:cs="Times New Roman"/>
          <w:color w:val="000000"/>
          <w:sz w:val="24"/>
          <w:szCs w:val="24"/>
          <w:highlight w:val="none"/>
        </w:rPr>
      </w:r>
    </w:p>
    <w:p>
      <w:pPr>
        <w:pBdr>
          <w:top w:val="none" w:color="000000" w:sz="4" w:space="0"/>
          <w:left w:val="none" w:color="000000" w:sz="4" w:space="0"/>
          <w:bottom w:val="none" w:color="000000" w:sz="4" w:space="0"/>
          <w:right w:val="none" w:color="000000" w:sz="4" w:space="0"/>
        </w:pBdr>
        <w:spacing w:line="360" w:lineRule="auto"/>
        <w:ind w:right="0" w:firstLine="0" w:left="0"/>
        <w:jc w:val="both"/>
        <w:rPr>
          <w:rFonts w:ascii="Times New Roman" w:hAnsi="Times New Roman" w:eastAsia="Times New Roman" w:cs="Times New Roman"/>
          <w:color w:val="000000"/>
          <w:sz w:val="24"/>
          <w:szCs w:val="24"/>
          <w:highlight w:val="none"/>
        </w:rPr>
      </w:pPr>
      <w:r>
        <w:rPr>
          <w:rFonts w:ascii="Times New Roman" w:hAnsi="Times New Roman" w:eastAsia="Times New Roman" w:cs="Times New Roman"/>
          <w:color w:val="000000"/>
          <w:sz w:val="24"/>
          <w:highlight w:val="none"/>
        </w:rPr>
        <w:t xml:space="preserve">SOUZA, Juliana. </w:t>
      </w:r>
      <w:r>
        <w:rPr>
          <w:rFonts w:ascii="Times New Roman" w:hAnsi="Times New Roman" w:eastAsia="Times New Roman" w:cs="Times New Roman"/>
          <w:b/>
          <w:bCs/>
          <w:color w:val="000000"/>
          <w:sz w:val="24"/>
          <w:highlight w:val="none"/>
        </w:rPr>
        <w:t xml:space="preserve">Margaret Hamilton: mãe, cientista na liderança do Apollo 11</w:t>
      </w:r>
      <w:r>
        <w:rPr>
          <w:rFonts w:ascii="Times New Roman" w:hAnsi="Times New Roman" w:eastAsia="Times New Roman" w:cs="Times New Roman"/>
          <w:color w:val="000000"/>
          <w:sz w:val="24"/>
          <w:highlight w:val="none"/>
        </w:rPr>
        <w:t xml:space="preserve">. Horizontes, 2021. Disponível em: https://horizontes.sbc.org.br/index.php/2021/05/margaret-hamilton-mae-cientista-na-lideranca-do-apollo-11/. Acesso em: 10 jun. 2024.</w:t>
      </w:r>
      <w:r>
        <w:rPr>
          <w:rFonts w:ascii="Times New Roman" w:hAnsi="Times New Roman" w:eastAsia="Times New Roman" w:cs="Times New Roman"/>
          <w:color w:val="000000"/>
          <w:sz w:val="24"/>
          <w:szCs w:val="24"/>
          <w:highlight w:val="none"/>
        </w:rPr>
      </w:r>
      <w:r>
        <w:rPr>
          <w:rFonts w:ascii="Times New Roman" w:hAnsi="Times New Roman" w:eastAsia="Times New Roman" w:cs="Times New Roman"/>
          <w:color w:val="000000"/>
          <w:sz w:val="24"/>
          <w:szCs w:val="24"/>
          <w:highlight w:val="none"/>
        </w:rPr>
      </w:r>
    </w:p>
    <w:p>
      <w:pPr>
        <w:pBdr>
          <w:top w:val="none" w:color="000000" w:sz="4" w:space="0"/>
          <w:left w:val="none" w:color="000000" w:sz="4" w:space="0"/>
          <w:bottom w:val="none" w:color="000000" w:sz="4" w:space="0"/>
          <w:right w:val="none" w:color="000000" w:sz="4" w:space="0"/>
        </w:pBdr>
        <w:spacing w:line="360" w:lineRule="auto"/>
        <w:ind w:right="0" w:firstLine="0" w:left="0"/>
        <w:jc w:val="both"/>
        <w:rPr>
          <w:rFonts w:ascii="Times New Roman" w:hAnsi="Times New Roman" w:eastAsia="Times New Roman" w:cs="Times New Roman"/>
          <w:sz w:val="24"/>
          <w:szCs w:val="24"/>
        </w:rPr>
      </w:pPr>
      <w:r>
        <w:rPr>
          <w:rFonts w:ascii="Times New Roman" w:hAnsi="Times New Roman" w:eastAsia="Times New Roman" w:cs="Times New Roman"/>
          <w:color w:val="000000"/>
          <w:sz w:val="24"/>
          <w:highlight w:val="none"/>
        </w:rPr>
      </w:r>
      <w:r>
        <w:rPr>
          <w:rFonts w:ascii="Times New Roman" w:hAnsi="Times New Roman" w:eastAsia="Times New Roman" w:cs="Times New Roman"/>
          <w:color w:val="000000"/>
          <w:sz w:val="24"/>
          <w:highlight w:val="none"/>
        </w:rPr>
        <w:t xml:space="preserve">TORRES, Bol</w:t>
      </w:r>
      <w:r>
        <w:rPr>
          <w:rFonts w:ascii="Times New Roman" w:hAnsi="Times New Roman" w:eastAsia="Times New Roman" w:cs="Times New Roman"/>
          <w:color w:val="000000"/>
          <w:sz w:val="24"/>
          <w:highlight w:val="none"/>
        </w:rPr>
        <w:t xml:space="preserve">ívar</w:t>
      </w:r>
      <w:r>
        <w:rPr>
          <w:rFonts w:ascii="Times New Roman" w:hAnsi="Times New Roman" w:eastAsia="Times New Roman" w:cs="Times New Roman"/>
          <w:color w:val="000000"/>
          <w:sz w:val="24"/>
          <w:highlight w:val="none"/>
        </w:rPr>
        <w:t xml:space="preserve">. </w:t>
      </w:r>
      <w:r>
        <w:rPr>
          <w:rFonts w:ascii="Times New Roman" w:hAnsi="Times New Roman" w:eastAsia="Times New Roman" w:cs="Times New Roman"/>
          <w:b/>
          <w:bCs/>
          <w:color w:val="000000"/>
          <w:sz w:val="24"/>
          <w:highlight w:val="none"/>
        </w:rPr>
        <w:t xml:space="preserve">Radia Perlman, cientista da computação: 'Os engenheiros deveriam detestar a tecnologia'</w:t>
      </w:r>
      <w:r>
        <w:rPr>
          <w:rFonts w:ascii="Times New Roman" w:hAnsi="Times New Roman" w:eastAsia="Times New Roman" w:cs="Times New Roman"/>
          <w:color w:val="000000"/>
          <w:sz w:val="24"/>
          <w:highlight w:val="none"/>
        </w:rPr>
        <w:t xml:space="preserve">. O Globo, 24 maio 2015. Disponível em: https://oglobo.globo.com/brasil/conte-algo-que-nao-sei/radia-perlman-cientista-da-computacao-os-engenheiros-deveri</w:t>
      </w:r>
      <w:r>
        <w:rPr>
          <w:rFonts w:ascii="Times New Roman" w:hAnsi="Times New Roman" w:eastAsia="Times New Roman" w:cs="Times New Roman"/>
          <w:color w:val="000000"/>
          <w:sz w:val="24"/>
          <w:highlight w:val="none"/>
        </w:rPr>
        <w:t xml:space="preserve">am-detestar-tecnologia-16358474. Acesso em: 09 jun. 2024.</w:t>
      </w:r>
      <w:r>
        <w:rPr>
          <w:rFonts w:ascii="Times New Roman" w:hAnsi="Times New Roman" w:eastAsia="Times New Roman" w:cs="Times New Roman"/>
          <w:sz w:val="24"/>
          <w:szCs w:val="24"/>
        </w:rPr>
      </w:r>
      <w:r>
        <w:rPr>
          <w:rFonts w:ascii="Times New Roman" w:hAnsi="Times New Roman" w:eastAsia="Times New Roman" w:cs="Times New Roman"/>
          <w:sz w:val="24"/>
          <w:szCs w:val="24"/>
        </w:rPr>
      </w:r>
    </w:p>
    <w:p>
      <w:pPr>
        <w:pBdr>
          <w:top w:val="none" w:color="000000" w:sz="4" w:space="0"/>
          <w:left w:val="none" w:color="000000" w:sz="4" w:space="0"/>
          <w:bottom w:val="none" w:color="000000" w:sz="4" w:space="0"/>
          <w:right w:val="none" w:color="000000" w:sz="4" w:space="0"/>
        </w:pBdr>
        <w:spacing w:line="360" w:lineRule="auto"/>
        <w:ind w:right="0" w:firstLine="0" w:left="0"/>
        <w:jc w:val="both"/>
        <w:rPr>
          <w:rFonts w:ascii="Times New Roman" w:hAnsi="Times New Roman" w:eastAsia="Times New Roman" w:cs="Times New Roman"/>
          <w:color w:val="000000"/>
          <w:sz w:val="24"/>
          <w:szCs w:val="24"/>
          <w:highlight w:val="none"/>
        </w:rPr>
      </w:pPr>
      <w:r>
        <w:rPr>
          <w:rFonts w:ascii="Times New Roman" w:hAnsi="Times New Roman" w:eastAsia="Times New Roman" w:cs="Times New Roman"/>
          <w:color w:val="000000"/>
          <w:sz w:val="24"/>
        </w:rPr>
        <w:t xml:space="preserve">TANENBAUM, S. Andrew. </w:t>
      </w:r>
      <w:r>
        <w:rPr>
          <w:rFonts w:ascii="Times New Roman" w:hAnsi="Times New Roman" w:eastAsia="Times New Roman" w:cs="Times New Roman"/>
          <w:b/>
          <w:bCs/>
          <w:color w:val="000000"/>
          <w:sz w:val="24"/>
        </w:rPr>
        <w:t xml:space="preserve">Redes de computadores</w:t>
      </w:r>
      <w:r>
        <w:rPr>
          <w:rFonts w:ascii="Times New Roman" w:hAnsi="Times New Roman" w:eastAsia="Times New Roman" w:cs="Times New Roman"/>
          <w:color w:val="000000"/>
          <w:sz w:val="24"/>
        </w:rPr>
        <w:t xml:space="preserve">. 4ª edição, Campus. Tradução: Vandenberg D. de Souza. Disponível em: </w:t>
      </w:r>
      <w:r>
        <w:rPr>
          <w:rFonts w:ascii="Times New Roman" w:hAnsi="Times New Roman" w:eastAsia="Times New Roman" w:cs="Times New Roman"/>
          <w:sz w:val="24"/>
        </w:rPr>
        <w:t xml:space="preserve">http://www-usr.inf.ufsm.br/~rose/Tanenbaum.pdf</w:t>
      </w:r>
      <w:r>
        <w:rPr>
          <w:rFonts w:ascii="Times New Roman" w:hAnsi="Times New Roman" w:eastAsia="Times New Roman" w:cs="Times New Roman"/>
          <w:color w:val="000000"/>
          <w:sz w:val="24"/>
        </w:rPr>
        <w:t xml:space="preserve">. Acesso em: 18 mai. de 2024.</w:t>
      </w:r>
      <w:r>
        <w:rPr>
          <w:rFonts w:ascii="Times New Roman" w:hAnsi="Times New Roman" w:eastAsia="Times New Roman" w:cs="Times New Roman"/>
          <w:color w:val="000000"/>
          <w:sz w:val="24"/>
          <w:szCs w:val="24"/>
          <w:highlight w:val="none"/>
        </w:rPr>
      </w:r>
      <w:r>
        <w:rPr>
          <w:rFonts w:ascii="Times New Roman" w:hAnsi="Times New Roman" w:eastAsia="Times New Roman" w:cs="Times New Roman"/>
          <w:color w:val="000000"/>
          <w:sz w:val="24"/>
          <w:szCs w:val="24"/>
          <w:highlight w:val="none"/>
        </w:rPr>
      </w:r>
    </w:p>
    <w:p>
      <w:pPr>
        <w:pBdr>
          <w:top w:val="none" w:color="000000" w:sz="4" w:space="0"/>
          <w:left w:val="none" w:color="000000" w:sz="4" w:space="0"/>
          <w:bottom w:val="none" w:color="000000" w:sz="4" w:space="0"/>
          <w:right w:val="none" w:color="000000" w:sz="4" w:space="0"/>
        </w:pBdr>
        <w:spacing w:line="360" w:lineRule="auto"/>
        <w:ind w:right="0" w:firstLine="0" w:left="0"/>
        <w:jc w:val="both"/>
        <w:rPr>
          <w:rFonts w:ascii="Times New Roman" w:hAnsi="Times New Roman" w:eastAsia="Times New Roman" w:cs="Times New Roman"/>
          <w:color w:val="000000"/>
          <w:sz w:val="24"/>
          <w:szCs w:val="24"/>
          <w:highlight w:val="none"/>
        </w:rPr>
      </w:pPr>
      <w:r>
        <w:rPr>
          <w:rFonts w:ascii="Times New Roman" w:hAnsi="Times New Roman" w:eastAsia="Times New Roman" w:cs="Times New Roman"/>
          <w:color w:val="000000"/>
          <w:sz w:val="24"/>
          <w:highlight w:val="none"/>
        </w:rPr>
      </w:r>
      <w:r>
        <w:rPr>
          <w:rFonts w:ascii="Times New Roman" w:hAnsi="Times New Roman" w:eastAsia="Times New Roman" w:cs="Times New Roman"/>
          <w:color w:val="000000"/>
          <w:sz w:val="24"/>
        </w:rPr>
        <w:t xml:space="preserve">Telegraph. </w:t>
      </w:r>
      <w:r>
        <w:rPr>
          <w:rFonts w:ascii="Times New Roman" w:hAnsi="Times New Roman" w:eastAsia="Times New Roman" w:cs="Times New Roman"/>
          <w:b/>
          <w:bCs/>
          <w:color w:val="000000"/>
          <w:sz w:val="24"/>
        </w:rPr>
        <w:t xml:space="preserve">Kathleen Booth, computer pioneer who made major breakthrough</w:t>
      </w:r>
      <w:r>
        <w:rPr>
          <w:rFonts w:ascii="Times New Roman" w:hAnsi="Times New Roman" w:eastAsia="Times New Roman" w:cs="Times New Roman"/>
          <w:color w:val="000000"/>
          <w:sz w:val="24"/>
        </w:rPr>
        <w:t xml:space="preserve">. Obituaries, 25 out. 2022. Disponível em: </w:t>
      </w:r>
      <w:r>
        <w:rPr>
          <w:rFonts w:ascii="Times New Roman" w:hAnsi="Times New Roman" w:eastAsia="Times New Roman" w:cs="Times New Roman"/>
          <w:sz w:val="24"/>
        </w:rPr>
        <w:t xml:space="preserve">https://www.telegraph.co.uk/obituaries/2022/10/25/kathleen-booth-computer-pioneer-who-made-major-breakthrough/</w:t>
      </w:r>
      <w:r>
        <w:rPr>
          <w:rFonts w:ascii="Times New Roman" w:hAnsi="Times New Roman" w:eastAsia="Times New Roman" w:cs="Times New Roman"/>
          <w:color w:val="000000"/>
          <w:sz w:val="24"/>
        </w:rPr>
        <w:t xml:space="preserve">. Acesso em: 29 jun. 2024.</w:t>
      </w:r>
      <w:r>
        <w:rPr>
          <w:rFonts w:ascii="Times New Roman" w:hAnsi="Times New Roman" w:eastAsia="Times New Roman" w:cs="Times New Roman"/>
          <w:color w:val="000000"/>
          <w:sz w:val="24"/>
          <w:szCs w:val="24"/>
          <w:highlight w:val="none"/>
        </w:rPr>
      </w:r>
      <w:r>
        <w:rPr>
          <w:rFonts w:ascii="Times New Roman" w:hAnsi="Times New Roman" w:eastAsia="Times New Roman" w:cs="Times New Roman"/>
          <w:color w:val="000000"/>
          <w:sz w:val="24"/>
          <w:szCs w:val="24"/>
          <w:highlight w:val="none"/>
        </w:rPr>
      </w:r>
    </w:p>
    <w:p>
      <w:pPr>
        <w:pBdr>
          <w:top w:val="none" w:color="000000" w:sz="4" w:space="0"/>
          <w:left w:val="none" w:color="000000" w:sz="4" w:space="0"/>
          <w:bottom w:val="none" w:color="000000" w:sz="4" w:space="0"/>
          <w:right w:val="none" w:color="000000" w:sz="4" w:space="0"/>
        </w:pBdr>
        <w:spacing w:line="360" w:lineRule="auto"/>
        <w:ind w:right="0" w:firstLine="0" w:left="0"/>
        <w:jc w:val="both"/>
        <w:rPr>
          <w:rFonts w:ascii="Times New Roman" w:hAnsi="Times New Roman" w:eastAsia="Times New Roman" w:cs="Times New Roman"/>
          <w:color w:val="000000"/>
          <w:sz w:val="24"/>
          <w:szCs w:val="24"/>
          <w:highlight w:val="none"/>
        </w:rPr>
      </w:pPr>
      <w:r>
        <w:rPr>
          <w:rFonts w:ascii="Times New Roman" w:hAnsi="Times New Roman" w:eastAsia="Times New Roman" w:cs="Times New Roman"/>
          <w:color w:val="000000"/>
          <w:sz w:val="24"/>
          <w:highlight w:val="none"/>
        </w:rPr>
      </w:r>
      <w:r>
        <w:rPr>
          <w:rFonts w:ascii="Times New Roman" w:hAnsi="Times New Roman" w:eastAsia="Times New Roman" w:cs="Times New Roman"/>
          <w:i w:val="0"/>
          <w:iCs w:val="0"/>
          <w:color w:val="000000"/>
          <w:sz w:val="24"/>
        </w:rPr>
        <w:t xml:space="preserve">UFRGS.</w:t>
      </w:r>
      <w:r>
        <w:rPr>
          <w:rFonts w:ascii="Times New Roman" w:hAnsi="Times New Roman" w:eastAsia="Times New Roman" w:cs="Times New Roman"/>
          <w:i/>
          <w:color w:val="000000"/>
          <w:sz w:val="24"/>
        </w:rPr>
        <w:t xml:space="preserve"> Projeto ENIGMA</w:t>
      </w:r>
      <w:r>
        <w:rPr>
          <w:rFonts w:ascii="Times New Roman" w:hAnsi="Times New Roman" w:eastAsia="Times New Roman" w:cs="Times New Roman"/>
          <w:color w:val="000000"/>
          <w:sz w:val="24"/>
        </w:rPr>
        <w:t xml:space="preserve">. Disponível em: </w:t>
      </w:r>
      <w:r>
        <w:rPr>
          <w:rFonts w:ascii="Times New Roman" w:hAnsi="Times New Roman" w:eastAsia="Times New Roman" w:cs="Times New Roman"/>
          <w:sz w:val="24"/>
        </w:rPr>
        <w:t xml:space="preserve">https://www.ufrgs.br/enigma/edith-ranzini/</w:t>
      </w:r>
      <w:r>
        <w:rPr>
          <w:rFonts w:ascii="Times New Roman" w:hAnsi="Times New Roman" w:eastAsia="Times New Roman" w:cs="Times New Roman"/>
          <w:color w:val="000000"/>
          <w:sz w:val="24"/>
        </w:rPr>
        <w:t xml:space="preserve">. Acesso em: 22 jul. 2024.</w:t>
      </w:r>
      <w:r>
        <w:rPr>
          <w:rFonts w:ascii="Times New Roman" w:hAnsi="Times New Roman" w:eastAsia="Times New Roman" w:cs="Times New Roman"/>
          <w:color w:val="000000"/>
          <w:sz w:val="24"/>
          <w:highlight w:val="none"/>
        </w:rPr>
      </w:r>
      <w:r>
        <w:rPr>
          <w:rFonts w:ascii="Times New Roman" w:hAnsi="Times New Roman" w:eastAsia="Times New Roman" w:cs="Times New Roman"/>
          <w:color w:val="000000"/>
          <w:sz w:val="24"/>
          <w:highlight w:val="none"/>
        </w:rPr>
      </w:r>
    </w:p>
    <w:p>
      <w:pPr>
        <w:pBdr>
          <w:top w:val="none" w:color="000000" w:sz="4" w:space="0"/>
          <w:left w:val="none" w:color="000000" w:sz="4" w:space="0"/>
          <w:bottom w:val="none" w:color="000000" w:sz="4" w:space="0"/>
          <w:right w:val="none" w:color="000000" w:sz="4" w:space="0"/>
        </w:pBdr>
        <w:spacing w:line="360" w:lineRule="auto"/>
        <w:ind w:right="0" w:firstLine="0" w:left="0"/>
        <w:jc w:val="both"/>
        <w:rPr>
          <w:rFonts w:ascii="Times New Roman" w:hAnsi="Times New Roman" w:eastAsia="Times New Roman" w:cs="Times New Roman"/>
          <w:color w:val="000000"/>
          <w:sz w:val="24"/>
          <w:szCs w:val="24"/>
          <w:highlight w:val="none"/>
        </w:rPr>
      </w:pPr>
      <w:r>
        <w:rPr>
          <w:rFonts w:ascii="Times New Roman" w:hAnsi="Times New Roman" w:eastAsia="Times New Roman" w:cs="Times New Roman"/>
          <w:color w:val="000000"/>
          <w:sz w:val="24"/>
          <w:highlight w:val="none"/>
        </w:rPr>
        <w:t xml:space="preserve">UNIFEI. </w:t>
      </w:r>
      <w:r>
        <w:rPr>
          <w:rFonts w:ascii="Times New Roman" w:hAnsi="Times New Roman" w:eastAsia="Times New Roman" w:cs="Times New Roman"/>
          <w:b/>
          <w:bCs/>
          <w:color w:val="000000"/>
          <w:sz w:val="24"/>
          <w:highlight w:val="none"/>
        </w:rPr>
        <w:t xml:space="preserve">Personalidades do Muro: Sinhá Moreira</w:t>
      </w:r>
      <w:r>
        <w:rPr>
          <w:rFonts w:ascii="Times New Roman" w:hAnsi="Times New Roman" w:eastAsia="Times New Roman" w:cs="Times New Roman"/>
          <w:b w:val="0"/>
          <w:bCs w:val="0"/>
          <w:color w:val="000000"/>
          <w:sz w:val="24"/>
          <w:highlight w:val="none"/>
        </w:rPr>
        <w:t xml:space="preserve">.</w:t>
      </w:r>
      <w:r>
        <w:rPr>
          <w:rFonts w:ascii="Times New Roman" w:hAnsi="Times New Roman" w:eastAsia="Times New Roman" w:cs="Times New Roman"/>
          <w:color w:val="000000"/>
          <w:sz w:val="24"/>
          <w:highlight w:val="none"/>
        </w:rPr>
        <w:t xml:space="preserve"> Disponível em: https://unifei.edu.br/personalidades-do-muro/extensao/sinha-moreira. Acesso em: 9 jun. 2024.</w:t>
      </w:r>
      <w:r>
        <w:rPr>
          <w:rFonts w:ascii="Times New Roman" w:hAnsi="Times New Roman" w:eastAsia="Times New Roman" w:cs="Times New Roman"/>
          <w:color w:val="000000"/>
          <w:sz w:val="24"/>
          <w:szCs w:val="24"/>
          <w:highlight w:val="none"/>
        </w:rPr>
      </w:r>
      <w:r>
        <w:rPr>
          <w:rFonts w:ascii="Times New Roman" w:hAnsi="Times New Roman" w:eastAsia="Times New Roman" w:cs="Times New Roman"/>
          <w:color w:val="000000"/>
          <w:sz w:val="24"/>
          <w:szCs w:val="24"/>
          <w:highlight w:val="none"/>
        </w:rPr>
      </w:r>
    </w:p>
    <w:p>
      <w:pPr>
        <w:pBdr>
          <w:top w:val="none" w:color="000000" w:sz="4" w:space="0"/>
          <w:left w:val="none" w:color="000000" w:sz="4" w:space="0"/>
          <w:bottom w:val="none" w:color="000000" w:sz="4" w:space="0"/>
          <w:right w:val="none" w:color="000000" w:sz="4" w:space="0"/>
        </w:pBdr>
        <w:spacing w:line="360" w:lineRule="auto"/>
        <w:ind w:right="0" w:firstLine="0" w:left="0"/>
        <w:jc w:val="both"/>
        <w:rPr>
          <w:rFonts w:ascii="Times New Roman" w:hAnsi="Times New Roman" w:eastAsia="Times New Roman" w:cs="Times New Roman"/>
          <w:sz w:val="24"/>
          <w:szCs w:val="24"/>
          <w:highlight w:val="none"/>
        </w:rPr>
      </w:pPr>
      <w:r>
        <w:rPr>
          <w:rFonts w:ascii="Times New Roman" w:hAnsi="Times New Roman" w:eastAsia="Times New Roman" w:cs="Times New Roman"/>
          <w:color w:val="000000"/>
          <w:sz w:val="24"/>
          <w:highlight w:val="none"/>
        </w:rPr>
      </w:r>
      <w:r>
        <w:rPr>
          <w:rFonts w:ascii="Times New Roman" w:hAnsi="Times New Roman" w:eastAsia="Times New Roman" w:cs="Times New Roman"/>
          <w:b/>
          <w:bCs/>
          <w:color w:val="000000"/>
          <w:sz w:val="24"/>
          <w:highlight w:val="none"/>
        </w:rPr>
        <w:t xml:space="preserve">Virginia Health Bulletin: The New Virginia Law To Preserve Racial Integrity, March 1924</w:t>
      </w:r>
      <w:r>
        <w:rPr>
          <w:rFonts w:ascii="Times New Roman" w:hAnsi="Times New Roman" w:eastAsia="Times New Roman" w:cs="Times New Roman"/>
          <w:color w:val="000000"/>
          <w:sz w:val="24"/>
          <w:highlight w:val="none"/>
        </w:rPr>
        <w:t xml:space="preserve">. Document Bank of Virginia. </w:t>
      </w:r>
      <w:r>
        <w:rPr>
          <w:rFonts w:ascii="Times New Roman" w:hAnsi="Times New Roman" w:eastAsia="Times New Roman" w:cs="Times New Roman"/>
          <w:color w:val="000000"/>
          <w:sz w:val="24"/>
          <w:highlight w:val="none"/>
        </w:rPr>
        <w:t xml:space="preserve">Disponível em: </w:t>
      </w:r>
      <w:r>
        <w:rPr>
          <w:rFonts w:ascii="Times New Roman" w:hAnsi="Times New Roman" w:eastAsia="Times New Roman" w:cs="Times New Roman"/>
          <w:sz w:val="24"/>
          <w:highlight w:val="none"/>
        </w:rPr>
        <w:t xml:space="preserve">https://edu.lva.virginia.gov/dbva/items/show/226\</w:t>
      </w:r>
      <w:r>
        <w:rPr>
          <w:rFonts w:ascii="Times New Roman" w:hAnsi="Times New Roman" w:eastAsia="Times New Roman" w:cs="Times New Roman"/>
          <w:sz w:val="24"/>
          <w:highlight w:val="none"/>
        </w:rPr>
        <w:t xml:space="preserve">.</w:t>
      </w:r>
      <w:r>
        <w:rPr>
          <w:rFonts w:ascii="Times New Roman" w:hAnsi="Times New Roman" w:eastAsia="Times New Roman" w:cs="Times New Roman"/>
          <w:color w:val="000000"/>
          <w:sz w:val="24"/>
          <w:highlight w:val="none"/>
        </w:rPr>
        <w:t xml:space="preserve"> Acesso em: 17 jun. 2024. </w:t>
      </w:r>
      <w:r>
        <w:rPr>
          <w:rFonts w:ascii="Times New Roman" w:hAnsi="Times New Roman" w:eastAsia="Times New Roman" w:cs="Times New Roman"/>
          <w:color w:val="000000"/>
          <w:sz w:val="24"/>
          <w:szCs w:val="24"/>
          <w:highlight w:val="none"/>
        </w:rPr>
      </w:r>
      <w:r>
        <w:rPr>
          <w:rFonts w:ascii="Times New Roman" w:hAnsi="Times New Roman" w:eastAsia="Times New Roman" w:cs="Times New Roman"/>
          <w:sz w:val="24"/>
          <w:szCs w:val="24"/>
          <w:highlight w:val="none"/>
        </w:rPr>
      </w:r>
    </w:p>
    <w:p>
      <w:pPr>
        <w:pBdr>
          <w:top w:val="none" w:color="000000" w:sz="4" w:space="0"/>
          <w:left w:val="none" w:color="000000" w:sz="4" w:space="0"/>
          <w:bottom w:val="none" w:color="000000" w:sz="4" w:space="0"/>
          <w:right w:val="none" w:color="000000" w:sz="4" w:space="0"/>
        </w:pBdr>
        <w:spacing w:line="360" w:lineRule="auto"/>
        <w:ind w:right="0" w:firstLine="0" w:left="0"/>
        <w:jc w:val="both"/>
        <w:rPr>
          <w:rFonts w:ascii="Times New Roman" w:hAnsi="Times New Roman" w:eastAsia="Times New Roman" w:cs="Times New Roman"/>
          <w:color w:val="000000"/>
          <w:sz w:val="24"/>
          <w:szCs w:val="24"/>
          <w:highlight w:val="none"/>
        </w:rPr>
      </w:pPr>
      <w:r>
        <w:rPr>
          <w:rFonts w:ascii="Times New Roman" w:hAnsi="Times New Roman" w:eastAsia="Times New Roman" w:cs="Times New Roman"/>
          <w:color w:val="000000"/>
          <w:sz w:val="24"/>
          <w:highlight w:val="none"/>
        </w:rPr>
      </w:r>
      <w:r>
        <w:rPr>
          <w:rFonts w:ascii="Times New Roman" w:hAnsi="Times New Roman" w:eastAsia="Times New Roman" w:cs="Times New Roman"/>
          <w:color w:val="000000"/>
          <w:sz w:val="24"/>
        </w:rPr>
        <w:t xml:space="preserve">YALE. </w:t>
      </w:r>
      <w:r>
        <w:rPr>
          <w:rFonts w:ascii="Times New Roman" w:hAnsi="Times New Roman" w:eastAsia="Times New Roman" w:cs="Times New Roman"/>
          <w:b/>
          <w:bCs/>
          <w:color w:val="000000"/>
          <w:sz w:val="24"/>
        </w:rPr>
        <w:t xml:space="preserve">Biography: Grace Murray Hopper</w:t>
      </w:r>
      <w:r>
        <w:rPr>
          <w:rFonts w:ascii="Times New Roman" w:hAnsi="Times New Roman" w:eastAsia="Times New Roman" w:cs="Times New Roman"/>
          <w:color w:val="000000"/>
          <w:sz w:val="24"/>
        </w:rPr>
        <w:t xml:space="preserve">. Disponível em: </w:t>
      </w:r>
      <w:r>
        <w:rPr>
          <w:rFonts w:ascii="Times New Roman" w:hAnsi="Times New Roman" w:eastAsia="Times New Roman" w:cs="Times New Roman"/>
          <w:sz w:val="24"/>
        </w:rPr>
        <w:t xml:space="preserve">https://president.yale.edu/biography-grace-murray-hopper</w:t>
      </w:r>
      <w:r>
        <w:rPr>
          <w:rFonts w:ascii="Times New Roman" w:hAnsi="Times New Roman" w:eastAsia="Times New Roman" w:cs="Times New Roman"/>
          <w:color w:val="000000"/>
          <w:sz w:val="24"/>
        </w:rPr>
        <w:t xml:space="preserve">. Acesso em: 22 jul. 2024.</w:t>
      </w:r>
      <w:r>
        <w:rPr>
          <w:rFonts w:ascii="Times New Roman" w:hAnsi="Times New Roman" w:eastAsia="Times New Roman" w:cs="Times New Roman"/>
          <w:color w:val="000000"/>
          <w:sz w:val="24"/>
          <w:highlight w:val="none"/>
        </w:rPr>
      </w:r>
      <w:r>
        <w:rPr>
          <w:rFonts w:ascii="Times New Roman" w:hAnsi="Times New Roman" w:eastAsia="Times New Roman" w:cs="Times New Roman"/>
          <w:color w:val="000000"/>
          <w:sz w:val="24"/>
          <w:szCs w:val="24"/>
          <w:highlight w:val="none"/>
        </w:rPr>
      </w:r>
    </w:p>
    <w:p>
      <w:pPr>
        <w:pBdr>
          <w:top w:val="none" w:color="000000" w:sz="4" w:space="0"/>
          <w:left w:val="none" w:color="000000" w:sz="4" w:space="0"/>
          <w:bottom w:val="none" w:color="000000" w:sz="4" w:space="0"/>
          <w:right w:val="none" w:color="000000" w:sz="4" w:space="0"/>
        </w:pBdr>
        <w:spacing w:line="360" w:lineRule="auto"/>
        <w:ind w:right="0" w:firstLine="0" w:left="0"/>
        <w:jc w:val="both"/>
        <w:rPr>
          <w:rFonts w:ascii="Times New Roman" w:hAnsi="Times New Roman" w:eastAsia="Times New Roman" w:cs="Times New Roman"/>
          <w:color w:val="000000"/>
          <w:sz w:val="24"/>
          <w:szCs w:val="24"/>
          <w:highlight w:val="none"/>
        </w:rPr>
      </w:pPr>
      <w:r>
        <w:rPr>
          <w:rFonts w:ascii="Times New Roman" w:hAnsi="Times New Roman" w:eastAsia="Times New Roman" w:cs="Times New Roman"/>
          <w:color w:val="000000"/>
          <w:sz w:val="24"/>
          <w:highlight w:val="none"/>
        </w:rPr>
        <w:t xml:space="preserve">ZALTA, Edward N. (Ed.). </w:t>
      </w:r>
      <w:r>
        <w:rPr>
          <w:rFonts w:ascii="Times New Roman" w:hAnsi="Times New Roman" w:eastAsia="Times New Roman" w:cs="Times New Roman"/>
          <w:b/>
          <w:bCs/>
          <w:color w:val="000000"/>
          <w:sz w:val="24"/>
          <w:highlight w:val="none"/>
        </w:rPr>
        <w:t xml:space="preserve">History of Computing</w:t>
      </w:r>
      <w:r>
        <w:rPr>
          <w:rFonts w:ascii="Times New Roman" w:hAnsi="Times New Roman" w:eastAsia="Times New Roman" w:cs="Times New Roman"/>
          <w:color w:val="000000"/>
          <w:sz w:val="24"/>
          <w:highlight w:val="none"/>
        </w:rPr>
        <w:t xml:space="preserve">. In: </w:t>
      </w:r>
      <w:r>
        <w:rPr>
          <w:rFonts w:ascii="Times New Roman" w:hAnsi="Times New Roman" w:eastAsia="Times New Roman" w:cs="Times New Roman"/>
          <w:b/>
          <w:bCs/>
          <w:color w:val="000000"/>
          <w:sz w:val="24"/>
          <w:highlight w:val="none"/>
        </w:rPr>
        <w:t xml:space="preserve">The Stanford Encyclopedia of Philosophy</w:t>
      </w:r>
      <w:r>
        <w:rPr>
          <w:rFonts w:ascii="Times New Roman" w:hAnsi="Times New Roman" w:eastAsia="Times New Roman" w:cs="Times New Roman"/>
          <w:color w:val="000000"/>
          <w:sz w:val="24"/>
          <w:highlight w:val="none"/>
        </w:rPr>
        <w:t xml:space="preserve">. Winter 2017. Disponível em: https://plato.stanford.edu/archives/win2017/entries/computing-history/#Flow. Acesso em: 1 jun. 2024.</w:t>
      </w:r>
      <w:r>
        <w:rPr>
          <w:rFonts w:ascii="Times New Roman" w:hAnsi="Times New Roman" w:eastAsia="Times New Roman" w:cs="Times New Roman"/>
          <w:color w:val="000000"/>
          <w:sz w:val="24"/>
          <w:szCs w:val="24"/>
          <w:highlight w:val="none"/>
        </w:rPr>
      </w:r>
      <w:r>
        <w:rPr>
          <w:rFonts w:ascii="Times New Roman" w:hAnsi="Times New Roman" w:eastAsia="Times New Roman" w:cs="Times New Roman"/>
          <w:color w:val="000000"/>
          <w:sz w:val="24"/>
          <w:szCs w:val="24"/>
          <w:highlight w:val="none"/>
        </w:rPr>
      </w:r>
    </w:p>
    <w:p>
      <w:pPr>
        <w:pBdr>
          <w:top w:val="none" w:color="000000" w:sz="4" w:space="0"/>
          <w:left w:val="none" w:color="000000" w:sz="4" w:space="0"/>
          <w:bottom w:val="none" w:color="000000" w:sz="4" w:space="0"/>
          <w:right w:val="none" w:color="000000" w:sz="4" w:space="0"/>
        </w:pBdr>
        <w:spacing w:line="360" w:lineRule="auto"/>
        <w:ind w:right="0" w:firstLine="0" w:left="0"/>
        <w:jc w:val="both"/>
        <w:rPr>
          <w:rFonts w:ascii="Times New Roman" w:hAnsi="Times New Roman" w:eastAsia="Times New Roman" w:cs="Times New Roman"/>
          <w:color w:val="000000"/>
          <w:sz w:val="24"/>
          <w:highlight w:val="none"/>
        </w:rPr>
      </w:pPr>
      <w:r>
        <w:rPr>
          <w:rFonts w:ascii="Times New Roman" w:hAnsi="Times New Roman" w:eastAsia="Times New Roman" w:cs="Times New Roman"/>
          <w:color w:val="000000"/>
          <w:sz w:val="24"/>
          <w:highlight w:val="none"/>
        </w:rPr>
        <w:t xml:space="preserve">ZANIN, Massimiliano; PAPO, David. </w:t>
      </w:r>
      <w:r>
        <w:rPr>
          <w:rFonts w:ascii="Times New Roman" w:hAnsi="Times New Roman" w:eastAsia="Times New Roman" w:cs="Times New Roman"/>
          <w:b/>
          <w:bCs/>
          <w:color w:val="000000"/>
          <w:sz w:val="24"/>
          <w:highlight w:val="none"/>
        </w:rPr>
        <w:t xml:space="preserve">THE ACE brain</w:t>
      </w:r>
      <w:r>
        <w:rPr>
          <w:rFonts w:ascii="Times New Roman" w:hAnsi="Times New Roman" w:eastAsia="Times New Roman" w:cs="Times New Roman"/>
          <w:color w:val="000000"/>
          <w:sz w:val="24"/>
          <w:highlight w:val="none"/>
        </w:rPr>
        <w:t xml:space="preserve">. Frontiers in Computational Neuroscience, [S.l.], v. 10, nov. 2016. DOI: 10.3389/fncom.2016.00122. Acesso em: 2 jun. 2024.</w:t>
      </w:r>
      <w:r>
        <w:rPr>
          <w:rFonts w:ascii="Times New Roman" w:hAnsi="Times New Roman" w:eastAsia="Times New Roman" w:cs="Times New Roman"/>
          <w:color w:val="000000"/>
          <w:sz w:val="24"/>
          <w:highlight w:val="none"/>
        </w:rPr>
      </w:r>
      <w:r>
        <w:rPr>
          <w:rFonts w:ascii="Times New Roman" w:hAnsi="Times New Roman" w:eastAsia="Times New Roman" w:cs="Times New Roman"/>
          <w:color w:val="000000"/>
          <w:sz w:val="24"/>
          <w:highlight w:val="none"/>
        </w:rPr>
      </w:r>
    </w:p>
    <w:sectPr>
      <w:headerReference w:type="default" r:id="rId9"/>
      <w:footerReference w:type="default" r:id="rId10"/>
      <w:footnotePr/>
      <w:endnotePr/>
      <w:type w:val="nextPage"/>
      <w:pgSz w:h="16838" w:orient="portrait" w:w="11906"/>
      <w:pgMar w:top="1701" w:right="1134" w:bottom="1134" w:left="1701" w:header="709" w:footer="709" w:gutter="0"/>
      <w:cols w:num="1" w:sep="0" w:space="708" w:equalWidth="1"/>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4" w:author="me15degrees" w:date="2024-07-22T21:58:30Z" w:initials="m">
    <w:p w14:paraId="00000001" w14:textId="00000001">
      <w:pPr>
        <w:spacing w:line="240" w:after="0" w:lineRule="auto" w:before="0"/>
        <w:ind w:firstLine="0" w:left="0" w:right="0"/>
        <w:jc w:val="left"/>
      </w:pPr>
      <w:r>
        <w:rPr>
          <w:rFonts w:eastAsia="Arial" w:ascii="Arial" w:hAnsi="Arial" w:cs="Arial"/>
          <w:sz w:val="22"/>
        </w:rPr>
        <w:t xml:space="preserve">Na imagem das correções que você tinha mandado eu não consegui identificar o comentário</w:t>
      </w:r>
    </w:p>
  </w:comment>
  <w:comment w:id="13" w:author="Lucio Pereira Neves" w:date="2024-05-25T21:00:00Z" w:initials="LPN">
    <w:p w14:paraId="00000002" w14:textId="00000002">
      <w:pPr>
        <w:spacing w:line="240" w:after="0" w:lineRule="auto" w:before="0"/>
        <w:ind w:firstLine="0" w:left="0" w:right="0"/>
        <w:jc w:val="left"/>
      </w:pPr>
      <w:r>
        <w:rPr>
          <w:rFonts w:eastAsia="Arial" w:ascii="Arial" w:hAnsi="Arial" w:cs="Arial"/>
          <w:sz w:val="22"/>
        </w:rPr>
        <w:t xml:space="preserve">Aqui poderíamos discutir um pouco estas válvulas. Elas servem para MUITAS coisas, até para a produção de raios-X</w:t>
      </w:r>
    </w:p>
  </w:comment>
  <w:comment w:id="12" w:author="Lucio Pereira Neves" w:date="2024-05-24T23:01:00Z" w:initials="LPN">
    <w:p w14:paraId="00000003" w14:textId="00000003">
      <w:pPr>
        <w:spacing w:line="240" w:after="0" w:lineRule="auto" w:before="0"/>
        <w:ind w:firstLine="0" w:left="0" w:right="0"/>
        <w:jc w:val="left"/>
      </w:pPr>
      <w:r>
        <w:rPr>
          <w:rFonts w:eastAsia="Arial" w:ascii="Arial" w:hAnsi="Arial" w:cs="Arial"/>
          <w:sz w:val="22"/>
        </w:rPr>
        <w:t xml:space="preserve">Referencia:</w:t>
      </w:r>
    </w:p>
    <w:p w14:paraId="00000004" w14:textId="00000004">
      <w:pPr>
        <w:spacing w:line="240" w:after="0" w:lineRule="auto" w:before="0"/>
        <w:ind w:firstLine="0" w:left="0" w:right="0"/>
        <w:jc w:val="left"/>
      </w:pPr>
      <w:r>
        <w:rPr>
          <w:rFonts w:eastAsia="Arial" w:ascii="Arial" w:hAnsi="Arial" w:cs="Arial"/>
          <w:sz w:val="22"/>
        </w:rPr>
        <w:t xml:space="preserve">https://www.ibm.com/history/punched-card-tabulator</w:t>
      </w:r>
    </w:p>
  </w:comment>
  <w:comment w:id="11" w:author="Lucio Pereira Neves" w:date="2024-05-25T17:20:00Z" w:initials="LPN">
    <w:p w14:paraId="00000005" w14:textId="00000005">
      <w:pPr>
        <w:spacing w:line="240" w:after="0" w:lineRule="auto" w:before="0"/>
        <w:ind w:firstLine="0" w:left="0" w:right="0"/>
        <w:jc w:val="left"/>
      </w:pPr>
      <w:r>
        <w:rPr>
          <w:rFonts w:eastAsia="Arial" w:ascii="Arial" w:hAnsi="Arial" w:cs="Arial"/>
          <w:sz w:val="22"/>
        </w:rPr>
        <w:t xml:space="preserve">Referência?</w:t>
      </w:r>
    </w:p>
  </w:comment>
  <w:comment w:id="10" w:author="Lucio Pereira Neves" w:date="2024-05-25T17:19:00Z" w:initials="LPN">
    <w:p w14:paraId="00000006" w14:textId="00000006">
      <w:pPr>
        <w:spacing w:line="240" w:after="0" w:lineRule="auto" w:before="0"/>
        <w:ind w:firstLine="0" w:left="0" w:right="0"/>
        <w:jc w:val="left"/>
      </w:pPr>
      <w:r>
        <w:rPr>
          <w:rFonts w:eastAsia="Arial" w:ascii="Arial" w:hAnsi="Arial" w:cs="Arial"/>
          <w:sz w:val="22"/>
        </w:rPr>
        <w:t xml:space="preserve">Referência?</w:t>
      </w:r>
    </w:p>
  </w:comment>
  <w:comment w:id="8" w:author="Lucio Pereira Neves" w:date="2024-05-24T22:14:00Z" w:initials="LPN">
    <w:p w14:paraId="00000007" w14:textId="00000007">
      <w:pPr>
        <w:spacing w:line="240" w:after="0" w:lineRule="auto" w:before="0"/>
        <w:ind w:firstLine="0" w:left="0" w:right="0"/>
        <w:jc w:val="left"/>
      </w:pPr>
      <w:r>
        <w:rPr>
          <w:rFonts w:eastAsia="Arial" w:ascii="Arial" w:hAnsi="Arial" w:cs="Arial"/>
          <w:sz w:val="22"/>
        </w:rPr>
        <w:t xml:space="preserve">Informação interessante, mas falta referencia e discutir mais o assunto</w:t>
      </w:r>
    </w:p>
  </w:comment>
  <w:comment w:id="9" w:author="Lucio Pereira Neves" w:date="2024-05-24T22:15:00Z" w:initials="LPN">
    <w:p w14:paraId="00000008" w14:textId="00000008">
      <w:pPr>
        <w:spacing w:line="240" w:after="0" w:lineRule="auto" w:before="0"/>
        <w:ind w:firstLine="0" w:left="0" w:right="0"/>
        <w:jc w:val="left"/>
      </w:pPr>
      <w:r>
        <w:rPr>
          <w:rFonts w:eastAsia="Arial" w:ascii="Arial" w:hAnsi="Arial" w:cs="Arial"/>
          <w:sz w:val="22"/>
        </w:rPr>
        <w:t xml:space="preserve">Possíveis referências:</w:t>
      </w:r>
    </w:p>
    <w:p w14:paraId="00000009" w14:textId="00000009">
      <w:pPr>
        <w:spacing w:line="240" w:after="0" w:lineRule="auto" w:before="0"/>
        <w:ind w:firstLine="0" w:left="0" w:right="0"/>
        <w:jc w:val="left"/>
      </w:pPr>
      <w:r>
        <w:rPr>
          <w:rFonts w:eastAsia="Arial" w:ascii="Arial" w:hAnsi="Arial" w:cs="Arial"/>
          <w:sz w:val="22"/>
        </w:rPr>
        <w:t xml:space="preserve"/>
      </w:r>
    </w:p>
    <w:p w14:paraId="0000000A" w14:textId="0000000A">
      <w:pPr>
        <w:spacing w:line="240" w:after="0" w:lineRule="auto" w:before="0"/>
        <w:ind w:firstLine="0" w:left="0" w:right="0"/>
        <w:jc w:val="left"/>
      </w:pPr>
      <w:r>
        <w:rPr>
          <w:rFonts w:eastAsia="Arial" w:ascii="Arial" w:hAnsi="Arial" w:cs="Arial"/>
          <w:sz w:val="22"/>
        </w:rPr>
        <w:t xml:space="preserve">https://human.libretexts.org/Courses/Saint_Mary's_College_(Notre_Dame_IN)/Humanistic_Studies/Supplemental_Modules/Herodotus%3A_Racist_or_Ethnographer%3F</w:t>
      </w:r>
    </w:p>
  </w:comment>
  <w:comment w:id="7" w:author="Lucio Pereira Neves" w:date="2024-05-24T22:07:00Z" w:initials="LPN">
    <w:p w14:paraId="0000000B" w14:textId="0000000B">
      <w:pPr>
        <w:spacing w:line="240" w:after="0" w:lineRule="auto" w:before="0"/>
        <w:ind w:firstLine="0" w:left="0" w:right="0"/>
        <w:jc w:val="left"/>
      </w:pPr>
      <w:r>
        <w:rPr>
          <w:rFonts w:eastAsia="Arial" w:ascii="Arial" w:hAnsi="Arial" w:cs="Arial"/>
          <w:sz w:val="22"/>
        </w:rPr>
        <w:t xml:space="preserve">Insira a referência:</w:t>
      </w:r>
    </w:p>
    <w:p w14:paraId="0000000C" w14:textId="0000000C">
      <w:pPr>
        <w:spacing w:line="240" w:after="0" w:lineRule="auto" w:before="0"/>
        <w:ind w:firstLine="0" w:left="0" w:right="0"/>
        <w:jc w:val="left"/>
      </w:pPr>
      <w:r>
        <w:rPr>
          <w:rFonts w:eastAsia="Arial" w:ascii="Arial" w:hAnsi="Arial" w:cs="Arial"/>
          <w:sz w:val="22"/>
        </w:rPr>
        <w:t xml:space="preserve"/>
      </w:r>
    </w:p>
    <w:p w14:paraId="0000000D" w14:textId="0000000D">
      <w:pPr>
        <w:spacing w:line="240" w:after="0" w:lineRule="auto" w:before="0"/>
        <w:ind w:firstLine="0" w:left="0" w:right="0"/>
        <w:jc w:val="left"/>
      </w:pPr>
      <w:r>
        <w:rPr>
          <w:rFonts w:eastAsia="Arial" w:ascii="Arial" w:hAnsi="Arial" w:cs="Arial"/>
          <w:sz w:val="22"/>
        </w:rPr>
        <w:t xml:space="preserve">Kaplan, R. (2000). The Nothing That Is: A Natural History of Zero. Oxford University Press.</w:t>
      </w:r>
    </w:p>
  </w:comment>
  <w:comment w:id="6" w:author="Lucio Pereira Neves" w:date="2024-05-25T21:01:00Z" w:initials="LPN">
    <w:p w14:paraId="0000000E" w14:textId="0000000E">
      <w:pPr>
        <w:spacing w:line="240" w:after="0" w:lineRule="auto" w:before="0"/>
        <w:ind w:firstLine="0" w:left="0" w:right="0"/>
        <w:jc w:val="left"/>
      </w:pPr>
      <w:r>
        <w:rPr>
          <w:rFonts w:eastAsia="Arial" w:ascii="Arial" w:hAnsi="Arial" w:cs="Arial"/>
          <w:sz w:val="22"/>
        </w:rPr>
        <w:t xml:space="preserve">Aqui voce poderia discutor como os egípsios realizavam somas ☺️</w:t>
      </w:r>
    </w:p>
    <w:p w14:paraId="0000000F" w14:textId="0000000F">
      <w:pPr>
        <w:spacing w:line="240" w:after="0" w:lineRule="auto" w:before="0"/>
        <w:ind w:firstLine="0" w:left="0" w:right="0"/>
        <w:jc w:val="left"/>
      </w:pPr>
      <w:r>
        <w:rPr>
          <w:rFonts w:eastAsia="Arial" w:ascii="Arial" w:hAnsi="Arial" w:cs="Arial"/>
          <w:sz w:val="22"/>
        </w:rPr>
        <w:t xml:space="preserve">Remonta a mesma maneira de trabalhar com binários!!</w:t>
      </w:r>
    </w:p>
  </w:comment>
  <w:comment w:id="5" w:author="Lucio Pereira Neves" w:date="2024-05-24T21:58:00Z" w:initials="LPN">
    <w:p w14:paraId="00000010" w14:textId="00000010">
      <w:pPr>
        <w:spacing w:line="240" w:after="0" w:lineRule="auto" w:before="0"/>
        <w:ind w:firstLine="0" w:left="0" w:right="0"/>
        <w:jc w:val="left"/>
      </w:pPr>
      <w:r>
        <w:rPr>
          <w:rFonts w:eastAsia="Arial" w:ascii="Arial" w:hAnsi="Arial" w:cs="Arial"/>
          <w:sz w:val="22"/>
        </w:rPr>
        <w:t xml:space="preserve">Referência</w:t>
      </w:r>
    </w:p>
  </w:comment>
  <w:comment w:id="3" w:author="Lucio Pereira Neves" w:date="2024-05-24T21:55:00Z" w:initials="LPN">
    <w:p w14:paraId="00000011" w14:textId="00000011">
      <w:pPr>
        <w:spacing w:line="240" w:after="0" w:lineRule="auto" w:before="0"/>
        <w:ind w:firstLine="0" w:left="0" w:right="0"/>
        <w:jc w:val="left"/>
      </w:pPr>
      <w:r>
        <w:rPr>
          <w:rFonts w:eastAsia="Arial" w:ascii="Arial" w:hAnsi="Arial" w:cs="Arial"/>
          <w:sz w:val="22"/>
        </w:rPr>
        <w:t xml:space="preserve">referencia</w:t>
      </w:r>
    </w:p>
  </w:comment>
  <w:comment w:id="4" w:author="Lucio Pereira Neves" w:date="2024-05-24T21:56:00Z" w:initials="LPN">
    <w:p w14:paraId="00000012" w14:textId="00000012">
      <w:pPr>
        <w:spacing w:line="240" w:after="0" w:lineRule="auto" w:before="0"/>
        <w:ind w:firstLine="0" w:left="0" w:right="0"/>
        <w:jc w:val="left"/>
      </w:pPr>
      <w:r>
        <w:rPr>
          <w:rFonts w:eastAsia="Arial" w:ascii="Arial" w:hAnsi="Arial" w:cs="Arial"/>
          <w:sz w:val="22"/>
        </w:rPr>
        <w:t xml:space="preserve">Gödel, K. (1931). Über formal unentscheidbare Sätze der Principia Mathematica und verwandter Systeme I. Monatshefte für Mathematik und Physik, 38, 173-198. </w:t>
      </w:r>
    </w:p>
  </w:comment>
  <w:comment w:id="2" w:author="Lucio Pereira Neves" w:date="2024-05-24T20:54:00Z" w:initials="LPN">
    <w:p w14:paraId="00000013" w14:textId="00000013">
      <w:pPr>
        <w:spacing w:line="240" w:after="0" w:lineRule="auto" w:before="0"/>
        <w:ind w:firstLine="0" w:left="0" w:right="0"/>
        <w:jc w:val="left"/>
      </w:pPr>
      <w:r>
        <w:rPr>
          <w:rFonts w:eastAsia="Arial" w:ascii="Arial" w:hAnsi="Arial" w:cs="Arial"/>
          <w:sz w:val="22"/>
        </w:rPr>
        <w:t xml:space="preserve">Referência?</w:t>
      </w:r>
    </w:p>
  </w:comment>
  <w:comment w:id="1" w:author="me15degrees" w:date="2024-05-24T20:21:00Z" w:initials="m">
    <w:p w14:paraId="00000014" w14:textId="00000014">
      <w:pPr>
        <w:spacing w:line="240" w:after="0" w:lineRule="auto" w:before="0"/>
        <w:ind w:firstLine="0" w:left="0" w:right="0"/>
        <w:jc w:val="left"/>
      </w:pPr>
      <w:r>
        <w:rPr>
          <w:rFonts w:eastAsia="Arial" w:ascii="Arial" w:hAnsi="Arial" w:cs="Arial"/>
          <w:sz w:val="22"/>
        </w:rPr>
        <w:t xml:space="preserve">referência</w:t>
      </w:r>
    </w:p>
  </w:comment>
  <w:comment w:id="0" w:author="Lucio Pereira Neves" w:date="2024-05-24T21:59:00Z" w:initials="LPN">
    <w:p w14:paraId="00000015" w14:textId="00000015">
      <w:pPr>
        <w:spacing w:line="240" w:after="0" w:lineRule="auto" w:before="0"/>
        <w:ind w:firstLine="0" w:left="0" w:right="0"/>
        <w:jc w:val="left"/>
      </w:pPr>
      <w:r>
        <w:rPr>
          <w:rFonts w:eastAsia="Arial" w:ascii="Arial" w:hAnsi="Arial" w:cs="Arial"/>
          <w:sz w:val="22"/>
        </w:rPr>
        <w:t xml:space="preserve">Não sei bem onde colocar esta frase … na verdade, algumas referencias não serão da SophiA ….</w:t>
      </w:r>
    </w:p>
  </w:comment>
</w:comments>
</file>

<file path=word/commentsDocument.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Lucio Pereira Neves" w:date="2024-05-24T21:05:00Z" w:initials="LP">
    <w:p w14:paraId="00000001" w14:textId="00000001">
      <w:pPr>
        <w:spacing w:line="240" w:after="0" w:lineRule="auto" w:before="0"/>
        <w:ind w:firstLine="0" w:left="0" w:right="0"/>
        <w:jc w:val="left"/>
      </w:pPr>
      <w:r>
        <w:rPr>
          <w:rFonts w:eastAsia="Arial" w:ascii="Arial" w:hAnsi="Arial" w:cs="Arial"/>
          <w:sz w:val="22"/>
        </w:rPr>
        <w:t xml:space="preserve">A imagem deve estar em português</w:t>
      </w:r>
    </w:p>
  </w:comment>
  <w:comment w:id="1" w:author="Lucio Pereira Neves" w:date="2024-05-24T20:42:00Z" w:initials="LP">
    <w:p w14:paraId="00000002" w14:textId="00000002">
      <w:pPr>
        <w:spacing w:line="240" w:after="0" w:lineRule="auto" w:before="0"/>
        <w:ind w:firstLine="0" w:left="0" w:right="0"/>
        <w:jc w:val="left"/>
      </w:pPr>
      <w:r>
        <w:rPr>
          <w:rFonts w:eastAsia="Arial" w:ascii="Arial" w:hAnsi="Arial" w:cs="Arial"/>
          <w:sz w:val="22"/>
        </w:rPr>
        <w:t xml:space="preserve">A figura está excelente, mas not que as chaves estão um pouco deslocadas.</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00000001" w15:done="0"/>
  <w15:commentEx w15:paraId="00000002" w15:done="1"/>
  <w15:commentEx w15:paraId="00000004" w15:done="1"/>
  <w15:commentEx w15:paraId="00000005" w15:done="1"/>
  <w15:commentEx w15:paraId="00000006" w15:done="1"/>
  <w15:commentEx w15:paraId="00000007" w15:done="1"/>
  <w15:commentEx w15:paraId="0000000A" w15:paraIdParent="00000007" w15:done="0"/>
  <w15:commentEx w15:paraId="0000000D" w15:done="1"/>
  <w15:commentEx w15:paraId="0000000F" w15:done="1"/>
  <w15:commentEx w15:paraId="00000010" w15:done="1"/>
  <w15:commentEx w15:paraId="00000011" w15:done="1"/>
  <w15:commentEx w15:paraId="00000012" w15:paraIdParent="00000011" w15:done="0"/>
  <w15:commentEx w15:paraId="00000013" w15:done="1"/>
  <w15:commentEx w15:paraId="00000014" w15:done="1"/>
  <w15:commentEx w15:paraId="00000015" w15:done="1"/>
</w15:commentsEx>
</file>

<file path=word/commentsExtendedDocument.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00000001" w15:done="0"/>
  <w15:commentEx w15:paraId="0000000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63E06E56" w16cex:dateUtc="2024-07-23T00:58:30Z"/>
  <w16cex:commentExtensible w16cex:durableId="2648C8A1" w16cex:dateUtc="2024-05-26T00:00:00Z"/>
  <w16cex:commentExtensible w16cex:durableId="1DE5CB35" w16cex:dateUtc="2024-05-25T02:01:00Z"/>
  <w16cex:commentExtensible w16cex:durableId="5296526F" w16cex:dateUtc="2024-05-25T20:20:00Z"/>
  <w16cex:commentExtensible w16cex:durableId="2B9FE3AF" w16cex:dateUtc="2024-05-25T20:19:00Z"/>
  <w16cex:commentExtensible w16cex:durableId="31F4795B" w16cex:dateUtc="2024-05-25T01:14:00Z"/>
  <w16cex:commentExtensible w16cex:durableId="7196363E" w16cex:dateUtc="2024-05-25T01:15:00Z"/>
  <w16cex:commentExtensible w16cex:durableId="2BE45742" w16cex:dateUtc="2024-05-25T01:07:00Z"/>
  <w16cex:commentExtensible w16cex:durableId="31ACC4E9" w16cex:dateUtc="2024-05-26T00:01:00Z"/>
  <w16cex:commentExtensible w16cex:durableId="59C7C10B" w16cex:dateUtc="2024-05-25T00:58:00Z"/>
  <w16cex:commentExtensible w16cex:durableId="3415B844" w16cex:dateUtc="2024-05-25T00:55:00Z"/>
  <w16cex:commentExtensible w16cex:durableId="2FC16ADB" w16cex:dateUtc="2024-05-25T00:56:00Z"/>
  <w16cex:commentExtensible w16cex:durableId="1341A9FD" w16cex:dateUtc="2024-05-24T23:54:00Z"/>
  <w16cex:commentExtensible w16cex:durableId="778BB976" w16cex:dateUtc="2024-05-24T23:21:00Z"/>
  <w16cex:commentExtensible w16cex:durableId="68768A1A" w16cex:dateUtc="2024-05-25T00:59:00Z"/>
</w16cex:commentsExtensible>
</file>

<file path=word/commentsExtensibleDocument.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3ED95807" w16cex:dateUtc="2024-05-25T00:05:00Z"/>
  <w16cex:commentExtensible w16cex:durableId="73C38337" w16cex:dateUtc="2024-05-24T23:42:00Z"/>
</w16cex:commentsExtensible>
</file>

<file path=word/commentsIds.xml><?xml version="1.0" encoding="utf-8"?>
<w16cid:commentsIds xmlns:mc="http://schemas.openxmlformats.org/markup-compatibility/2006" xmlns:w16cid="http://schemas.microsoft.com/office/word/2016/wordml/cid" mc:Ignorable="w16cid">
  <w16cid:commentId w16cid:paraId="00000001" w16cid:durableId="63E06E56"/>
  <w16cid:commentId w16cid:paraId="00000002" w16cid:durableId="2648C8A1"/>
  <w16cid:commentId w16cid:paraId="00000004" w16cid:durableId="1DE5CB35"/>
  <w16cid:commentId w16cid:paraId="00000005" w16cid:durableId="5296526F"/>
  <w16cid:commentId w16cid:paraId="00000006" w16cid:durableId="2B9FE3AF"/>
  <w16cid:commentId w16cid:paraId="00000007" w16cid:durableId="31F4795B"/>
  <w16cid:commentId w16cid:paraId="0000000A" w16cid:durableId="7196363E"/>
  <w16cid:commentId w16cid:paraId="0000000D" w16cid:durableId="2BE45742"/>
  <w16cid:commentId w16cid:paraId="0000000F" w16cid:durableId="31ACC4E9"/>
  <w16cid:commentId w16cid:paraId="00000010" w16cid:durableId="59C7C10B"/>
  <w16cid:commentId w16cid:paraId="00000011" w16cid:durableId="3415B844"/>
  <w16cid:commentId w16cid:paraId="00000012" w16cid:durableId="2FC16ADB"/>
  <w16cid:commentId w16cid:paraId="00000013" w16cid:durableId="1341A9FD"/>
  <w16cid:commentId w16cid:paraId="00000014" w16cid:durableId="778BB976"/>
  <w16cid:commentId w16cid:paraId="00000015" w16cid:durableId="68768A1A"/>
</w16cid:commentsIds>
</file>

<file path=word/commentsIdsDocument.xml><?xml version="1.0" encoding="utf-8"?>
<w16cid:commentsIds xmlns:mc="http://schemas.openxmlformats.org/markup-compatibility/2006" xmlns:w16cid="http://schemas.microsoft.com/office/word/2016/wordml/cid" mc:Ignorable="w16cid">
  <w16cid:commentId w16cid:paraId="00000001" w16cid:durableId="3ED95807"/>
  <w16cid:commentId w16cid:paraId="00000002" w16cid:durableId="73C38337"/>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endnote w:type="separator" w:id="-1">
    <w:p>
      <w:pPr>
        <w:pBdr/>
        <w:spacing w:after="0" w:line="240" w:lineRule="auto"/>
        <w:ind/>
        <w:rPr/>
      </w:pPr>
      <w:r>
        <w:separator/>
      </w:r>
      <w:r/>
    </w:p>
  </w:endnote>
  <w:endnote w:type="continuationSeparator" w:id="0">
    <w:p>
      <w:pPr>
        <w:pBdr/>
        <w:spacing w:after="0" w:line="240" w:lineRule="auto"/>
        <w:ind/>
        <w:rPr/>
      </w:pPr>
      <w:r>
        <w:continuationSeparator/>
      </w: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3270 Nerd Font Propo">
    <w:panose1 w:val="02000509000000000000"/>
  </w:font>
  <w:font w:name="Symbol">
    <w:panose1 w:val="05010000000000000000"/>
  </w:font>
  <w:font w:name="Times New Roman">
    <w:panose1 w:val="02020603050405020304"/>
  </w:font>
  <w:font w:name="Arial">
    <w:panose1 w:val="020B0604020202020204"/>
  </w:font>
  <w:font w:name="Calibri">
    <w:panose1 w:val="020F0502020204030204"/>
  </w:font>
  <w:font w:name="Cambria">
    <w:panose1 w:val="02040503050406030204"/>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924"/>
      <w:pBdr/>
      <w:spacing/>
      <w:ind/>
      <w:jc w:val="right"/>
      <w:rPr>
        <w:rFonts w:ascii="Times New Roman" w:hAnsi="Times New Roman" w:cs="Times New Roman"/>
      </w:rPr>
    </w:pPr>
    <w:r>
      <w:fldChar w:fldCharType="begin"/>
    </w:r>
    <w:r>
      <w:instrText xml:space="preserve">PAGE \* MERGEFORMAT</w:instrText>
    </w:r>
    <w:r>
      <w:fldChar w:fldCharType="separate"/>
    </w:r>
    <w:r>
      <w:rPr>
        <w:rFonts w:ascii="Times New Roman" w:hAnsi="Times New Roman" w:eastAsia="Times New Roman" w:cs="Times New Roman"/>
      </w:rPr>
      <w:t xml:space="preserve">1</w:t>
    </w:r>
    <w:r>
      <w:rPr>
        <w:rFonts w:ascii="Times New Roman" w:hAnsi="Times New Roman" w:eastAsia="Times New Roman" w:cs="Times New Roman"/>
      </w:rPr>
      <w:fldChar w:fldCharType="end"/>
    </w:r>
    <w:r>
      <w:rPr>
        <w:rFonts w:ascii="Times New Roman" w:hAnsi="Times New Roman" w:cs="Times New Roman"/>
      </w:rPr>
    </w:r>
    <w:r>
      <w:rPr>
        <w:rFonts w:ascii="Times New Roman" w:hAnsi="Times New Roman" w:cs="Times New Roman"/>
      </w:rPr>
    </w:r>
  </w:p>
  <w:p>
    <w:pPr>
      <w:pStyle w:val="924"/>
      <w:pBdr/>
      <w:spacing/>
      <w:ind/>
      <w:rPr/>
    </w:pPr>
    <w:r/>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footnote w:type="separator" w:id="-1">
    <w:p>
      <w:pPr>
        <w:pBdr/>
        <w:spacing w:after="0" w:line="240" w:lineRule="auto"/>
        <w:ind/>
        <w:rPr/>
      </w:pPr>
      <w:r>
        <w:separator/>
      </w:r>
      <w:r/>
    </w:p>
  </w:footnote>
  <w:footnote w:type="continuationSeparator" w:id="0">
    <w:p>
      <w:pPr>
        <w:pBdr/>
        <w:spacing w:after="0" w:line="240" w:lineRule="auto"/>
        <w:ind/>
        <w:rPr/>
      </w:pPr>
      <w:r>
        <w:continuationSeparator/>
      </w:r>
      <w:r/>
    </w:p>
  </w:footnote>
  <w:footnote w:id="2">
    <w:p>
      <w:pPr>
        <w:pStyle w:val="1055"/>
        <w:pBdr/>
        <w:spacing/>
        <w:ind/>
        <w:jc w:val="both"/>
        <w:rPr>
          <w:rFonts w:ascii="Times New Roman" w:hAnsi="Times New Roman" w:cs="Times New Roman"/>
          <w:sz w:val="20"/>
          <w:szCs w:val="24"/>
          <w:lang w:val="pt-BR"/>
        </w:rPr>
      </w:pPr>
      <w:r>
        <w:rPr>
          <w:rStyle w:val="1057"/>
          <w:rFonts w:ascii="Times New Roman" w:hAnsi="Times New Roman" w:eastAsia="Times New Roman" w:cs="Times New Roman"/>
          <w:sz w:val="20"/>
          <w:szCs w:val="24"/>
        </w:rPr>
        <w:footnoteRef/>
      </w:r>
      <w:r>
        <w:rPr>
          <w:rFonts w:ascii="Times New Roman" w:hAnsi="Times New Roman" w:eastAsia="Times New Roman" w:cs="Times New Roman"/>
          <w:sz w:val="20"/>
          <w:szCs w:val="24"/>
          <w:lang w:val="pt-BR"/>
        </w:rPr>
        <w:t xml:space="preserve"> Arquitetura de computadores refere-se ao design e organização dos componentes fundamentais de um sistema de computação, incluindo a maneira como interagem e são gerenciados para executar tarefas específicas, abrangendo aspectos de hardware e software</w:t>
      </w:r>
      <w:r>
        <w:rPr>
          <w:rFonts w:ascii="Times New Roman" w:hAnsi="Times New Roman" w:eastAsia="Times New Roman" w:cs="Times New Roman"/>
          <w:sz w:val="20"/>
          <w:szCs w:val="24"/>
          <w:lang w:val="pt-BR"/>
        </w:rPr>
        <w:t xml:space="preserve"> (</w:t>
      </w:r>
      <w:r>
        <w:rPr>
          <w:rFonts w:ascii="Times New Roman" w:hAnsi="Times New Roman" w:eastAsia="Times New Roman" w:cs="Times New Roman"/>
          <w:sz w:val="20"/>
          <w:szCs w:val="24"/>
          <w:lang w:val="pt-BR"/>
        </w:rPr>
        <w:t xml:space="preserve">Flynn, 2006).</w:t>
      </w:r>
      <w:r>
        <w:rPr>
          <w:rFonts w:ascii="Times New Roman" w:hAnsi="Times New Roman" w:cs="Times New Roman"/>
          <w:sz w:val="20"/>
          <w:szCs w:val="24"/>
          <w:lang w:val="pt-BR"/>
        </w:rPr>
      </w:r>
      <w:r>
        <w:rPr>
          <w:rFonts w:ascii="Times New Roman" w:hAnsi="Times New Roman" w:cs="Times New Roman"/>
          <w:sz w:val="20"/>
          <w:szCs w:val="24"/>
          <w:lang w:val="pt-BR"/>
        </w:rPr>
      </w:r>
    </w:p>
  </w:footnote>
  <w:footnote w:id="3">
    <w:p>
      <w:pPr>
        <w:pStyle w:val="1055"/>
        <w:pBdr/>
        <w:spacing/>
        <w:ind/>
        <w:rPr>
          <w:rFonts w:ascii="Times New Roman" w:hAnsi="Times New Roman" w:eastAsia="Times New Roman" w:cs="Times New Roman"/>
          <w:sz w:val="20"/>
          <w:szCs w:val="20"/>
          <w:highlight w:val="none"/>
        </w:rPr>
      </w:pPr>
      <w:r>
        <w:rPr>
          <w:rStyle w:val="1057"/>
          <w:rFonts w:ascii="Times New Roman" w:hAnsi="Times New Roman" w:eastAsia="Times New Roman" w:cs="Times New Roman"/>
          <w:sz w:val="20"/>
          <w:szCs w:val="24"/>
        </w:rPr>
        <w:footnoteRef/>
      </w:r>
      <w:r>
        <w:rPr>
          <w:rFonts w:ascii="Times New Roman" w:hAnsi="Times New Roman" w:eastAsia="Times New Roman" w:cs="Times New Roman"/>
          <w:sz w:val="20"/>
          <w:szCs w:val="24"/>
        </w:rPr>
        <w:t xml:space="preserve"> Acesse o v</w:t>
      </w:r>
      <w:r>
        <w:rPr>
          <w:rFonts w:ascii="Times New Roman" w:hAnsi="Times New Roman" w:eastAsia="Times New Roman" w:cs="Times New Roman"/>
          <w:sz w:val="20"/>
          <w:szCs w:val="24"/>
        </w:rPr>
        <w:t xml:space="preserve">ídeo no Youtube para aprender mais sobre esse sistema de contagem e suas aplicaç</w:t>
      </w:r>
      <w:r>
        <w:rPr>
          <w:rFonts w:ascii="Times New Roman" w:hAnsi="Times New Roman" w:eastAsia="Times New Roman" w:cs="Times New Roman"/>
          <w:sz w:val="20"/>
          <w:szCs w:val="24"/>
        </w:rPr>
        <w:t xml:space="preserve">ões na computaç</w:t>
      </w:r>
      <w:r>
        <w:rPr>
          <w:rFonts w:ascii="Times New Roman" w:hAnsi="Times New Roman" w:eastAsia="Times New Roman" w:cs="Times New Roman"/>
          <w:sz w:val="20"/>
          <w:szCs w:val="24"/>
        </w:rPr>
        <w:t xml:space="preserve">ão: </w:t>
      </w:r>
      <w:r>
        <w:rPr>
          <w:rFonts w:ascii="Times New Roman" w:hAnsi="Times New Roman" w:eastAsia="Times New Roman" w:cs="Times New Roman"/>
          <w:sz w:val="20"/>
          <w:szCs w:val="24"/>
        </w:rPr>
      </w:r>
      <w:hyperlink r:id="rId1" w:tooltip="https://www.youtube.com/watch?v=XiZ0pdgN0wA&amp;t=618s&amp;ab_channel=me15degrees" w:history="1">
        <w:r>
          <w:rPr>
            <w:rStyle w:val="1054"/>
            <w:rFonts w:ascii="Times New Roman" w:hAnsi="Times New Roman" w:eastAsia="Times New Roman" w:cs="Times New Roman"/>
            <w:sz w:val="20"/>
            <w:szCs w:val="24"/>
          </w:rPr>
          <w:t xml:space="preserve">https://www.youtube.com/watch?v=XiZ0pdgN0wA&amp;t=618s&amp;ab_channel=me15degrees</w:t>
        </w:r>
        <w:r>
          <w:rPr>
            <w:rStyle w:val="1054"/>
            <w:rFonts w:ascii="Times New Roman" w:hAnsi="Times New Roman" w:eastAsia="Times New Roman" w:cs="Times New Roman"/>
            <w:sz w:val="20"/>
            <w:szCs w:val="24"/>
          </w:rPr>
        </w:r>
        <w:r>
          <w:rPr>
            <w:rStyle w:val="1054"/>
            <w:rFonts w:ascii="Times New Roman" w:hAnsi="Times New Roman" w:eastAsia="Times New Roman" w:cs="Times New Roman"/>
            <w:sz w:val="20"/>
            <w:szCs w:val="24"/>
          </w:rPr>
        </w:r>
        <w:r>
          <w:rPr>
            <w:rStyle w:val="1054"/>
            <w:rFonts w:ascii="Times New Roman" w:hAnsi="Times New Roman" w:eastAsia="Times New Roman" w:cs="Times New Roman"/>
            <w:sz w:val="20"/>
            <w:szCs w:val="24"/>
          </w:rPr>
        </w:r>
      </w:hyperlink>
      <w:r>
        <w:rPr>
          <w:rFonts w:ascii="Times New Roman" w:hAnsi="Times New Roman" w:eastAsia="Times New Roman" w:cs="Times New Roman"/>
          <w:sz w:val="20"/>
          <w:szCs w:val="20"/>
          <w:highlight w:val="none"/>
        </w:rPr>
      </w:r>
      <w:r>
        <w:rPr>
          <w:rFonts w:ascii="Times New Roman" w:hAnsi="Times New Roman" w:eastAsia="Times New Roman" w:cs="Times New Roman"/>
          <w:sz w:val="20"/>
          <w:szCs w:val="20"/>
          <w:highlight w:val="none"/>
        </w:rPr>
      </w:r>
    </w:p>
    <w:p>
      <w:pPr>
        <w:pStyle w:val="1055"/>
        <w:pBdr/>
        <w:spacing/>
        <w:ind/>
        <w:rPr>
          <w:rFonts w:ascii="Times New Roman" w:hAnsi="Times New Roman" w:cs="Times New Roman"/>
          <w:sz w:val="20"/>
          <w:szCs w:val="20"/>
        </w:rPr>
      </w:pPr>
      <w:r>
        <w:rPr>
          <w:rFonts w:ascii="Times New Roman" w:hAnsi="Times New Roman" w:eastAsia="Times New Roman" w:cs="Times New Roman"/>
          <w:sz w:val="20"/>
          <w:szCs w:val="24"/>
          <w:highlight w:val="none"/>
        </w:rPr>
      </w:r>
      <w:r>
        <w:rPr>
          <w:rFonts w:ascii="Times New Roman" w:hAnsi="Times New Roman" w:cs="Times New Roman"/>
          <w:sz w:val="20"/>
          <w:szCs w:val="20"/>
        </w:rPr>
      </w:r>
      <w:r>
        <w:rPr>
          <w:rFonts w:ascii="Times New Roman" w:hAnsi="Times New Roman" w:cs="Times New Roman"/>
          <w:sz w:val="20"/>
          <w:szCs w:val="20"/>
        </w:rPr>
      </w:r>
    </w:p>
  </w:footnote>
  <w:footnote w:id="4">
    <w:p>
      <w:pPr>
        <w:pStyle w:val="1055"/>
        <w:pBdr/>
        <w:spacing/>
        <w:ind/>
        <w:rPr>
          <w:rFonts w:ascii="Times New Roman" w:hAnsi="Times New Roman" w:cs="Times New Roman"/>
          <w:sz w:val="20"/>
          <w:szCs w:val="20"/>
        </w:rPr>
      </w:pPr>
      <w:r>
        <w:rPr>
          <w:rStyle w:val="1057"/>
          <w:rFonts w:ascii="Times New Roman" w:hAnsi="Times New Roman" w:eastAsia="Times New Roman" w:cs="Times New Roman"/>
          <w:sz w:val="20"/>
          <w:szCs w:val="20"/>
        </w:rPr>
        <w:footnoteRef/>
      </w:r>
      <w:r>
        <w:rPr>
          <w:rFonts w:ascii="Times New Roman" w:hAnsi="Times New Roman" w:eastAsia="Times New Roman" w:cs="Times New Roman"/>
          <w:sz w:val="20"/>
          <w:szCs w:val="20"/>
        </w:rPr>
        <w:t xml:space="preserve"> </w:t>
      </w:r>
      <w:r>
        <w:rPr>
          <w:rFonts w:ascii="Times New Roman" w:hAnsi="Times New Roman" w:eastAsia="Times New Roman" w:cs="Times New Roman"/>
          <w:sz w:val="20"/>
          <w:szCs w:val="20"/>
          <w:lang w:val="pt-BR"/>
        </w:rPr>
        <w:t xml:space="preserve"> </w:t>
      </w:r>
      <w:r>
        <w:rPr>
          <w:rFonts w:ascii="Times New Roman" w:hAnsi="Times New Roman" w:eastAsia="Times New Roman" w:cs="Times New Roman"/>
          <w:b w:val="0"/>
          <w:bCs w:val="0"/>
          <w:sz w:val="20"/>
          <w:szCs w:val="20"/>
          <w:highlight w:val="none"/>
        </w:rPr>
        <w:t xml:space="preserve">O texto transcrito do ingl</w:t>
      </w:r>
      <w:r>
        <w:rPr>
          <w:rFonts w:ascii="Times New Roman" w:hAnsi="Times New Roman" w:eastAsia="Times New Roman" w:cs="Times New Roman"/>
          <w:b w:val="0"/>
          <w:bCs w:val="0"/>
          <w:sz w:val="20"/>
          <w:szCs w:val="20"/>
          <w:highlight w:val="none"/>
        </w:rPr>
        <w:t xml:space="preserve">ês</w:t>
      </w:r>
      <w:r>
        <w:rPr>
          <w:rFonts w:ascii="Times New Roman" w:hAnsi="Times New Roman" w:eastAsia="Times New Roman" w:cs="Times New Roman"/>
          <w:b w:val="0"/>
          <w:bCs w:val="0"/>
          <w:sz w:val="20"/>
          <w:szCs w:val="20"/>
          <w:highlight w:val="none"/>
        </w:rPr>
        <w:t xml:space="preserve"> est</w:t>
      </w:r>
      <w:r>
        <w:rPr>
          <w:rFonts w:ascii="Times New Roman" w:hAnsi="Times New Roman" w:eastAsia="Times New Roman" w:cs="Times New Roman"/>
          <w:b w:val="0"/>
          <w:bCs w:val="0"/>
          <w:sz w:val="20"/>
          <w:szCs w:val="20"/>
          <w:highlight w:val="none"/>
        </w:rPr>
        <w:t xml:space="preserve">á</w:t>
      </w:r>
      <w:r>
        <w:rPr>
          <w:rFonts w:ascii="Times New Roman" w:hAnsi="Times New Roman" w:eastAsia="Times New Roman" w:cs="Times New Roman"/>
          <w:b w:val="0"/>
          <w:bCs w:val="0"/>
          <w:sz w:val="20"/>
          <w:szCs w:val="20"/>
          <w:highlight w:val="none"/>
        </w:rPr>
        <w:t xml:space="preserve"> dispon</w:t>
      </w:r>
      <w:r>
        <w:rPr>
          <w:rFonts w:ascii="Times New Roman" w:hAnsi="Times New Roman" w:eastAsia="Times New Roman" w:cs="Times New Roman"/>
          <w:b w:val="0"/>
          <w:bCs w:val="0"/>
          <w:sz w:val="20"/>
          <w:szCs w:val="20"/>
          <w:highlight w:val="none"/>
        </w:rPr>
        <w:t xml:space="preserve">ível para leitura em: </w:t>
      </w:r>
      <w:r>
        <w:rPr>
          <w:rFonts w:ascii="Times New Roman" w:hAnsi="Times New Roman" w:eastAsia="Times New Roman" w:cs="Times New Roman"/>
          <w:sz w:val="20"/>
          <w:szCs w:val="20"/>
        </w:rPr>
      </w:r>
      <w:hyperlink r:id="rId2" w:tooltip="https://www.fourmilab.ch/babbage/sketch.html" w:history="1">
        <w:r>
          <w:rPr>
            <w:rStyle w:val="1054"/>
            <w:rFonts w:ascii="Times New Roman" w:hAnsi="Times New Roman" w:eastAsia="Times New Roman" w:cs="Times New Roman"/>
            <w:sz w:val="20"/>
            <w:szCs w:val="20"/>
          </w:rPr>
          <w:t xml:space="preserve">https://www.fourmilab.ch/babbage/sketch.html</w:t>
        </w:r>
        <w:r>
          <w:rPr>
            <w:rStyle w:val="1054"/>
            <w:rFonts w:ascii="Times New Roman" w:hAnsi="Times New Roman" w:eastAsia="Times New Roman" w:cs="Times New Roman"/>
            <w:sz w:val="20"/>
            <w:szCs w:val="20"/>
          </w:rPr>
        </w:r>
        <w:r>
          <w:rPr>
            <w:rStyle w:val="1054"/>
            <w:rFonts w:ascii="Times New Roman" w:hAnsi="Times New Roman" w:eastAsia="Times New Roman" w:cs="Times New Roman"/>
            <w:sz w:val="20"/>
            <w:szCs w:val="20"/>
            <w:lang w:val="pt-BR"/>
          </w:rPr>
        </w:r>
        <w:r>
          <w:rPr>
            <w:rStyle w:val="1054"/>
            <w:rFonts w:ascii="Times New Roman" w:hAnsi="Times New Roman" w:eastAsia="Times New Roman" w:cs="Times New Roman"/>
            <w:b w:val="0"/>
            <w:bCs w:val="0"/>
            <w:sz w:val="20"/>
            <w:szCs w:val="20"/>
            <w:highlight w:val="none"/>
          </w:rPr>
        </w:r>
        <w:r>
          <w:rPr>
            <w:rStyle w:val="1054"/>
            <w:rFonts w:ascii="Times New Roman" w:hAnsi="Times New Roman" w:eastAsia="Times New Roman" w:cs="Times New Roman"/>
            <w:highlight w:val="none"/>
          </w:rPr>
        </w:r>
      </w:hyperlink>
      <w:r>
        <w:rPr>
          <w:rFonts w:ascii="Times New Roman" w:hAnsi="Times New Roman" w:eastAsia="Times New Roman" w:cs="Times New Roman"/>
          <w:sz w:val="20"/>
          <w:szCs w:val="20"/>
          <w:highlight w:val="none"/>
        </w:rPr>
        <w:t xml:space="preserve">.</w:t>
      </w:r>
      <w:r>
        <w:rPr>
          <w:rFonts w:ascii="Times New Roman" w:hAnsi="Times New Roman" w:eastAsia="Times New Roman" w:cs="Times New Roman"/>
          <w:sz w:val="20"/>
          <w:szCs w:val="20"/>
        </w:rPr>
      </w:r>
      <w:r>
        <w:rPr>
          <w:rFonts w:ascii="Times New Roman" w:hAnsi="Times New Roman" w:cs="Times New Roman"/>
          <w:sz w:val="20"/>
          <w:szCs w:val="20"/>
        </w:rPr>
      </w:r>
    </w:p>
  </w:footnote>
  <w:footnote w:id="5">
    <w:p>
      <w:pPr>
        <w:pStyle w:val="1055"/>
        <w:pBdr/>
        <w:spacing/>
        <w:ind/>
        <w:rPr/>
      </w:pPr>
      <w:r>
        <w:rPr>
          <w:rStyle w:val="1057"/>
          <w:rFonts w:ascii="Times New Roman" w:hAnsi="Times New Roman" w:eastAsia="Times New Roman" w:cs="Times New Roman"/>
        </w:rPr>
        <w:footnoteRef/>
      </w:r>
      <w:r>
        <w:rPr>
          <w:rFonts w:ascii="Times New Roman" w:hAnsi="Times New Roman" w:eastAsia="Times New Roman" w:cs="Times New Roman"/>
          <w:sz w:val="20"/>
          <w:szCs w:val="20"/>
          <w:lang w:val="pt-BR"/>
        </w:rPr>
        <w:t xml:space="preserve"> </w:t>
      </w:r>
      <w:r>
        <w:rPr>
          <w:rFonts w:ascii="Times New Roman" w:hAnsi="Times New Roman" w:eastAsia="Times New Roman" w:cs="Times New Roman"/>
          <w:szCs w:val="18"/>
          <w:lang w:val="pt-BR"/>
        </w:rPr>
        <w:t xml:space="preserve">A Lei de Moore proposta em 1965 </w:t>
      </w:r>
      <w:r>
        <w:rPr>
          <w:rFonts w:ascii="Times New Roman" w:hAnsi="Times New Roman" w:eastAsia="Times New Roman" w:cs="Times New Roman"/>
          <w:color w:val="000000"/>
          <w:szCs w:val="18"/>
          <w:lang w:val="pt-BR"/>
        </w:rPr>
        <w:t xml:space="preserve">afirma que o poder de processamento do computador dobra a cada dois anos. </w:t>
      </w:r>
      <w:r>
        <w:rPr>
          <w:rFonts w:ascii="Times New Roman" w:hAnsi="Times New Roman" w:eastAsia="Times New Roman" w:cs="Times New Roman"/>
          <w:color w:val="000000"/>
          <w:szCs w:val="18"/>
        </w:rPr>
        <w:t xml:space="preserve">Até</w:t>
      </w:r>
      <w:r>
        <w:rPr>
          <w:rFonts w:ascii="Times New Roman" w:hAnsi="Times New Roman" w:eastAsia="Times New Roman" w:cs="Times New Roman"/>
          <w:color w:val="000000"/>
          <w:szCs w:val="18"/>
        </w:rPr>
        <w:t xml:space="preserve"> o </w:t>
      </w:r>
      <w:r>
        <w:rPr>
          <w:rFonts w:ascii="Times New Roman" w:hAnsi="Times New Roman" w:eastAsia="Times New Roman" w:cs="Times New Roman"/>
          <w:color w:val="000000"/>
          <w:szCs w:val="18"/>
        </w:rPr>
        <w:t xml:space="preserve">momento</w:t>
      </w:r>
      <w:r>
        <w:rPr>
          <w:rFonts w:ascii="Times New Roman" w:hAnsi="Times New Roman" w:eastAsia="Times New Roman" w:cs="Times New Roman"/>
          <w:color w:val="000000"/>
          <w:szCs w:val="18"/>
        </w:rPr>
        <w:t xml:space="preserve"> </w:t>
      </w:r>
      <w:r>
        <w:rPr>
          <w:rFonts w:ascii="Times New Roman" w:hAnsi="Times New Roman" w:eastAsia="Times New Roman" w:cs="Times New Roman"/>
          <w:color w:val="000000"/>
          <w:szCs w:val="18"/>
        </w:rPr>
        <w:t xml:space="preserve">não</w:t>
      </w:r>
      <w:r>
        <w:rPr>
          <w:rFonts w:ascii="Times New Roman" w:hAnsi="Times New Roman" w:eastAsia="Times New Roman" w:cs="Times New Roman"/>
          <w:color w:val="000000"/>
          <w:szCs w:val="18"/>
        </w:rPr>
        <w:t xml:space="preserve"> </w:t>
      </w:r>
      <w:r>
        <w:rPr>
          <w:rFonts w:ascii="Times New Roman" w:hAnsi="Times New Roman" w:eastAsia="Times New Roman" w:cs="Times New Roman"/>
          <w:color w:val="000000"/>
          <w:szCs w:val="18"/>
        </w:rPr>
        <w:t xml:space="preserve">foi</w:t>
      </w:r>
      <w:r>
        <w:rPr>
          <w:rFonts w:ascii="Times New Roman" w:hAnsi="Times New Roman" w:eastAsia="Times New Roman" w:cs="Times New Roman"/>
          <w:color w:val="000000"/>
          <w:szCs w:val="18"/>
        </w:rPr>
        <w:t xml:space="preserve"> </w:t>
      </w:r>
      <w:r>
        <w:rPr>
          <w:rFonts w:ascii="Times New Roman" w:hAnsi="Times New Roman" w:eastAsia="Times New Roman" w:cs="Times New Roman"/>
          <w:color w:val="000000"/>
          <w:szCs w:val="18"/>
        </w:rPr>
        <w:t xml:space="preserve">provado</w:t>
      </w:r>
      <w:r>
        <w:rPr>
          <w:rFonts w:ascii="Times New Roman" w:hAnsi="Times New Roman" w:eastAsia="Times New Roman" w:cs="Times New Roman"/>
          <w:color w:val="000000"/>
          <w:szCs w:val="18"/>
        </w:rPr>
        <w:t xml:space="preserve"> o </w:t>
      </w:r>
      <w:r>
        <w:rPr>
          <w:rFonts w:ascii="Times New Roman" w:hAnsi="Times New Roman" w:eastAsia="Times New Roman" w:cs="Times New Roman"/>
          <w:color w:val="000000"/>
          <w:szCs w:val="18"/>
        </w:rPr>
        <w:t xml:space="preserve">contrário</w:t>
      </w:r>
      <w:r>
        <w:rPr>
          <w:rFonts w:ascii="Times New Roman" w:hAnsi="Times New Roman" w:eastAsia="Times New Roman" w:cs="Times New Roman"/>
          <w:color w:val="000000"/>
          <w:szCs w:val="18"/>
        </w:rPr>
        <w:t xml:space="preserve">.</w:t>
      </w:r>
      <w:r/>
    </w:p>
  </w:footnote>
  <w:footnote w:id="6">
    <w:p>
      <w:pPr>
        <w:pStyle w:val="1055"/>
        <w:pBdr/>
        <w:spacing/>
        <w:ind/>
        <w:jc w:val="both"/>
        <w:rPr>
          <w:rFonts w:ascii="Times New Roman" w:hAnsi="Times New Roman" w:cs="Times New Roman"/>
          <w:sz w:val="20"/>
          <w:szCs w:val="24"/>
        </w:rPr>
      </w:pPr>
      <w:r>
        <w:rPr>
          <w:rStyle w:val="1057"/>
          <w:rFonts w:ascii="Times New Roman" w:hAnsi="Times New Roman" w:eastAsia="Times New Roman" w:cs="Times New Roman"/>
          <w:sz w:val="20"/>
          <w:szCs w:val="24"/>
        </w:rPr>
        <w:footnoteRef/>
      </w:r>
      <w:r>
        <w:rPr>
          <w:rFonts w:ascii="Times New Roman" w:hAnsi="Times New Roman" w:eastAsia="Times New Roman" w:cs="Times New Roman"/>
          <w:sz w:val="20"/>
          <w:szCs w:val="24"/>
        </w:rPr>
        <w:t xml:space="preserve"> </w:t>
      </w:r>
      <w:r>
        <w:rPr>
          <w:rFonts w:ascii="Times New Roman" w:hAnsi="Times New Roman" w:eastAsia="Times New Roman" w:cs="Times New Roman"/>
          <w:sz w:val="20"/>
          <w:szCs w:val="24"/>
        </w:rPr>
        <w:t xml:space="preserve">A paralelização é baseada em conversões de código que aumentam a  eficiência operacional ao permitir o uso de múltiplos processadores  simultaneamente em uma máquina multiprocessadora de memória  compartilhada (IBM, 2024).</w:t>
      </w:r>
      <w:r>
        <w:rPr>
          <w:rFonts w:ascii="Times New Roman" w:hAnsi="Times New Roman" w:cs="Times New Roman"/>
          <w:sz w:val="20"/>
          <w:szCs w:val="24"/>
        </w:rPr>
      </w:r>
      <w:r>
        <w:rPr>
          <w:rFonts w:ascii="Times New Roman" w:hAnsi="Times New Roman" w:cs="Times New Roman"/>
          <w:sz w:val="20"/>
          <w:szCs w:val="24"/>
        </w:rPr>
      </w:r>
    </w:p>
  </w:footnote>
  <w:footnote w:id="7">
    <w:p>
      <w:pPr>
        <w:pStyle w:val="1055"/>
        <w:pBdr/>
        <w:spacing/>
        <w:ind/>
        <w:rPr/>
      </w:pPr>
      <w:r>
        <w:rPr>
          <w:rStyle w:val="1057"/>
        </w:rPr>
        <w:footnoteRef/>
      </w:r>
      <w:r>
        <w:rPr>
          <w:rFonts w:ascii="Times New Roman" w:hAnsi="Times New Roman" w:eastAsia="Times New Roman" w:cs="Times New Roman"/>
          <w:sz w:val="20"/>
          <w:szCs w:val="24"/>
        </w:rPr>
        <w:t xml:space="preserve"> </w:t>
      </w:r>
      <w:r>
        <w:rPr>
          <w:rFonts w:ascii="Times New Roman" w:hAnsi="Times New Roman" w:eastAsia="Times New Roman" w:cs="Times New Roman"/>
          <w:sz w:val="20"/>
          <w:szCs w:val="24"/>
        </w:rPr>
        <w:t xml:space="preserve">Copeland, B.J. (ed.), 2005, Alan Turing's Automatic Computing Engine: The Master Codebreaker's Struggle to Build the Modern Computer Oxford University Press.</w:t>
      </w:r>
      <w:r/>
    </w:p>
  </w:footnote>
  <w:footnote w:id="8">
    <w:p>
      <w:pPr>
        <w:pStyle w:val="1055"/>
        <w:pBdr/>
        <w:spacing/>
        <w:ind/>
        <w:rPr>
          <w:rFonts w:ascii="Times New Roman" w:hAnsi="Times New Roman" w:cs="Times New Roman"/>
          <w:sz w:val="20"/>
          <w:szCs w:val="24"/>
        </w:rPr>
      </w:pPr>
      <w:r>
        <w:rPr>
          <w:rStyle w:val="1057"/>
          <w:rFonts w:ascii="Times New Roman" w:hAnsi="Times New Roman" w:eastAsia="Times New Roman" w:cs="Times New Roman"/>
          <w:sz w:val="20"/>
          <w:szCs w:val="24"/>
        </w:rPr>
        <w:footnoteRef/>
      </w:r>
      <w:r>
        <w:rPr>
          <w:rFonts w:ascii="Times New Roman" w:hAnsi="Times New Roman" w:eastAsia="Times New Roman" w:cs="Times New Roman"/>
          <w:sz w:val="20"/>
          <w:szCs w:val="24"/>
        </w:rPr>
        <w:t xml:space="preserve"> No in</w:t>
      </w:r>
      <w:r>
        <w:rPr>
          <w:rFonts w:ascii="Times New Roman" w:hAnsi="Times New Roman" w:eastAsia="Times New Roman" w:cs="Times New Roman"/>
          <w:sz w:val="20"/>
          <w:szCs w:val="24"/>
        </w:rPr>
        <w:t xml:space="preserve">ício, a UNICAMP havia nomeado o projeto como “Cisne Branco”, mas a equipe desenvolvedora apelidou o computador com um nome mais humilde (UFRGS, 2024).</w:t>
      </w:r>
      <w:r>
        <w:rPr>
          <w:rFonts w:ascii="Times New Roman" w:hAnsi="Times New Roman" w:eastAsia="Times New Roman" w:cs="Times New Roman"/>
          <w:sz w:val="20"/>
          <w:szCs w:val="24"/>
        </w:rPr>
      </w:r>
      <w:r>
        <w:rPr>
          <w:rFonts w:ascii="Times New Roman" w:hAnsi="Times New Roman" w:eastAsia="Times New Roman" w:cs="Times New Roman"/>
          <w:sz w:val="20"/>
          <w:szCs w:val="24"/>
        </w:rP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922"/>
      <w:pBdr/>
      <w:spacing/>
      <w:ind/>
      <w:rPr/>
    </w:pPr>
    <w:r/>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lvl w:ilvl="0">
      <w:isLgl w:val="false"/>
      <w:lvlJc w:val="right"/>
      <w:lvlText w:val="%1."/>
      <w:numFmt w:val="decimal"/>
      <w:pPr>
        <w:pBdr/>
        <w:spacing/>
        <w:ind w:hanging="360" w:left="709"/>
      </w:pPr>
      <w:rPr>
        <w:rFonts w:ascii="Times New Roman" w:hAnsi="Times New Roman" w:eastAsia="Times New Roman" w:cs="Times New Roman"/>
        <w:color w:val="000000"/>
        <w:sz w:val="24"/>
      </w:rPr>
      <w:start w:val="1"/>
      <w:suff w:val="tab"/>
    </w:lvl>
    <w:lvl w:ilvl="1">
      <w:isLgl w:val="false"/>
      <w:lvlJc w:val="right"/>
      <w:lvlText w:val="%2."/>
      <w:numFmt w:val="decimal"/>
      <w:pPr>
        <w:pBdr/>
        <w:spacing/>
        <w:ind w:hanging="360" w:left="1429"/>
      </w:pPr>
      <w:rPr/>
      <w:start w:val="1"/>
      <w:suff w:val="tab"/>
    </w:lvl>
    <w:lvl w:ilvl="2">
      <w:isLgl w:val="false"/>
      <w:lvlJc w:val="right"/>
      <w:lvlText w:val="%3."/>
      <w:numFmt w:val="decimal"/>
      <w:pPr>
        <w:pBdr/>
        <w:spacing/>
        <w:ind w:hanging="180" w:left="2149"/>
      </w:pPr>
      <w:rPr/>
      <w:start w:val="1"/>
      <w:suff w:val="tab"/>
    </w:lvl>
    <w:lvl w:ilvl="3">
      <w:isLgl w:val="false"/>
      <w:lvlJc w:val="right"/>
      <w:lvlText w:val="%4."/>
      <w:numFmt w:val="decimal"/>
      <w:pPr>
        <w:pBdr/>
        <w:spacing/>
        <w:ind w:hanging="360" w:left="2869"/>
      </w:pPr>
      <w:rPr/>
      <w:start w:val="1"/>
      <w:suff w:val="tab"/>
    </w:lvl>
    <w:lvl w:ilvl="4">
      <w:isLgl w:val="false"/>
      <w:lvlJc w:val="right"/>
      <w:lvlText w:val="%5."/>
      <w:numFmt w:val="decimal"/>
      <w:pPr>
        <w:pBdr/>
        <w:spacing/>
        <w:ind w:hanging="360" w:left="3589"/>
      </w:pPr>
      <w:rPr/>
      <w:start w:val="1"/>
      <w:suff w:val="tab"/>
    </w:lvl>
    <w:lvl w:ilvl="5">
      <w:isLgl w:val="false"/>
      <w:lvlJc w:val="right"/>
      <w:lvlText w:val="%6."/>
      <w:numFmt w:val="decimal"/>
      <w:pPr>
        <w:pBdr/>
        <w:spacing/>
        <w:ind w:hanging="180" w:left="4309"/>
      </w:pPr>
      <w:rPr/>
      <w:start w:val="1"/>
      <w:suff w:val="tab"/>
    </w:lvl>
    <w:lvl w:ilvl="6">
      <w:isLgl w:val="false"/>
      <w:lvlJc w:val="right"/>
      <w:lvlText w:val="%7."/>
      <w:numFmt w:val="decimal"/>
      <w:pPr>
        <w:pBdr/>
        <w:spacing/>
        <w:ind w:hanging="360" w:left="5029"/>
      </w:pPr>
      <w:rPr/>
      <w:start w:val="1"/>
      <w:suff w:val="tab"/>
    </w:lvl>
    <w:lvl w:ilvl="7">
      <w:isLgl w:val="false"/>
      <w:lvlJc w:val="right"/>
      <w:lvlText w:val="%8."/>
      <w:numFmt w:val="decimal"/>
      <w:pPr>
        <w:pBdr/>
        <w:spacing/>
        <w:ind w:hanging="360" w:left="5749"/>
      </w:pPr>
      <w:rPr/>
      <w:start w:val="1"/>
      <w:suff w:val="tab"/>
    </w:lvl>
    <w:lvl w:ilvl="8">
      <w:isLgl w:val="false"/>
      <w:lvlJc w:val="right"/>
      <w:lvlText w:val="%9."/>
      <w:numFmt w:val="decimal"/>
      <w:pPr>
        <w:pBdr/>
        <w:spacing/>
        <w:ind w:hanging="180" w:left="6469"/>
      </w:pPr>
      <w:rPr/>
      <w:start w:val="1"/>
      <w:suff w:val="tab"/>
    </w:lvl>
  </w:abstractNum>
  <w:abstractNum w:abstractNumId="1">
    <w:lvl w:ilvl="0">
      <w:isLgl w:val="false"/>
      <w:lvlJc w:val="left"/>
      <w:lvlText w:val="%1."/>
      <w:numFmt w:val="decimal"/>
      <w:pPr>
        <w:pBdr/>
        <w:spacing/>
        <w:ind w:hanging="360" w:left="709"/>
      </w:pPr>
      <w:rPr/>
      <w:start w:val="1"/>
      <w:suff w:val="tab"/>
    </w:lvl>
    <w:lvl w:ilvl="1">
      <w:isLgl w:val="false"/>
      <w:lvlJc w:val="left"/>
      <w:lvlText w:val="%2."/>
      <w:numFmt w:val="lowerLetter"/>
      <w:pPr>
        <w:pBdr/>
        <w:spacing/>
        <w:ind w:hanging="360" w:left="1429"/>
      </w:pPr>
      <w:rPr/>
      <w:start w:val="1"/>
      <w:suff w:val="tab"/>
    </w:lvl>
    <w:lvl w:ilvl="2">
      <w:isLgl w:val="false"/>
      <w:lvlJc w:val="right"/>
      <w:lvlText w:val="%3."/>
      <w:numFmt w:val="lowerRoman"/>
      <w:pPr>
        <w:pBdr/>
        <w:spacing/>
        <w:ind w:hanging="180" w:left="2149"/>
      </w:pPr>
      <w:rPr/>
      <w:start w:val="1"/>
      <w:suff w:val="tab"/>
    </w:lvl>
    <w:lvl w:ilvl="3">
      <w:isLgl w:val="false"/>
      <w:lvlJc w:val="left"/>
      <w:lvlText w:val="%4."/>
      <w:numFmt w:val="decimal"/>
      <w:pPr>
        <w:pBdr/>
        <w:spacing/>
        <w:ind w:hanging="360" w:left="2869"/>
      </w:pPr>
      <w:rPr/>
      <w:start w:val="1"/>
      <w:suff w:val="tab"/>
    </w:lvl>
    <w:lvl w:ilvl="4">
      <w:isLgl w:val="false"/>
      <w:lvlJc w:val="left"/>
      <w:lvlText w:val="%5."/>
      <w:numFmt w:val="lowerLetter"/>
      <w:pPr>
        <w:pBdr/>
        <w:spacing/>
        <w:ind w:hanging="360" w:left="3589"/>
      </w:pPr>
      <w:rPr/>
      <w:start w:val="1"/>
      <w:suff w:val="tab"/>
    </w:lvl>
    <w:lvl w:ilvl="5">
      <w:isLgl w:val="false"/>
      <w:lvlJc w:val="right"/>
      <w:lvlText w:val="%6."/>
      <w:numFmt w:val="lowerRoman"/>
      <w:pPr>
        <w:pBdr/>
        <w:spacing/>
        <w:ind w:hanging="180" w:left="4309"/>
      </w:pPr>
      <w:rPr/>
      <w:start w:val="1"/>
      <w:suff w:val="tab"/>
    </w:lvl>
    <w:lvl w:ilvl="6">
      <w:isLgl w:val="false"/>
      <w:lvlJc w:val="left"/>
      <w:lvlText w:val="%7."/>
      <w:numFmt w:val="decimal"/>
      <w:pPr>
        <w:pBdr/>
        <w:spacing/>
        <w:ind w:hanging="360" w:left="5029"/>
      </w:pPr>
      <w:rPr/>
      <w:start w:val="1"/>
      <w:suff w:val="tab"/>
    </w:lvl>
    <w:lvl w:ilvl="7">
      <w:isLgl w:val="false"/>
      <w:lvlJc w:val="left"/>
      <w:lvlText w:val="%8."/>
      <w:numFmt w:val="lowerLetter"/>
      <w:pPr>
        <w:pBdr/>
        <w:spacing/>
        <w:ind w:hanging="360" w:left="5749"/>
      </w:pPr>
      <w:rPr/>
      <w:start w:val="1"/>
      <w:suff w:val="tab"/>
    </w:lvl>
    <w:lvl w:ilvl="8">
      <w:isLgl w:val="false"/>
      <w:lvlJc w:val="right"/>
      <w:lvlText w:val="%9."/>
      <w:numFmt w:val="lowerRoman"/>
      <w:pPr>
        <w:pBdr/>
        <w:spacing/>
        <w:ind w:hanging="180" w:left="6469"/>
      </w:pPr>
      <w:rPr/>
      <w:start w:val="1"/>
      <w:suff w:val="tab"/>
    </w:lvl>
  </w:abstractNum>
  <w:abstractNum w:abstractNumId="2">
    <w:lvl w:ilvl="0">
      <w:isLgl w:val="false"/>
      <w:lvlJc w:val="left"/>
      <w:lvlText w:val=""/>
      <w:numFmt w:val="bullet"/>
      <w:pPr>
        <w:pBdr/>
        <w:spacing/>
        <w:ind w:hanging="360" w:left="1080"/>
      </w:pPr>
      <w:rPr>
        <w:rFonts w:ascii="Symbol" w:hAnsi="Symbol"/>
      </w:rPr>
      <w:start w:val="1"/>
      <w:suff w:val="tab"/>
    </w:lvl>
    <w:lvl w:ilvl="1">
      <w:isLgl w:val="false"/>
      <w:lvlJc w:val="left"/>
      <w:lvlText w:val=""/>
      <w:numFmt w:val="bullet"/>
      <w:pPr>
        <w:pBdr/>
        <w:spacing/>
        <w:ind w:hanging="360" w:left="1080"/>
      </w:pPr>
      <w:rPr>
        <w:rFonts w:ascii="Symbol" w:hAnsi="Symbol"/>
      </w:rPr>
      <w:start w:val="1"/>
      <w:suff w:val="tab"/>
    </w:lvl>
    <w:lvl w:ilvl="2">
      <w:isLgl w:val="false"/>
      <w:lvlJc w:val="left"/>
      <w:lvlText w:val=""/>
      <w:numFmt w:val="bullet"/>
      <w:pPr>
        <w:pBdr/>
        <w:spacing/>
        <w:ind w:hanging="360" w:left="1080"/>
      </w:pPr>
      <w:rPr>
        <w:rFonts w:ascii="Symbol" w:hAnsi="Symbol"/>
      </w:rPr>
      <w:start w:val="1"/>
      <w:suff w:val="tab"/>
    </w:lvl>
    <w:lvl w:ilvl="3">
      <w:isLgl w:val="false"/>
      <w:lvlJc w:val="left"/>
      <w:lvlText w:val=""/>
      <w:numFmt w:val="bullet"/>
      <w:pPr>
        <w:pBdr/>
        <w:spacing/>
        <w:ind w:hanging="360" w:left="1080"/>
      </w:pPr>
      <w:rPr>
        <w:rFonts w:ascii="Symbol" w:hAnsi="Symbol"/>
      </w:rPr>
      <w:start w:val="1"/>
      <w:suff w:val="tab"/>
    </w:lvl>
    <w:lvl w:ilvl="4">
      <w:isLgl w:val="false"/>
      <w:lvlJc w:val="left"/>
      <w:lvlText w:val=""/>
      <w:numFmt w:val="bullet"/>
      <w:pPr>
        <w:pBdr/>
        <w:spacing/>
        <w:ind w:hanging="360" w:left="1080"/>
      </w:pPr>
      <w:rPr>
        <w:rFonts w:ascii="Symbol" w:hAnsi="Symbol"/>
      </w:rPr>
      <w:start w:val="1"/>
      <w:suff w:val="tab"/>
    </w:lvl>
    <w:lvl w:ilvl="5">
      <w:isLgl w:val="false"/>
      <w:lvlJc w:val="left"/>
      <w:lvlText w:val=""/>
      <w:numFmt w:val="bullet"/>
      <w:pPr>
        <w:pBdr/>
        <w:spacing/>
        <w:ind w:hanging="360" w:left="1080"/>
      </w:pPr>
      <w:rPr>
        <w:rFonts w:ascii="Symbol" w:hAnsi="Symbol"/>
      </w:rPr>
      <w:start w:val="1"/>
      <w:suff w:val="tab"/>
    </w:lvl>
    <w:lvl w:ilvl="6">
      <w:isLgl w:val="false"/>
      <w:lvlJc w:val="left"/>
      <w:lvlText w:val=""/>
      <w:numFmt w:val="bullet"/>
      <w:pPr>
        <w:pBdr/>
        <w:spacing/>
        <w:ind w:hanging="360" w:left="1080"/>
      </w:pPr>
      <w:rPr>
        <w:rFonts w:ascii="Symbol" w:hAnsi="Symbol"/>
      </w:rPr>
      <w:start w:val="1"/>
      <w:suff w:val="tab"/>
    </w:lvl>
    <w:lvl w:ilvl="7">
      <w:isLgl w:val="false"/>
      <w:lvlJc w:val="left"/>
      <w:lvlText w:val=""/>
      <w:numFmt w:val="bullet"/>
      <w:pPr>
        <w:pBdr/>
        <w:spacing/>
        <w:ind w:hanging="360" w:left="1080"/>
      </w:pPr>
      <w:rPr>
        <w:rFonts w:ascii="Symbol" w:hAnsi="Symbol"/>
      </w:rPr>
      <w:start w:val="1"/>
      <w:suff w:val="tab"/>
    </w:lvl>
    <w:lvl w:ilvl="8">
      <w:isLgl w:val="false"/>
      <w:lvlJc w:val="left"/>
      <w:lvlText w:val=""/>
      <w:numFmt w:val="bullet"/>
      <w:pPr>
        <w:pBdr/>
        <w:spacing/>
        <w:ind w:hanging="360" w:left="1080"/>
      </w:pPr>
      <w:rPr>
        <w:rFonts w:ascii="Symbol" w:hAnsi="Symbol"/>
      </w:rPr>
      <w:start w:val="1"/>
      <w:suff w:val="tab"/>
    </w:lvl>
  </w:abstractNum>
  <w:abstractNum w:abstractNumId="3">
    <w:lvl w:ilvl="0">
      <w:isLgl w:val="false"/>
      <w:lvlJc w:val="left"/>
      <w:lvlText w:val="%1."/>
      <w:numFmt w:val="decimal"/>
      <w:pPr>
        <w:pBdr/>
        <w:spacing/>
        <w:ind w:hanging="360" w:left="709"/>
      </w:pPr>
      <w:rPr/>
      <w:start w:val="1"/>
      <w:suff w:val="tab"/>
    </w:lvl>
    <w:lvl w:ilvl="1">
      <w:isLgl w:val="false"/>
      <w:lvlJc w:val="left"/>
      <w:lvlText w:val="%2."/>
      <w:numFmt w:val="lowerLetter"/>
      <w:pPr>
        <w:pBdr/>
        <w:spacing/>
        <w:ind w:hanging="360" w:left="1429"/>
      </w:pPr>
      <w:rPr/>
      <w:start w:val="1"/>
      <w:suff w:val="tab"/>
    </w:lvl>
    <w:lvl w:ilvl="2">
      <w:isLgl w:val="false"/>
      <w:lvlJc w:val="right"/>
      <w:lvlText w:val="%3."/>
      <w:numFmt w:val="lowerRoman"/>
      <w:pPr>
        <w:pBdr/>
        <w:spacing/>
        <w:ind w:hanging="180" w:left="2149"/>
      </w:pPr>
      <w:rPr/>
      <w:start w:val="1"/>
      <w:suff w:val="tab"/>
    </w:lvl>
    <w:lvl w:ilvl="3">
      <w:isLgl w:val="false"/>
      <w:lvlJc w:val="left"/>
      <w:lvlText w:val="%4."/>
      <w:numFmt w:val="decimal"/>
      <w:pPr>
        <w:pBdr/>
        <w:spacing/>
        <w:ind w:hanging="360" w:left="2869"/>
      </w:pPr>
      <w:rPr/>
      <w:start w:val="1"/>
      <w:suff w:val="tab"/>
    </w:lvl>
    <w:lvl w:ilvl="4">
      <w:isLgl w:val="false"/>
      <w:lvlJc w:val="left"/>
      <w:lvlText w:val="%5."/>
      <w:numFmt w:val="lowerLetter"/>
      <w:pPr>
        <w:pBdr/>
        <w:spacing/>
        <w:ind w:hanging="360" w:left="3589"/>
      </w:pPr>
      <w:rPr/>
      <w:start w:val="1"/>
      <w:suff w:val="tab"/>
    </w:lvl>
    <w:lvl w:ilvl="5">
      <w:isLgl w:val="false"/>
      <w:lvlJc w:val="right"/>
      <w:lvlText w:val="%6."/>
      <w:numFmt w:val="lowerRoman"/>
      <w:pPr>
        <w:pBdr/>
        <w:spacing/>
        <w:ind w:hanging="180" w:left="4309"/>
      </w:pPr>
      <w:rPr/>
      <w:start w:val="1"/>
      <w:suff w:val="tab"/>
    </w:lvl>
    <w:lvl w:ilvl="6">
      <w:isLgl w:val="false"/>
      <w:lvlJc w:val="left"/>
      <w:lvlText w:val="%7."/>
      <w:numFmt w:val="decimal"/>
      <w:pPr>
        <w:pBdr/>
        <w:spacing/>
        <w:ind w:hanging="360" w:left="5029"/>
      </w:pPr>
      <w:rPr/>
      <w:start w:val="1"/>
      <w:suff w:val="tab"/>
    </w:lvl>
    <w:lvl w:ilvl="7">
      <w:isLgl w:val="false"/>
      <w:lvlJc w:val="left"/>
      <w:lvlText w:val="%8."/>
      <w:numFmt w:val="lowerLetter"/>
      <w:pPr>
        <w:pBdr/>
        <w:spacing/>
        <w:ind w:hanging="360" w:left="5749"/>
      </w:pPr>
      <w:rPr/>
      <w:start w:val="1"/>
      <w:suff w:val="tab"/>
    </w:lvl>
    <w:lvl w:ilvl="8">
      <w:isLgl w:val="false"/>
      <w:lvlJc w:val="right"/>
      <w:lvlText w:val="%9."/>
      <w:numFmt w:val="lowerRoman"/>
      <w:pPr>
        <w:pBdr/>
        <w:spacing/>
        <w:ind w:hanging="180" w:left="6469"/>
      </w:pPr>
      <w:rPr/>
      <w:start w:val="1"/>
      <w:suff w:val="tab"/>
    </w:lvl>
  </w:abstractNum>
  <w:num w:numId="1">
    <w:abstractNumId w:val="1"/>
  </w:num>
  <w:num w:numId="2">
    <w:abstractNumId w:val="0"/>
  </w:num>
  <w:num w:numId="3">
    <w:abstractNumId w:val="2"/>
  </w:num>
  <w:num w:numId="4">
    <w:abstractNumId w:val="3"/>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e15degrees">
    <w15:presenceInfo w15:providerId="Teamlab" w15:userId="me15degrees"/>
  </w15:person>
  <w15:person w15:author="Lucio Pereira Neves">
    <w15:presenceInfo w15:providerId="Teamlab" w15:userId="S::lucio.neves@ufu.br::e635cf88-7efa-4c9c-903d-69d363104a46"/>
  </w15:person>
</w15:people>
</file>

<file path=word/peopleDocument.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Lucio Pereira Neves">
    <w15:presenceInfo w15:providerId="AD" w15:userId="S::lucio.neves@ufu.br::e635cf88-7efa-4c9c-903d-69d363104a4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true"/>
  <w:documentProtection/>
  <w:defaultTabStop w:val="708"/>
  <w:characterSpacingControl w:val="doNotCompress"/>
  <w:footnotePr>
    <w:pos w:val="pageBottom"/>
    <w:numFmt w:val="decimal"/>
    <w:numStart w:val="1"/>
    <w:numRestart w:val="continuous"/>
    <w:footnote w:id="-1"/>
    <w:footnote w:id="0"/>
  </w:footnotePr>
  <w:endnotePr>
    <w:pos w:val="docEnd"/>
    <w:numFmt w:val="lowerRoman"/>
    <w:numStart w:val="1"/>
    <w:numRestart w:val="continuous"/>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false"/>
    <m:dispDef m:val="true"/>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strokecolor="000000"/>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hint="default" w:asciiTheme="minorHAnsi" w:hAnsiTheme="minorHAnsi" w:eastAsiaTheme="minorHAnsi" w:cstheme="minorBidi"/>
        <w:sz w:val="22"/>
        <w:szCs w:val="22"/>
        <w:lang w:val="en-US" w:eastAsia="en-US" w:bidi="ar-SA"/>
      </w:rPr>
    </w:rPrDefault>
    <w:pPrDefault>
      <w:pPr>
        <w:pBdr/>
        <w:spacing w:after="200" w:afterAutospacing="0" w:before="0" w:beforeAutospacing="0" w:line="276" w:lineRule="auto"/>
        <w:ind/>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character" w:styleId="808">
    <w:name w:val="Caption Char"/>
    <w:basedOn w:val="926"/>
    <w:link w:val="924"/>
    <w:uiPriority w:val="99"/>
    <w:pPr>
      <w:pBdr/>
      <w:spacing/>
      <w:ind/>
    </w:pPr>
  </w:style>
  <w:style w:type="table" w:styleId="809">
    <w:name w:val="Table Grid Light"/>
    <w:basedOn w:val="903"/>
    <w:uiPriority w:val="59"/>
    <w:pPr>
      <w:pBdr/>
      <w:spacing w:after="0" w:line="240" w:lineRule="auto"/>
      <w:ind/>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0">
    <w:name w:val="Grid Table 1 Light - Accent 1"/>
    <w:basedOn w:val="903"/>
    <w:uiPriority w:val="99"/>
    <w:pPr>
      <w:pBdr/>
      <w:spacing w:after="0" w:line="240" w:lineRule="auto"/>
      <w:ind/>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1"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1">
    <w:name w:val="Grid Table 1 Light - Accent 2"/>
    <w:basedOn w:val="903"/>
    <w:uiPriority w:val="99"/>
    <w:pPr>
      <w:pBdr/>
      <w:spacing w:after="0" w:line="240" w:lineRule="auto"/>
      <w:ind/>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2"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2">
    <w:name w:val="Grid Table 1 Light - Accent 3"/>
    <w:basedOn w:val="903"/>
    <w:uiPriority w:val="99"/>
    <w:pPr>
      <w:pBdr/>
      <w:spacing w:after="0" w:line="240" w:lineRule="auto"/>
      <w:ind/>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3"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3">
    <w:name w:val="Grid Table 1 Light - Accent 4"/>
    <w:basedOn w:val="903"/>
    <w:uiPriority w:val="99"/>
    <w:pPr>
      <w:pBdr/>
      <w:spacing w:after="0" w:line="240" w:lineRule="auto"/>
      <w:ind/>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4"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4">
    <w:name w:val="Grid Table 1 Light - Accent 5"/>
    <w:basedOn w:val="903"/>
    <w:uiPriority w:val="99"/>
    <w:pPr>
      <w:pBdr/>
      <w:spacing w:after="0" w:line="240" w:lineRule="auto"/>
      <w:ind/>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5"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5">
    <w:name w:val="Grid Table 1 Light - Accent 6"/>
    <w:basedOn w:val="903"/>
    <w:uiPriority w:val="99"/>
    <w:pPr>
      <w:pBdr/>
      <w:spacing w:after="0" w:line="240" w:lineRule="auto"/>
      <w:ind/>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6"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6">
    <w:name w:val="Grid Table 2 - Accent 1"/>
    <w:basedOn w:val="903"/>
    <w:uiPriority w:val="99"/>
    <w:pPr>
      <w:pBdr/>
      <w:spacing w:after="0" w:line="240" w:lineRule="auto"/>
      <w:ind/>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cPr>
      <w:tcBorders/>
    </w:tcPr>
    <w:tblStylePr w:type="band1Horz">
      <w:rPr>
        <w:rFonts w:ascii="Arial" w:hAnsi="Arial"/>
        <w:color w:val="404040"/>
        <w:sz w:val="22"/>
      </w:rPr>
      <w:pPr>
        <w:pBdr/>
        <w:spacing/>
        <w:ind/>
      </w:pPr>
      <w:tblPr>
        <w:tblBorders/>
      </w:tblPr>
      <w:tcPr>
        <w:shd w:val="clear" w:color="ffffff" w:themeColor="accent1" w:themeTint="34" w:fill="deebf6" w:themeFill="accent1" w:themeFillTint="34"/>
        <w:tcBorders/>
      </w:tcPr>
    </w:tblStylePr>
    <w:tblStylePr w:type="band1Vert">
      <w:rPr>
        <w:rFonts w:ascii="Arial" w:hAnsi="Arial"/>
        <w:color w:val="404040"/>
        <w:sz w:val="22"/>
      </w:rPr>
      <w:pPr>
        <w:pBdr/>
        <w:spacing/>
        <w:ind/>
      </w:pPr>
      <w:tblPr>
        <w:tblBorders/>
      </w:tblPr>
      <w:tcPr>
        <w:shd w:val="clear" w:color="ffffff" w:themeColor="accent1" w:themeTint="34" w:fill="deebf6" w:themeFill="accen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1" w:themeTint="EA"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1" w:themeTint="E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7">
    <w:name w:val="Grid Table 2 - Accent 2"/>
    <w:basedOn w:val="903"/>
    <w:uiPriority w:val="99"/>
    <w:pPr>
      <w:pBdr/>
      <w:spacing w:after="0" w:line="240" w:lineRule="auto"/>
      <w:ind/>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2" w:themeTint="97"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2" w:themeTint="97"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8">
    <w:name w:val="Grid Table 2 - Accent 3"/>
    <w:basedOn w:val="903"/>
    <w:uiPriority w:val="99"/>
    <w:pPr>
      <w:pBdr/>
      <w:spacing w:after="0" w:line="240" w:lineRule="auto"/>
      <w:ind/>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3" w:themeTint="FE"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3" w:themeTint="FE"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9">
    <w:name w:val="Grid Table 2 - Accent 4"/>
    <w:basedOn w:val="903"/>
    <w:uiPriority w:val="99"/>
    <w:pPr>
      <w:pBdr/>
      <w:spacing w:after="0" w:line="240" w:lineRule="auto"/>
      <w:ind/>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4" w:themeTint="9A"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4"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0">
    <w:name w:val="Grid Table 2 - Accent 5"/>
    <w:basedOn w:val="903"/>
    <w:uiPriority w:val="99"/>
    <w:pPr>
      <w:pBdr/>
      <w:spacing w:after="0" w:line="240" w:lineRule="auto"/>
      <w:ind/>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5"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1">
    <w:name w:val="Grid Table 2 - Accent 6"/>
    <w:basedOn w:val="903"/>
    <w:uiPriority w:val="99"/>
    <w:pPr>
      <w:pBdr/>
      <w:spacing w:after="0" w:line="240" w:lineRule="auto"/>
      <w:ind/>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6"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2">
    <w:name w:val="Grid Table 3 - Accent 1"/>
    <w:basedOn w:val="903"/>
    <w:uiPriority w:val="99"/>
    <w:pPr>
      <w:pBdr/>
      <w:spacing w:after="0" w:line="240" w:lineRule="auto"/>
      <w:ind/>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cPr>
      <w:tcBorders/>
    </w:tcPr>
    <w:tblStylePr w:type="band1Horz">
      <w:rPr>
        <w:rFonts w:ascii="Arial" w:hAnsi="Arial"/>
        <w:color w:val="404040"/>
        <w:sz w:val="22"/>
      </w:rPr>
      <w:pPr>
        <w:pBdr/>
        <w:spacing/>
        <w:ind/>
      </w:pPr>
      <w:tblPr>
        <w:tblBorders/>
      </w:tblPr>
      <w:tcPr>
        <w:shd w:val="clear" w:color="ffffff" w:themeColor="accent1" w:themeTint="34" w:fill="deebf6" w:themeFill="accent1" w:themeFillTint="34"/>
        <w:tcBorders/>
      </w:tcPr>
    </w:tblStylePr>
    <w:tblStylePr w:type="band1Vert">
      <w:rPr>
        <w:rFonts w:ascii="Arial" w:hAnsi="Arial"/>
        <w:color w:val="404040"/>
        <w:sz w:val="22"/>
      </w:rPr>
      <w:pPr>
        <w:pBdr/>
        <w:spacing/>
        <w:ind/>
      </w:pPr>
      <w:tblPr>
        <w:tblBorders/>
      </w:tblPr>
      <w:tcPr>
        <w:shd w:val="clear" w:color="ffffff" w:themeColor="accent1" w:themeTint="34" w:fill="deebf6" w:themeFill="accen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3">
    <w:name w:val="Grid Table 3 - Accent 2"/>
    <w:basedOn w:val="903"/>
    <w:uiPriority w:val="99"/>
    <w:pPr>
      <w:pBdr/>
      <w:spacing w:after="0" w:line="240" w:lineRule="auto"/>
      <w:ind/>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4">
    <w:name w:val="Grid Table 3 - Accent 3"/>
    <w:basedOn w:val="903"/>
    <w:uiPriority w:val="99"/>
    <w:pPr>
      <w:pBdr/>
      <w:spacing w:after="0" w:line="240" w:lineRule="auto"/>
      <w:ind/>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5">
    <w:name w:val="Grid Table 3 - Accent 4"/>
    <w:basedOn w:val="903"/>
    <w:uiPriority w:val="99"/>
    <w:pPr>
      <w:pBdr/>
      <w:spacing w:after="0" w:line="240" w:lineRule="auto"/>
      <w:ind/>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6">
    <w:name w:val="Grid Table 3 - Accent 5"/>
    <w:basedOn w:val="903"/>
    <w:uiPriority w:val="99"/>
    <w:pPr>
      <w:pBdr/>
      <w:spacing w:after="0" w:line="240" w:lineRule="auto"/>
      <w:ind/>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7">
    <w:name w:val="Grid Table 3 - Accent 6"/>
    <w:basedOn w:val="903"/>
    <w:uiPriority w:val="99"/>
    <w:pPr>
      <w:pBdr/>
      <w:spacing w:after="0" w:line="240" w:lineRule="auto"/>
      <w:ind/>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8">
    <w:name w:val="Grid Table 4 - Accent 1"/>
    <w:basedOn w:val="903"/>
    <w:uiPriority w:val="59"/>
    <w:pPr>
      <w:pBdr/>
      <w:spacing w:after="0" w:line="240" w:lineRule="auto"/>
      <w:ind/>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insideV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32" w:fill="dfebf7" w:themeFill="accent1" w:themeFillTint="32"/>
        <w:tcBorders/>
      </w:tcPr>
    </w:tblStylePr>
    <w:tblStylePr w:type="band1Vert">
      <w:rPr>
        <w:rFonts w:ascii="Arial" w:hAnsi="Arial"/>
        <w:color w:val="404040"/>
        <w:sz w:val="22"/>
      </w:rPr>
      <w:pPr>
        <w:pBdr/>
        <w:spacing/>
        <w:ind/>
      </w:pPr>
      <w:tblPr>
        <w:tblBorders/>
      </w:tblPr>
      <w:tcPr>
        <w:shd w:val="clear" w:color="ffffff" w:themeColor="accent1" w:themeTint="32" w:fill="dfebf7" w:themeFill="accent1"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themeTint="EA" w:fill="69a3d8" w:themeFill="accent1" w:themeFillTint="EA"/>
        <w:tcBorders>
          <w:top w:val="single" w:color="000000" w:themeColor="accent1" w:themeTint="EA" w:sz="4" w:space="0"/>
          <w:left w:val="single" w:color="000000" w:themeColor="accent1" w:themeTint="EA" w:sz="4" w:space="0"/>
          <w:bottom w:val="single" w:color="000000" w:themeColor="accent1" w:themeTint="EA" w:sz="4" w:space="0"/>
          <w:right w:val="single" w:color="000000" w:themeColor="accent1" w:themeTint="EA"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1" w:themeTint="E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9">
    <w:name w:val="Grid Table 4 - Accent 2"/>
    <w:basedOn w:val="903"/>
    <w:uiPriority w:val="59"/>
    <w:pPr>
      <w:pBdr/>
      <w:spacing w:after="0" w:line="240" w:lineRule="auto"/>
      <w:ind/>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insideV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themeTint="97" w:fill="f4b285" w:themeFill="accent2" w:themeFillTint="97"/>
        <w:tc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2" w:themeTint="97"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30">
    <w:name w:val="Grid Table 4 - Accent 3"/>
    <w:basedOn w:val="903"/>
    <w:uiPriority w:val="59"/>
    <w:pPr>
      <w:pBdr/>
      <w:spacing w:after="0" w:line="240" w:lineRule="auto"/>
      <w:ind/>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insideV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themeTint="FE" w:fill="a5a5a5" w:themeFill="accent3" w:themeFillTint="FE"/>
        <w:tc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3" w:themeTint="FE"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31">
    <w:name w:val="Grid Table 4 - Accent 4"/>
    <w:basedOn w:val="903"/>
    <w:uiPriority w:val="59"/>
    <w:pPr>
      <w:pBdr/>
      <w:spacing w:after="0" w:line="240" w:lineRule="auto"/>
      <w:ind/>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insideV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themeTint="9A" w:fill="ffd965" w:themeFill="accent4" w:themeFillTint="9A"/>
        <w:tc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4"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32">
    <w:name w:val="Grid Table 4 - Accent 5"/>
    <w:basedOn w:val="903"/>
    <w:uiPriority w:val="59"/>
    <w:pPr>
      <w:pBdr/>
      <w:spacing w:after="0" w:line="240" w:lineRule="auto"/>
      <w:ind/>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fill="4472c4" w:themeFill="accent5"/>
        <w:tcBorders>
          <w:top w:val="single" w:color="000000" w:themeColor="accent5" w:sz="4" w:space="0"/>
          <w:left w:val="single" w:color="000000" w:themeColor="accent5" w:sz="4" w:space="0"/>
          <w:bottom w:val="single" w:color="000000" w:themeColor="accent5" w:sz="4" w:space="0"/>
          <w:right w:val="single" w:color="000000" w:themeColor="accent5"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5"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33">
    <w:name w:val="Grid Table 4 - Accent 6"/>
    <w:basedOn w:val="903"/>
    <w:uiPriority w:val="59"/>
    <w:pPr>
      <w:pBdr/>
      <w:spacing w:after="0" w:line="240" w:lineRule="auto"/>
      <w:ind/>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fill="70ad47" w:themeFill="accent6"/>
        <w:tcBorders>
          <w:top w:val="single" w:color="000000" w:themeColor="accent6" w:sz="4" w:space="0"/>
          <w:left w:val="single" w:color="000000" w:themeColor="accent6" w:sz="4" w:space="0"/>
          <w:bottom w:val="single" w:color="000000" w:themeColor="accent6" w:sz="4" w:space="0"/>
          <w:right w:val="single" w:color="000000" w:themeColor="accent6"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6"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34">
    <w:name w:val="Grid Table 5 Dark - Accent 2"/>
    <w:basedOn w:val="903"/>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2" w:themeTint="32" w:fill="fbe6d7" w:themeFill="accent2" w:themeFillTint="32"/>
    </w:tblPr>
    <w:tcPr>
      <w:tcBorders/>
    </w:tcPr>
    <w:tblStylePr w:type="band1Horz">
      <w:pPr>
        <w:pBdr/>
        <w:spacing/>
        <w:ind/>
      </w:pPr>
      <w:tblPr>
        <w:tblBorders/>
      </w:tblPr>
      <w:tcPr>
        <w:shd w:val="clear" w:color="ffffff" w:themeColor="accent2" w:themeTint="75" w:fill="f7c3a0" w:themeFill="accent2" w:themeFillTint="75"/>
        <w:tcBorders/>
      </w:tcPr>
    </w:tblStylePr>
    <w:tblStylePr w:type="band1Vert">
      <w:pPr>
        <w:pBdr/>
        <w:spacing/>
        <w:ind/>
      </w:pPr>
      <w:tblPr>
        <w:tblBorders/>
      </w:tblPr>
      <w:tcPr>
        <w:shd w:val="clear" w:color="ffffff" w:themeColor="accent2" w:themeTint="75" w:fill="f7c3a0" w:themeFill="accent2"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2" w:fill="ed7d31" w:themeFill="accent2"/>
        <w:tcBorders/>
      </w:tcPr>
    </w:tblStylePr>
    <w:tblStylePr w:type="firstRow">
      <w:rPr>
        <w:rFonts w:ascii="Arial" w:hAnsi="Arial"/>
        <w:b/>
        <w:color w:val="ffffff"/>
        <w:sz w:val="22"/>
      </w:rPr>
      <w:pPr>
        <w:pBdr/>
        <w:spacing/>
        <w:ind/>
      </w:pPr>
      <w:tblPr>
        <w:tblBorders/>
      </w:tblPr>
      <w:tcPr>
        <w:shd w:val="clear" w:color="ffffff" w:themeColor="accent2" w:fill="ed7d31" w:themeFill="accent2"/>
        <w:tcBorders/>
      </w:tcPr>
    </w:tblStylePr>
    <w:tblStylePr w:type="lastCol">
      <w:rPr>
        <w:rFonts w:ascii="Arial" w:hAnsi="Arial"/>
        <w:b/>
        <w:color w:val="ffffff"/>
        <w:sz w:val="22"/>
      </w:rPr>
      <w:pPr>
        <w:pBdr/>
        <w:spacing/>
        <w:ind/>
      </w:pPr>
      <w:tblPr>
        <w:tblBorders/>
      </w:tblPr>
      <w:tcPr>
        <w:shd w:val="clear" w:color="ffffff" w:themeColor="accent2" w:fill="ed7d31" w:themeFill="accent2"/>
        <w:tcBorders/>
      </w:tcPr>
    </w:tblStylePr>
    <w:tblStylePr w:type="lastRow">
      <w:rPr>
        <w:rFonts w:ascii="Arial" w:hAnsi="Arial"/>
        <w:b/>
        <w:color w:val="ffffff"/>
        <w:sz w:val="22"/>
      </w:rPr>
      <w:pPr>
        <w:pBdr/>
        <w:spacing/>
        <w:ind/>
      </w:pPr>
      <w:tblPr>
        <w:tblBorders/>
      </w:tblPr>
      <w:tcPr>
        <w:shd w:val="clear" w:color="ffffff" w:themeColor="accent2" w:fill="ed7d31" w:themeFill="accent2"/>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35">
    <w:name w:val="Grid Table 5 Dark - Accent 3"/>
    <w:basedOn w:val="903"/>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3" w:themeTint="34" w:fill="ededed" w:themeFill="accent3" w:themeFillTint="34"/>
    </w:tblPr>
    <w:tcPr>
      <w:tcBorders/>
    </w:tcPr>
    <w:tblStylePr w:type="band1Horz">
      <w:pPr>
        <w:pBdr/>
        <w:spacing/>
        <w:ind/>
      </w:pPr>
      <w:tblPr>
        <w:tblBorders/>
      </w:tblPr>
      <w:tcPr>
        <w:shd w:val="clear" w:color="ffffff" w:themeColor="accent3" w:themeTint="75" w:fill="d6d6d6" w:themeFill="accent3" w:themeFillTint="75"/>
        <w:tcBorders/>
      </w:tcPr>
    </w:tblStylePr>
    <w:tblStylePr w:type="band1Vert">
      <w:pPr>
        <w:pBdr/>
        <w:spacing/>
        <w:ind/>
      </w:pPr>
      <w:tblPr>
        <w:tblBorders/>
      </w:tblPr>
      <w:tcPr>
        <w:shd w:val="clear" w:color="ffffff" w:themeColor="accent3" w:themeTint="75" w:fill="d6d6d6" w:themeFill="accent3"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3" w:fill="a5a5a5" w:themeFill="accent3"/>
        <w:tcBorders/>
      </w:tcPr>
    </w:tblStylePr>
    <w:tblStylePr w:type="firstRow">
      <w:rPr>
        <w:rFonts w:ascii="Arial" w:hAnsi="Arial"/>
        <w:b/>
        <w:color w:val="ffffff"/>
        <w:sz w:val="22"/>
      </w:rPr>
      <w:pPr>
        <w:pBdr/>
        <w:spacing/>
        <w:ind/>
      </w:pPr>
      <w:tblPr>
        <w:tblBorders/>
      </w:tblPr>
      <w:tcPr>
        <w:shd w:val="clear" w:color="ffffff" w:themeColor="accent3" w:fill="a5a5a5" w:themeFill="accent3"/>
        <w:tcBorders/>
      </w:tcPr>
    </w:tblStylePr>
    <w:tblStylePr w:type="lastCol">
      <w:rPr>
        <w:rFonts w:ascii="Arial" w:hAnsi="Arial"/>
        <w:b/>
        <w:color w:val="ffffff"/>
        <w:sz w:val="22"/>
      </w:rPr>
      <w:pPr>
        <w:pBdr/>
        <w:spacing/>
        <w:ind/>
      </w:pPr>
      <w:tblPr>
        <w:tblBorders/>
      </w:tblPr>
      <w:tcPr>
        <w:shd w:val="clear" w:color="ffffff" w:themeColor="accent3" w:fill="a5a5a5" w:themeFill="accent3"/>
        <w:tcBorders/>
      </w:tcPr>
    </w:tblStylePr>
    <w:tblStylePr w:type="lastRow">
      <w:rPr>
        <w:rFonts w:ascii="Arial" w:hAnsi="Arial"/>
        <w:b/>
        <w:color w:val="ffffff"/>
        <w:sz w:val="22"/>
      </w:rPr>
      <w:pPr>
        <w:pBdr/>
        <w:spacing/>
        <w:ind/>
      </w:pPr>
      <w:tblPr>
        <w:tblBorders/>
      </w:tblPr>
      <w:tcPr>
        <w:shd w:val="clear" w:color="ffffff" w:themeColor="accent3" w:fill="a5a5a5" w:themeFill="accent3"/>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36">
    <w:name w:val="Grid Table 5 Dark - Accent 5"/>
    <w:basedOn w:val="903"/>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5" w:themeTint="34" w:fill="d9e2f3" w:themeFill="accent5" w:themeFillTint="34"/>
    </w:tblPr>
    <w:tcPr>
      <w:tcBorders/>
    </w:tcPr>
    <w:tblStylePr w:type="band1Horz">
      <w:pPr>
        <w:pBdr/>
        <w:spacing/>
        <w:ind/>
      </w:pPr>
      <w:tblPr>
        <w:tblBorders/>
      </w:tblPr>
      <w:tcPr>
        <w:shd w:val="clear" w:color="ffffff" w:themeColor="accent5" w:themeTint="75" w:fill="a9bee4" w:themeFill="accent5" w:themeFillTint="75"/>
        <w:tcBorders/>
      </w:tcPr>
    </w:tblStylePr>
    <w:tblStylePr w:type="band1Vert">
      <w:pPr>
        <w:pBdr/>
        <w:spacing/>
        <w:ind/>
      </w:pPr>
      <w:tblPr>
        <w:tblBorders/>
      </w:tblPr>
      <w:tcPr>
        <w:shd w:val="clear" w:color="ffffff" w:themeColor="accent5" w:themeTint="75" w:fill="a9bee4" w:themeFill="accent5"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5" w:fill="4472c4" w:themeFill="accent5"/>
        <w:tcBorders/>
      </w:tcPr>
    </w:tblStylePr>
    <w:tblStylePr w:type="firstRow">
      <w:rPr>
        <w:rFonts w:ascii="Arial" w:hAnsi="Arial"/>
        <w:b/>
        <w:color w:val="ffffff"/>
        <w:sz w:val="22"/>
      </w:rPr>
      <w:pPr>
        <w:pBdr/>
        <w:spacing/>
        <w:ind/>
      </w:pPr>
      <w:tblPr>
        <w:tblBorders/>
      </w:tblPr>
      <w:tcPr>
        <w:shd w:val="clear" w:color="ffffff" w:themeColor="accent5" w:fill="4472c4" w:themeFill="accent5"/>
        <w:tcBorders/>
      </w:tcPr>
    </w:tblStylePr>
    <w:tblStylePr w:type="lastCol">
      <w:rPr>
        <w:rFonts w:ascii="Arial" w:hAnsi="Arial"/>
        <w:b/>
        <w:color w:val="ffffff"/>
        <w:sz w:val="22"/>
      </w:rPr>
      <w:pPr>
        <w:pBdr/>
        <w:spacing/>
        <w:ind/>
      </w:pPr>
      <w:tblPr>
        <w:tblBorders/>
      </w:tblPr>
      <w:tcPr>
        <w:shd w:val="clear" w:color="ffffff" w:themeColor="accent5" w:fill="4472c4" w:themeFill="accent5"/>
        <w:tcBorders/>
      </w:tcPr>
    </w:tblStylePr>
    <w:tblStylePr w:type="lastRow">
      <w:rPr>
        <w:rFonts w:ascii="Arial" w:hAnsi="Arial"/>
        <w:b/>
        <w:color w:val="ffffff"/>
        <w:sz w:val="22"/>
      </w:rPr>
      <w:pPr>
        <w:pBdr/>
        <w:spacing/>
        <w:ind/>
      </w:pPr>
      <w:tblPr>
        <w:tblBorders/>
      </w:tblPr>
      <w:tcPr>
        <w:shd w:val="clear" w:color="ffffff" w:themeColor="accent5" w:fill="4472c4" w:themeFill="accent5"/>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37">
    <w:name w:val="Grid Table 5 Dark - Accent 6"/>
    <w:basedOn w:val="903"/>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6" w:themeTint="34" w:fill="e2efd9" w:themeFill="accent6" w:themeFillTint="34"/>
    </w:tblPr>
    <w:tcPr>
      <w:tcBorders/>
    </w:tcPr>
    <w:tblStylePr w:type="band1Horz">
      <w:pPr>
        <w:pBdr/>
        <w:spacing/>
        <w:ind/>
      </w:pPr>
      <w:tblPr>
        <w:tblBorders/>
      </w:tblPr>
      <w:tcPr>
        <w:shd w:val="clear" w:color="ffffff" w:themeColor="accent6" w:themeTint="75" w:fill="bddba8" w:themeFill="accent6" w:themeFillTint="75"/>
        <w:tcBorders/>
      </w:tcPr>
    </w:tblStylePr>
    <w:tblStylePr w:type="band1Vert">
      <w:pPr>
        <w:pBdr/>
        <w:spacing/>
        <w:ind/>
      </w:pPr>
      <w:tblPr>
        <w:tblBorders/>
      </w:tblPr>
      <w:tcPr>
        <w:shd w:val="clear" w:color="ffffff" w:themeColor="accent6" w:themeTint="75" w:fill="bddba8" w:themeFill="accent6"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6" w:fill="70ad47" w:themeFill="accent6"/>
        <w:tcBorders/>
      </w:tcPr>
    </w:tblStylePr>
    <w:tblStylePr w:type="firstRow">
      <w:rPr>
        <w:rFonts w:ascii="Arial" w:hAnsi="Arial"/>
        <w:b/>
        <w:color w:val="ffffff"/>
        <w:sz w:val="22"/>
      </w:rPr>
      <w:pPr>
        <w:pBdr/>
        <w:spacing/>
        <w:ind/>
      </w:pPr>
      <w:tblPr>
        <w:tblBorders/>
      </w:tblPr>
      <w:tcPr>
        <w:shd w:val="clear" w:color="ffffff" w:themeColor="accent6" w:fill="70ad47" w:themeFill="accent6"/>
        <w:tcBorders/>
      </w:tcPr>
    </w:tblStylePr>
    <w:tblStylePr w:type="lastCol">
      <w:rPr>
        <w:rFonts w:ascii="Arial" w:hAnsi="Arial"/>
        <w:b/>
        <w:color w:val="ffffff"/>
        <w:sz w:val="22"/>
      </w:rPr>
      <w:pPr>
        <w:pBdr/>
        <w:spacing/>
        <w:ind/>
      </w:pPr>
      <w:tblPr>
        <w:tblBorders/>
      </w:tblPr>
      <w:tcPr>
        <w:shd w:val="clear" w:color="ffffff" w:themeColor="accent6" w:fill="70ad47" w:themeFill="accent6"/>
        <w:tcBorders/>
      </w:tcPr>
    </w:tblStylePr>
    <w:tblStylePr w:type="lastRow">
      <w:rPr>
        <w:rFonts w:ascii="Arial" w:hAnsi="Arial"/>
        <w:b/>
        <w:color w:val="ffffff"/>
        <w:sz w:val="22"/>
      </w:rPr>
      <w:pPr>
        <w:pBdr/>
        <w:spacing/>
        <w:ind/>
      </w:pPr>
      <w:tblPr>
        <w:tblBorders/>
      </w:tblPr>
      <w:tcPr>
        <w:shd w:val="clear" w:color="ffffff" w:themeColor="accent6" w:fill="70ad47" w:themeFill="accent6"/>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38">
    <w:name w:val="Grid Table 6 Colorful - Accent 1"/>
    <w:basedOn w:val="903"/>
    <w:uiPriority w:val="99"/>
    <w:pPr>
      <w:pBdr/>
      <w:spacing w:after="0" w:line="240" w:lineRule="auto"/>
      <w:ind/>
    </w:pPr>
    <w:tblPr>
      <w:tblStyleRowBandSize w:val="1"/>
      <w:tblStyleColBandSize w:val="1"/>
      <w:tblInd w:w="0" w:type="dxa"/>
      <w:tblBorders>
        <w:top w:val="single" w:color="000000" w:themeColor="accent1" w:themeTint="80" w:sz="4" w:space="0"/>
        <w:left w:val="single" w:color="000000" w:themeColor="accent1" w:themeTint="80" w:sz="4" w:space="0"/>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cPr>
      <w:tcBorders/>
    </w:tcPr>
    <w:tblStylePr w:type="band1Horz">
      <w:rPr>
        <w:rFonts w:ascii="Arial" w:hAnsi="Arial"/>
        <w:color w:val="404040" w:themeColor="accent1" w:themeTint="80" w:themeShade="95"/>
        <w:sz w:val="22"/>
      </w:rPr>
      <w:pPr>
        <w:pBdr/>
        <w:spacing/>
        <w:ind/>
      </w:pPr>
      <w:tblPr>
        <w:tblBorders/>
      </w:tblPr>
      <w:tcPr>
        <w:shd w:val="clear" w:color="ffffff" w:themeColor="accent1" w:themeTint="34" w:fill="deebf6" w:themeFill="accent1" w:themeFillTint="34"/>
        <w:tcBorders/>
      </w:tcPr>
    </w:tblStylePr>
    <w:tblStylePr w:type="band1Vert">
      <w:pPr>
        <w:pBdr/>
        <w:spacing/>
        <w:ind/>
      </w:pPr>
      <w:tblPr>
        <w:tblBorders/>
      </w:tblPr>
      <w:tcPr>
        <w:shd w:val="clear" w:color="ffffff" w:themeColor="accent1" w:themeTint="34" w:fill="deebf6" w:themeFill="accent1" w:themeFillTint="34"/>
        <w:tcBorders/>
      </w:tcPr>
    </w:tblStylePr>
    <w:tblStylePr w:type="band2Horz">
      <w:rPr>
        <w:rFonts w:ascii="Arial" w:hAnsi="Arial"/>
        <w:color w:val="404040" w:themeColor="accen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307abd" w:themeColor="accent1" w:themeTint="80" w:themeShade="95"/>
      </w:rPr>
      <w:pPr>
        <w:pBdr/>
        <w:spacing/>
        <w:ind/>
      </w:pPr>
      <w:tblPr>
        <w:tblBorders/>
      </w:tblPr>
      <w:tcPr>
        <w:tcBorders/>
      </w:tcPr>
    </w:tblStylePr>
    <w:tblStylePr w:type="firstRow">
      <w:rPr>
        <w:b/>
        <w:color w:val="307abd" w:themeColor="accent1" w:themeTint="80" w:themeShade="95"/>
      </w:rPr>
      <w:pPr>
        <w:pBdr/>
        <w:spacing/>
        <w:ind/>
      </w:pPr>
      <w:tblPr>
        <w:tblBorders/>
      </w:tblPr>
      <w:tcPr>
        <w:tcBorders>
          <w:bottom w:val="single" w:color="000000" w:themeColor="accent1" w:themeTint="80" w:sz="12" w:space="0"/>
        </w:tcBorders>
      </w:tcPr>
    </w:tblStylePr>
    <w:tblStylePr w:type="lastCol">
      <w:rPr>
        <w:b/>
        <w:color w:val="307abd" w:themeColor="accent1" w:themeTint="80" w:themeShade="95"/>
      </w:rPr>
      <w:pPr>
        <w:pBdr/>
        <w:spacing/>
        <w:ind/>
      </w:pPr>
      <w:tblPr>
        <w:tblBorders/>
      </w:tblPr>
      <w:tcPr>
        <w:tcBorders/>
      </w:tcPr>
    </w:tblStylePr>
    <w:tblStylePr w:type="lastRow">
      <w:rPr>
        <w:b/>
        <w:color w:val="307abd" w:themeColor="accent1" w:themeTint="80"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1" w:themeTint="80" w:themeShade="95"/>
        <w:sz w:val="22"/>
      </w:rPr>
      <w:pPr>
        <w:pBdr/>
        <w:spacing/>
        <w:ind/>
      </w:pPr>
      <w:tblPr>
        <w:tblBorders/>
      </w:tblPr>
      <w:tcPr>
        <w:tcBorders/>
      </w:tcPr>
    </w:tblStylePr>
  </w:style>
  <w:style w:type="table" w:styleId="839">
    <w:name w:val="Grid Table 6 Colorful - Accent 2"/>
    <w:basedOn w:val="903"/>
    <w:uiPriority w:val="99"/>
    <w:pPr>
      <w:pBdr/>
      <w:spacing w:after="0" w:line="240" w:lineRule="auto"/>
      <w:ind/>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themeColor="accent2" w:themeTint="97" w:themeShade="95"/>
        <w:sz w:val="22"/>
      </w:rPr>
      <w:pPr>
        <w:pBdr/>
        <w:spacing/>
        <w:ind/>
      </w:pPr>
      <w:tblPr>
        <w:tblBorders/>
      </w:tblPr>
      <w:tcPr>
        <w:shd w:val="clear" w:color="ffffff" w:themeColor="accent2" w:themeTint="32" w:fill="fbe6d7" w:themeFill="accent2" w:themeFillTint="32"/>
        <w:tcBorders/>
      </w:tcPr>
    </w:tblStylePr>
    <w:tblStylePr w:type="band1Vert">
      <w:pPr>
        <w:pBdr/>
        <w:spacing/>
        <w:ind/>
      </w:pPr>
      <w:tblPr>
        <w:tblBorders/>
      </w:tblPr>
      <w:tcPr>
        <w:shd w:val="clear" w:color="ffffff" w:themeColor="accent2" w:themeTint="32" w:fill="fbe6d7" w:themeFill="accent2" w:themeFillTint="32"/>
        <w:tcBorders/>
      </w:tcPr>
    </w:tblStylePr>
    <w:tblStylePr w:type="band2Horz">
      <w:rPr>
        <w:rFonts w:ascii="Arial" w:hAnsi="Arial"/>
        <w:color w:val="404040"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ca5d12" w:themeColor="accent2" w:themeTint="97" w:themeShade="95"/>
      </w:rPr>
      <w:pPr>
        <w:pBdr/>
        <w:spacing/>
        <w:ind/>
      </w:pPr>
      <w:tblPr>
        <w:tblBorders/>
      </w:tblPr>
      <w:tcPr>
        <w:tcBorders/>
      </w:tcPr>
    </w:tblStylePr>
    <w:tblStylePr w:type="firstRow">
      <w:rPr>
        <w:b/>
        <w:color w:val="ca5d12" w:themeColor="accent2" w:themeTint="97" w:themeShade="95"/>
      </w:rPr>
      <w:pPr>
        <w:pBdr/>
        <w:spacing/>
        <w:ind/>
      </w:pPr>
      <w:tblPr>
        <w:tblBorders/>
      </w:tblPr>
      <w:tcPr>
        <w:tcBorders>
          <w:bottom w:val="single" w:color="000000" w:themeColor="accent2" w:themeTint="97" w:sz="12" w:space="0"/>
        </w:tcBorders>
      </w:tcPr>
    </w:tblStylePr>
    <w:tblStylePr w:type="lastCol">
      <w:rPr>
        <w:b/>
        <w:color w:val="ca5d12" w:themeColor="accent2" w:themeTint="97" w:themeShade="95"/>
      </w:rPr>
      <w:pPr>
        <w:pBdr/>
        <w:spacing/>
        <w:ind/>
      </w:pPr>
      <w:tblPr>
        <w:tblBorders/>
      </w:tblPr>
      <w:tcPr>
        <w:tcBorders/>
      </w:tcPr>
    </w:tblStylePr>
    <w:tblStylePr w:type="lastRow">
      <w:rPr>
        <w:b/>
        <w:color w:val="ca5d12" w:themeColor="accent2" w:themeTint="97"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2" w:themeTint="97" w:themeShade="95"/>
        <w:sz w:val="22"/>
      </w:rPr>
      <w:pPr>
        <w:pBdr/>
        <w:spacing/>
        <w:ind/>
      </w:pPr>
      <w:tblPr>
        <w:tblBorders/>
      </w:tblPr>
      <w:tcPr>
        <w:tcBorders/>
      </w:tcPr>
    </w:tblStylePr>
  </w:style>
  <w:style w:type="table" w:styleId="840">
    <w:name w:val="Grid Table 6 Colorful - Accent 3"/>
    <w:basedOn w:val="903"/>
    <w:uiPriority w:val="99"/>
    <w:pPr>
      <w:pBdr/>
      <w:spacing w:after="0" w:line="240" w:lineRule="auto"/>
      <w:ind/>
    </w:pPr>
    <w:tblPr>
      <w:tblStyleRowBandSize w:val="1"/>
      <w:tblStyleColBandSize w:val="1"/>
      <w:tblInd w:w="0" w:type="dxa"/>
      <w:tbl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themeColor="accent3" w:themeTint="FE" w:themeShade="95"/>
        <w:sz w:val="22"/>
      </w:rPr>
      <w:pPr>
        <w:pBdr/>
        <w:spacing/>
        <w:ind/>
      </w:pPr>
      <w:tblPr>
        <w:tblBorders/>
      </w:tblPr>
      <w:tcPr>
        <w:shd w:val="clear" w:color="ffffff" w:themeColor="accent3" w:themeTint="34" w:fill="ededed" w:themeFill="accent3" w:themeFillTint="34"/>
        <w:tcBorders/>
      </w:tcPr>
    </w:tblStylePr>
    <w:tblStylePr w:type="band1Vert">
      <w:pPr>
        <w:pBdr/>
        <w:spacing/>
        <w:ind/>
      </w:pPr>
      <w:tblPr>
        <w:tblBorders/>
      </w:tblPr>
      <w:tcPr>
        <w:shd w:val="clear" w:color="ffffff" w:themeColor="accent3" w:themeTint="34" w:fill="ededed" w:themeFill="accent3" w:themeFillTint="34"/>
        <w:tcBorders/>
      </w:tcPr>
    </w:tblStylePr>
    <w:tblStylePr w:type="band2Horz">
      <w:rPr>
        <w:rFonts w:ascii="Arial" w:hAnsi="Arial"/>
        <w:color w:val="404040" w:themeColor="accent3" w:themeTint="FE"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606060" w:themeColor="accent3" w:themeTint="FE" w:themeShade="95"/>
      </w:rPr>
      <w:pPr>
        <w:pBdr/>
        <w:spacing/>
        <w:ind/>
      </w:pPr>
      <w:tblPr>
        <w:tblBorders/>
      </w:tblPr>
      <w:tcPr>
        <w:tcBorders/>
      </w:tcPr>
    </w:tblStylePr>
    <w:tblStylePr w:type="firstRow">
      <w:rPr>
        <w:b/>
        <w:color w:val="606060" w:themeColor="accent3" w:themeTint="FE" w:themeShade="95"/>
      </w:rPr>
      <w:pPr>
        <w:pBdr/>
        <w:spacing/>
        <w:ind/>
      </w:pPr>
      <w:tblPr>
        <w:tblBorders/>
      </w:tblPr>
      <w:tcPr>
        <w:tcBorders>
          <w:bottom w:val="single" w:color="000000" w:themeColor="accent3" w:themeTint="FE" w:sz="12" w:space="0"/>
        </w:tcBorders>
      </w:tcPr>
    </w:tblStylePr>
    <w:tblStylePr w:type="lastCol">
      <w:rPr>
        <w:b/>
        <w:color w:val="606060" w:themeColor="accent3" w:themeTint="FE" w:themeShade="95"/>
      </w:rPr>
      <w:pPr>
        <w:pBdr/>
        <w:spacing/>
        <w:ind/>
      </w:pPr>
      <w:tblPr>
        <w:tblBorders/>
      </w:tblPr>
      <w:tcPr>
        <w:tcBorders/>
      </w:tcPr>
    </w:tblStylePr>
    <w:tblStylePr w:type="lastRow">
      <w:rPr>
        <w:b/>
        <w:color w:val="606060" w:themeColor="accent3" w:themeTint="FE"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3" w:themeTint="FE" w:themeShade="95"/>
        <w:sz w:val="22"/>
      </w:rPr>
      <w:pPr>
        <w:pBdr/>
        <w:spacing/>
        <w:ind/>
      </w:pPr>
      <w:tblPr>
        <w:tblBorders/>
      </w:tblPr>
      <w:tcPr>
        <w:tcBorders/>
      </w:tcPr>
    </w:tblStylePr>
  </w:style>
  <w:style w:type="table" w:styleId="841">
    <w:name w:val="Grid Table 6 Colorful - Accent 4"/>
    <w:basedOn w:val="903"/>
    <w:uiPriority w:val="99"/>
    <w:pPr>
      <w:pBdr/>
      <w:spacing w:after="0" w:line="240" w:lineRule="auto"/>
      <w:ind/>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themeColor="accent4" w:themeTint="9A" w:themeShade="95"/>
        <w:sz w:val="22"/>
      </w:rPr>
      <w:pPr>
        <w:pBdr/>
        <w:spacing/>
        <w:ind/>
      </w:pPr>
      <w:tblPr>
        <w:tblBorders/>
      </w:tblPr>
      <w:tcPr>
        <w:shd w:val="clear" w:color="ffffff" w:themeColor="accent4" w:themeTint="34" w:fill="fff2cb" w:themeFill="accent4" w:themeFillTint="34"/>
        <w:tcBorders/>
      </w:tcPr>
    </w:tblStylePr>
    <w:tblStylePr w:type="band1Vert">
      <w:pPr>
        <w:pBdr/>
        <w:spacing/>
        <w:ind/>
      </w:pPr>
      <w:tblPr>
        <w:tblBorders/>
      </w:tblPr>
      <w:tcPr>
        <w:shd w:val="clear" w:color="ffffff" w:themeColor="accent4" w:themeTint="34" w:fill="fff2cb" w:themeFill="accent4" w:themeFillTint="34"/>
        <w:tcBorders/>
      </w:tcPr>
    </w:tblStylePr>
    <w:tblStylePr w:type="band2Horz">
      <w:rPr>
        <w:rFonts w:ascii="Arial" w:hAnsi="Arial"/>
        <w:color w:val="40404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d09d00" w:themeColor="accent4" w:themeTint="9A" w:themeShade="95"/>
      </w:rPr>
      <w:pPr>
        <w:pBdr/>
        <w:spacing/>
        <w:ind/>
      </w:pPr>
      <w:tblPr>
        <w:tblBorders/>
      </w:tblPr>
      <w:tcPr>
        <w:tcBorders/>
      </w:tcPr>
    </w:tblStylePr>
    <w:tblStylePr w:type="firstRow">
      <w:rPr>
        <w:b/>
        <w:color w:val="d09d00" w:themeColor="accent4" w:themeTint="9A" w:themeShade="95"/>
      </w:rPr>
      <w:pPr>
        <w:pBdr/>
        <w:spacing/>
        <w:ind/>
      </w:pPr>
      <w:tblPr>
        <w:tblBorders/>
      </w:tblPr>
      <w:tcPr>
        <w:tcBorders>
          <w:bottom w:val="single" w:color="000000" w:themeColor="accent4" w:themeTint="9A" w:sz="12" w:space="0"/>
        </w:tcBorders>
      </w:tcPr>
    </w:tblStylePr>
    <w:tblStylePr w:type="lastCol">
      <w:rPr>
        <w:b/>
        <w:color w:val="d09d00" w:themeColor="accent4" w:themeTint="9A" w:themeShade="95"/>
      </w:rPr>
      <w:pPr>
        <w:pBdr/>
        <w:spacing/>
        <w:ind/>
      </w:pPr>
      <w:tblPr>
        <w:tblBorders/>
      </w:tblPr>
      <w:tcPr>
        <w:tcBorders/>
      </w:tcPr>
    </w:tblStylePr>
    <w:tblStylePr w:type="lastRow">
      <w:rPr>
        <w:b/>
        <w:color w:val="d09d00" w:themeColor="accent4" w:themeTint="9A"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4" w:themeTint="9A" w:themeShade="95"/>
        <w:sz w:val="22"/>
      </w:rPr>
      <w:pPr>
        <w:pBdr/>
        <w:spacing/>
        <w:ind/>
      </w:pPr>
      <w:tblPr>
        <w:tblBorders/>
      </w:tblPr>
      <w:tcPr>
        <w:tcBorders/>
      </w:tcPr>
    </w:tblStylePr>
  </w:style>
  <w:style w:type="table" w:styleId="842">
    <w:name w:val="Grid Table 6 Colorful - Accent 5"/>
    <w:basedOn w:val="903"/>
    <w:uiPriority w:val="99"/>
    <w:pPr>
      <w:pBdr/>
      <w:spacing w:after="0" w:line="240" w:lineRule="auto"/>
      <w:ind/>
    </w:pPr>
    <w:tblPr>
      <w:tblStyleRowBandSize w:val="1"/>
      <w:tblStyleColBandSize w:val="1"/>
      <w:tblInd w:w="0" w:type="dxa"/>
      <w:tblBorders>
        <w:top w:val="single" w:color="000000" w:themeColor="accent5" w:sz="4" w:space="0"/>
        <w:left w:val="single" w:color="000000" w:themeColor="accent5" w:sz="4" w:space="0"/>
        <w:bottom w:val="single" w:color="000000" w:themeColor="accent5" w:sz="4" w:space="0"/>
        <w:right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themeColor="accent5" w:themeShade="95"/>
        <w:sz w:val="22"/>
      </w:rPr>
      <w:pPr>
        <w:pBdr/>
        <w:spacing/>
        <w:ind/>
      </w:pPr>
      <w:tblPr>
        <w:tblBorders/>
      </w:tblPr>
      <w:tcPr>
        <w:shd w:val="clear" w:color="ffffff" w:themeColor="accent5" w:themeTint="34" w:fill="d9e2f3" w:themeFill="accent5" w:themeFillTint="34"/>
        <w:tcBorders/>
      </w:tcPr>
    </w:tblStylePr>
    <w:tblStylePr w:type="band1Vert">
      <w:pPr>
        <w:pBdr/>
        <w:spacing/>
        <w:ind/>
      </w:pPr>
      <w:tblPr>
        <w:tblBorders/>
      </w:tblPr>
      <w:tcPr>
        <w:shd w:val="clear" w:color="ffffff" w:themeColor="accent5" w:themeTint="34" w:fill="d9e2f3" w:themeFill="accent5" w:themeFillTint="34"/>
        <w:tcBorders/>
      </w:tcPr>
    </w:tblStylePr>
    <w:tblStylePr w:type="band2Horz">
      <w:rPr>
        <w:rFonts w:ascii="Arial" w:hAnsi="Arial"/>
        <w:color w:val="404040"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54275" w:themeColor="accent5" w:themeShade="95"/>
      </w:rPr>
      <w:pPr>
        <w:pBdr/>
        <w:spacing/>
        <w:ind/>
      </w:pPr>
      <w:tblPr>
        <w:tblBorders/>
      </w:tblPr>
      <w:tcPr>
        <w:tcBorders/>
      </w:tcPr>
    </w:tblStylePr>
    <w:tblStylePr w:type="firstRow">
      <w:rPr>
        <w:b/>
        <w:color w:val="254275" w:themeColor="accent5" w:themeShade="95"/>
      </w:rPr>
      <w:pPr>
        <w:pBdr/>
        <w:spacing/>
        <w:ind/>
      </w:pPr>
      <w:tblPr>
        <w:tblBorders/>
      </w:tblPr>
      <w:tcPr>
        <w:tcBorders>
          <w:bottom w:val="single" w:color="000000" w:themeColor="accent5" w:sz="12" w:space="0"/>
        </w:tcBorders>
      </w:tcPr>
    </w:tblStylePr>
    <w:tblStylePr w:type="lastCol">
      <w:rPr>
        <w:b/>
        <w:color w:val="254275" w:themeColor="accent5" w:themeShade="95"/>
      </w:rPr>
      <w:pPr>
        <w:pBdr/>
        <w:spacing/>
        <w:ind/>
      </w:pPr>
      <w:tblPr>
        <w:tblBorders/>
      </w:tblPr>
      <w:tcPr>
        <w:tcBorders/>
      </w:tcPr>
    </w:tblStylePr>
    <w:tblStylePr w:type="lastRow">
      <w:rPr>
        <w:b/>
        <w:color w:val="254275" w:themeColor="accent5"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5" w:themeShade="95"/>
        <w:sz w:val="22"/>
      </w:rPr>
      <w:pPr>
        <w:pBdr/>
        <w:spacing/>
        <w:ind/>
      </w:pPr>
      <w:tblPr>
        <w:tblBorders/>
      </w:tblPr>
      <w:tcPr>
        <w:tcBorders/>
      </w:tcPr>
    </w:tblStylePr>
  </w:style>
  <w:style w:type="table" w:styleId="843">
    <w:name w:val="Grid Table 6 Colorful - Accent 6"/>
    <w:basedOn w:val="903"/>
    <w:uiPriority w:val="99"/>
    <w:pPr>
      <w:pBdr/>
      <w:spacing w:after="0" w:line="240" w:lineRule="auto"/>
      <w:ind/>
    </w:pPr>
    <w:tblPr>
      <w:tblStyleRowBandSize w:val="1"/>
      <w:tblStyleColBandSize w:val="1"/>
      <w:tblInd w:w="0" w:type="dxa"/>
      <w:tblBorders>
        <w:top w:val="single" w:color="000000" w:themeColor="accent6" w:sz="4" w:space="0"/>
        <w:left w:val="single" w:color="000000" w:themeColor="accent6" w:sz="4" w:space="0"/>
        <w:bottom w:val="single" w:color="000000" w:themeColor="accent6" w:sz="4" w:space="0"/>
        <w:right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themeColor="accent5" w:themeShade="95"/>
        <w:sz w:val="22"/>
      </w:rPr>
      <w:pPr>
        <w:pBdr/>
        <w:spacing/>
        <w:ind/>
      </w:pPr>
      <w:tblPr>
        <w:tblBorders/>
      </w:tblPr>
      <w:tcPr>
        <w:shd w:val="clear" w:color="ffffff" w:themeColor="accent6" w:themeTint="34" w:fill="e2efd9" w:themeFill="accent6" w:themeFillTint="34"/>
        <w:tcBorders/>
      </w:tcPr>
    </w:tblStylePr>
    <w:tblStylePr w:type="band1Vert">
      <w:pPr>
        <w:pBdr/>
        <w:spacing/>
        <w:ind/>
      </w:pPr>
      <w:tblPr>
        <w:tblBorders/>
      </w:tblPr>
      <w:tcPr>
        <w:shd w:val="clear" w:color="ffffff" w:themeColor="accent6" w:themeTint="34" w:fill="e2efd9" w:themeFill="accent6" w:themeFillTint="34"/>
        <w:tcBorders/>
      </w:tcPr>
    </w:tblStylePr>
    <w:tblStylePr w:type="band2Horz">
      <w:rPr>
        <w:rFonts w:ascii="Arial" w:hAnsi="Arial"/>
        <w:color w:val="404040"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54275" w:themeColor="accent5" w:themeShade="95"/>
      </w:rPr>
      <w:pPr>
        <w:pBdr/>
        <w:spacing/>
        <w:ind/>
      </w:pPr>
      <w:tblPr>
        <w:tblBorders/>
      </w:tblPr>
      <w:tcPr>
        <w:tcBorders/>
      </w:tcPr>
    </w:tblStylePr>
    <w:tblStylePr w:type="firstRow">
      <w:rPr>
        <w:b/>
        <w:color w:val="254275" w:themeColor="accent5" w:themeShade="95"/>
      </w:rPr>
      <w:pPr>
        <w:pBdr/>
        <w:spacing/>
        <w:ind/>
      </w:pPr>
      <w:tblPr>
        <w:tblBorders/>
      </w:tblPr>
      <w:tcPr>
        <w:tcBorders>
          <w:bottom w:val="single" w:color="000000" w:themeColor="accent6" w:sz="12" w:space="0"/>
        </w:tcBorders>
      </w:tcPr>
    </w:tblStylePr>
    <w:tblStylePr w:type="lastCol">
      <w:rPr>
        <w:b/>
        <w:color w:val="254275" w:themeColor="accent5" w:themeShade="95"/>
      </w:rPr>
      <w:pPr>
        <w:pBdr/>
        <w:spacing/>
        <w:ind/>
      </w:pPr>
      <w:tblPr>
        <w:tblBorders/>
      </w:tblPr>
      <w:tcPr>
        <w:tcBorders/>
      </w:tcPr>
    </w:tblStylePr>
    <w:tblStylePr w:type="lastRow">
      <w:rPr>
        <w:b/>
        <w:color w:val="254275" w:themeColor="accent5"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5" w:themeShade="95"/>
        <w:sz w:val="22"/>
      </w:rPr>
      <w:pPr>
        <w:pBdr/>
        <w:spacing/>
        <w:ind/>
      </w:pPr>
      <w:tblPr>
        <w:tblBorders/>
      </w:tblPr>
      <w:tcPr>
        <w:tcBorders/>
      </w:tcPr>
    </w:tblStylePr>
  </w:style>
  <w:style w:type="table" w:styleId="844">
    <w:name w:val="Grid Table 7 Colorful - Accent 1"/>
    <w:basedOn w:val="903"/>
    <w:uiPriority w:val="99"/>
    <w:pPr>
      <w:pBdr/>
      <w:spacing w:after="0" w:line="240" w:lineRule="auto"/>
      <w:ind/>
    </w:pPr>
    <w:tblPr>
      <w:tblStyleRowBandSize w:val="1"/>
      <w:tblStyleColBandSize w:val="1"/>
      <w:tblInd w:w="0" w:type="dxa"/>
      <w:tblBorders>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cPr>
      <w:tcBorders/>
    </w:tcPr>
    <w:tblStylePr w:type="band1Horz">
      <w:rPr>
        <w:rFonts w:ascii="Arial" w:hAnsi="Arial"/>
        <w:color w:val="307abd" w:themeColor="accent1" w:themeTint="80" w:themeShade="95"/>
        <w:sz w:val="22"/>
      </w:rPr>
      <w:pPr>
        <w:pBdr/>
        <w:spacing/>
        <w:ind/>
      </w:pPr>
      <w:tblPr>
        <w:tblBorders/>
      </w:tblPr>
      <w:tcPr>
        <w:shd w:val="clear" w:color="ffffff" w:themeColor="accent1" w:themeTint="34" w:fill="deebf6" w:themeFill="accent1" w:themeFillTint="34"/>
        <w:tcBorders/>
      </w:tcPr>
    </w:tblStylePr>
    <w:tblStylePr w:type="band1Vert">
      <w:pPr>
        <w:pBdr/>
        <w:spacing/>
        <w:ind/>
      </w:pPr>
      <w:tblPr>
        <w:tblBorders/>
      </w:tblPr>
      <w:tcPr>
        <w:shd w:val="clear" w:color="ffffff" w:themeColor="accent1" w:themeTint="34" w:fill="deebf6" w:themeFill="accent1" w:themeFillTint="34"/>
        <w:tcBorders/>
      </w:tcPr>
    </w:tblStylePr>
    <w:tblStylePr w:type="band2Horz">
      <w:rPr>
        <w:rFonts w:ascii="Arial" w:hAnsi="Arial"/>
        <w:color w:val="307abd" w:themeColor="accen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307abd" w:themeColor="accent1" w:themeTint="80"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1" w:themeTint="80" w:sz="4" w:space="0"/>
        </w:tcBorders>
      </w:tcPr>
    </w:tblStylePr>
    <w:tblStylePr w:type="firstRow">
      <w:rPr>
        <w:rFonts w:ascii="Arial" w:hAnsi="Arial"/>
        <w:b/>
        <w:color w:val="307abd" w:themeColor="accent1" w:themeTint="80"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1" w:themeTint="80" w:sz="4" w:space="0"/>
          <w:right w:val="none" w:color="000000" w:sz="4" w:space="0"/>
        </w:tcBorders>
      </w:tcPr>
    </w:tblStylePr>
    <w:tblStylePr w:type="lastCol">
      <w:rPr>
        <w:rFonts w:ascii="Arial" w:hAnsi="Arial"/>
        <w:i/>
        <w:color w:val="307abd" w:themeColor="accent1" w:themeTint="80" w:themeShade="95"/>
        <w:sz w:val="22"/>
      </w:rPr>
      <w:pPr>
        <w:pBdr/>
        <w:spacing/>
        <w:ind/>
      </w:pPr>
      <w:tblPr>
        <w:tblBorders/>
      </w:tblPr>
      <w:tcPr>
        <w:shd w:val="clear" w:color="ffffff"/>
        <w:tcBorders>
          <w:top w:val="none" w:color="000000" w:sz="4" w:space="0"/>
          <w:left w:val="single" w:color="000000" w:themeColor="accent1" w:themeTint="80" w:sz="4" w:space="0"/>
          <w:bottom w:val="none" w:color="000000" w:sz="4" w:space="0"/>
          <w:right w:val="none" w:color="000000" w:sz="4" w:space="0"/>
        </w:tcBorders>
      </w:tcPr>
    </w:tblStylePr>
    <w:tblStylePr w:type="lastRow">
      <w:rPr>
        <w:rFonts w:ascii="Arial" w:hAnsi="Arial"/>
        <w:b/>
        <w:color w:val="307abd" w:themeColor="accent1" w:themeTint="80" w:themeShade="95"/>
        <w:sz w:val="22"/>
      </w:rPr>
      <w:pPr>
        <w:pBdr/>
        <w:spacing/>
        <w:ind/>
      </w:pPr>
      <w:tblPr>
        <w:tblBorders/>
      </w:tblPr>
      <w:tcPr>
        <w:shd w:val="clear" w:color="ffffff" w:themeColor="light1" w:fill="ffffff" w:themeFill="light1"/>
        <w:tcBorders>
          <w:top w:val="single" w:color="000000" w:themeColor="accent1" w:themeTint="8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45">
    <w:name w:val="Grid Table 7 Colorful - Accent 2"/>
    <w:basedOn w:val="903"/>
    <w:uiPriority w:val="99"/>
    <w:pPr>
      <w:pBdr/>
      <w:spacing w:after="0" w:line="240" w:lineRule="auto"/>
      <w:ind/>
    </w:pPr>
    <w:tblPr>
      <w:tblStyleRowBandSize w:val="1"/>
      <w:tblStyleColBandSize w:val="1"/>
      <w:tblInd w:w="0" w:type="dxa"/>
      <w:tblBorders>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ca5d12" w:themeColor="accent2" w:themeTint="97" w:themeShade="95"/>
        <w:sz w:val="22"/>
      </w:rPr>
      <w:pPr>
        <w:pBdr/>
        <w:spacing/>
        <w:ind/>
      </w:pPr>
      <w:tblPr>
        <w:tblBorders/>
      </w:tblPr>
      <w:tcPr>
        <w:shd w:val="clear" w:color="ffffff" w:themeColor="accent2" w:themeTint="32" w:fill="fbe6d7" w:themeFill="accent2" w:themeFillTint="32"/>
        <w:tcBorders/>
      </w:tcPr>
    </w:tblStylePr>
    <w:tblStylePr w:type="band1Vert">
      <w:pPr>
        <w:pBdr/>
        <w:spacing/>
        <w:ind/>
      </w:pPr>
      <w:tblPr>
        <w:tblBorders/>
      </w:tblPr>
      <w:tcPr>
        <w:shd w:val="clear" w:color="ffffff" w:themeColor="accent2" w:themeTint="32" w:fill="fbe6d7" w:themeFill="accent2" w:themeFillTint="32"/>
        <w:tcBorders/>
      </w:tcPr>
    </w:tblStylePr>
    <w:tblStylePr w:type="band2Horz">
      <w:rPr>
        <w:rFonts w:ascii="Arial" w:hAnsi="Arial"/>
        <w:color w:val="ca5d12"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ca5d12" w:themeColor="accent2" w:themeTint="97"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b/>
        <w:color w:val="ca5d12" w:themeColor="accent2" w:themeTint="97"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ca5d12" w:themeColor="accent2" w:themeTint="97" w:themeShade="95"/>
        <w:sz w:val="22"/>
      </w:rPr>
      <w:pPr>
        <w:pBdr/>
        <w:spacing/>
        <w:ind/>
      </w:pPr>
      <w:tblPr>
        <w:tblBorders/>
      </w:tbl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b/>
        <w:color w:val="ca5d12" w:themeColor="accent2" w:themeTint="97" w:themeShade="95"/>
        <w:sz w:val="22"/>
      </w:rPr>
      <w:pPr>
        <w:pBdr/>
        <w:spacing/>
        <w:ind/>
      </w:pPr>
      <w:tblPr>
        <w:tblBorders/>
      </w:tbl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46">
    <w:name w:val="Grid Table 7 Colorful - Accent 3"/>
    <w:basedOn w:val="903"/>
    <w:uiPriority w:val="99"/>
    <w:pPr>
      <w:pBdr/>
      <w:spacing w:after="0" w:line="240" w:lineRule="auto"/>
      <w:ind/>
    </w:pPr>
    <w:tblPr>
      <w:tblStyleRowBandSize w:val="1"/>
      <w:tblStyleColBandSize w:val="1"/>
      <w:tblInd w:w="0" w:type="dxa"/>
      <w:tblBorders>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606060" w:themeColor="accent3" w:themeTint="FE" w:themeShade="95"/>
        <w:sz w:val="22"/>
      </w:rPr>
      <w:pPr>
        <w:pBdr/>
        <w:spacing/>
        <w:ind/>
      </w:pPr>
      <w:tblPr>
        <w:tblBorders/>
      </w:tblPr>
      <w:tcPr>
        <w:shd w:val="clear" w:color="ffffff" w:themeColor="accent3" w:themeTint="34" w:fill="ededed" w:themeFill="accent3" w:themeFillTint="34"/>
        <w:tcBorders/>
      </w:tcPr>
    </w:tblStylePr>
    <w:tblStylePr w:type="band1Vert">
      <w:pPr>
        <w:pBdr/>
        <w:spacing/>
        <w:ind/>
      </w:pPr>
      <w:tblPr>
        <w:tblBorders/>
      </w:tblPr>
      <w:tcPr>
        <w:shd w:val="clear" w:color="ffffff" w:themeColor="accent3" w:themeTint="34" w:fill="ededed" w:themeFill="accent3" w:themeFillTint="34"/>
        <w:tcBorders/>
      </w:tcPr>
    </w:tblStylePr>
    <w:tblStylePr w:type="band2Horz">
      <w:rPr>
        <w:rFonts w:ascii="Arial" w:hAnsi="Arial"/>
        <w:color w:val="606060" w:themeColor="accent3" w:themeTint="FE"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606060" w:themeColor="accent3" w:themeTint="FE"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3" w:themeTint="FE" w:sz="4" w:space="0"/>
        </w:tcBorders>
      </w:tcPr>
    </w:tblStylePr>
    <w:tblStylePr w:type="firstRow">
      <w:rPr>
        <w:rFonts w:ascii="Arial" w:hAnsi="Arial"/>
        <w:b/>
        <w:color w:val="606060" w:themeColor="accent3" w:themeTint="FE"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3" w:themeTint="FE" w:sz="4" w:space="0"/>
          <w:right w:val="none" w:color="000000" w:sz="4" w:space="0"/>
        </w:tcBorders>
      </w:tcPr>
    </w:tblStylePr>
    <w:tblStylePr w:type="lastCol">
      <w:rPr>
        <w:rFonts w:ascii="Arial" w:hAnsi="Arial"/>
        <w:i/>
        <w:color w:val="606060" w:themeColor="accent3" w:themeTint="FE" w:themeShade="95"/>
        <w:sz w:val="22"/>
      </w:rPr>
      <w:pPr>
        <w:pBdr/>
        <w:spacing/>
        <w:ind/>
      </w:pPr>
      <w:tblPr>
        <w:tblBorders/>
      </w:tblPr>
      <w:tcPr>
        <w:shd w:val="clear" w:color="ffffff"/>
        <w:tcBorders>
          <w:top w:val="none" w:color="000000" w:sz="4" w:space="0"/>
          <w:left w:val="single" w:color="000000" w:themeColor="accent3" w:themeTint="FE" w:sz="4" w:space="0"/>
          <w:bottom w:val="none" w:color="000000" w:sz="4" w:space="0"/>
          <w:right w:val="none" w:color="000000" w:sz="4" w:space="0"/>
        </w:tcBorders>
      </w:tcPr>
    </w:tblStylePr>
    <w:tblStylePr w:type="lastRow">
      <w:rPr>
        <w:rFonts w:ascii="Arial" w:hAnsi="Arial"/>
        <w:b/>
        <w:color w:val="606060" w:themeColor="accent3" w:themeTint="FE" w:themeShade="95"/>
        <w:sz w:val="22"/>
      </w:rPr>
      <w:pPr>
        <w:pBdr/>
        <w:spacing/>
        <w:ind/>
      </w:pPr>
      <w:tblPr>
        <w:tblBorders/>
      </w:tblPr>
      <w:tcPr>
        <w:shd w:val="clear" w:color="ffffff" w:themeColor="light1" w:fill="ffffff" w:themeFill="light1"/>
        <w:tcBorders>
          <w:top w:val="single" w:color="000000" w:themeColor="accent3" w:themeTint="FE"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47">
    <w:name w:val="Grid Table 7 Colorful - Accent 4"/>
    <w:basedOn w:val="903"/>
    <w:uiPriority w:val="99"/>
    <w:pPr>
      <w:pBdr/>
      <w:spacing w:after="0" w:line="240" w:lineRule="auto"/>
      <w:ind/>
    </w:pPr>
    <w:tblPr>
      <w:tblStyleRowBandSize w:val="1"/>
      <w:tblStyleColBandSize w:val="1"/>
      <w:tblInd w:w="0" w:type="dxa"/>
      <w:tblBorders>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d09d00" w:themeColor="accent4" w:themeTint="9A" w:themeShade="95"/>
        <w:sz w:val="22"/>
      </w:rPr>
      <w:pPr>
        <w:pBdr/>
        <w:spacing/>
        <w:ind/>
      </w:pPr>
      <w:tblPr>
        <w:tblBorders/>
      </w:tblPr>
      <w:tcPr>
        <w:shd w:val="clear" w:color="ffffff" w:themeColor="accent4" w:themeTint="34" w:fill="fff2cb" w:themeFill="accent4" w:themeFillTint="34"/>
        <w:tcBorders/>
      </w:tcPr>
    </w:tblStylePr>
    <w:tblStylePr w:type="band1Vert">
      <w:pPr>
        <w:pBdr/>
        <w:spacing/>
        <w:ind/>
      </w:pPr>
      <w:tblPr>
        <w:tblBorders/>
      </w:tblPr>
      <w:tcPr>
        <w:shd w:val="clear" w:color="ffffff" w:themeColor="accent4" w:themeTint="34" w:fill="fff2cb" w:themeFill="accent4" w:themeFillTint="34"/>
        <w:tcBorders/>
      </w:tcPr>
    </w:tblStylePr>
    <w:tblStylePr w:type="band2Horz">
      <w:rPr>
        <w:rFonts w:ascii="Arial" w:hAnsi="Arial"/>
        <w:color w:val="d09d0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d09d00" w:themeColor="accent4" w:themeTint="9A"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b/>
        <w:color w:val="d09d00" w:themeColor="accent4" w:themeTint="9A"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d09d00" w:themeColor="accent4" w:themeTint="9A" w:themeShade="95"/>
        <w:sz w:val="22"/>
      </w:rPr>
      <w:pPr>
        <w:pBdr/>
        <w:spacing/>
        <w:ind/>
      </w:pPr>
      <w:tblPr>
        <w:tblBorders/>
      </w:tbl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b/>
        <w:color w:val="d09d00" w:themeColor="accent4" w:themeTint="9A" w:themeShade="95"/>
        <w:sz w:val="22"/>
      </w:rPr>
      <w:pPr>
        <w:pBdr/>
        <w:spacing/>
        <w:ind/>
      </w:pPr>
      <w:tblPr>
        <w:tblBorders/>
      </w:tbl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48">
    <w:name w:val="Grid Table 7 Colorful - Accent 5"/>
    <w:basedOn w:val="903"/>
    <w:uiPriority w:val="99"/>
    <w:pPr>
      <w:pBdr/>
      <w:spacing w:after="0" w:line="240" w:lineRule="auto"/>
      <w:ind/>
    </w:pPr>
    <w:tblPr>
      <w:tblStyleRowBandSize w:val="1"/>
      <w:tblStyleColBandSize w:val="1"/>
      <w:tblInd w:w="0" w:type="dxa"/>
      <w:tblBorders>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cPr>
      <w:tcBorders/>
    </w:tcPr>
    <w:tblStylePr w:type="band1Horz">
      <w:rPr>
        <w:rFonts w:ascii="Arial" w:hAnsi="Arial"/>
        <w:color w:val="254275" w:themeColor="accent5" w:themeShade="95"/>
        <w:sz w:val="22"/>
      </w:rPr>
      <w:pPr>
        <w:pBdr/>
        <w:spacing/>
        <w:ind/>
      </w:pPr>
      <w:tblPr>
        <w:tblBorders/>
      </w:tblPr>
      <w:tcPr>
        <w:shd w:val="clear" w:color="ffffff" w:themeColor="accent5" w:themeTint="34" w:fill="d9e2f3" w:themeFill="accent5" w:themeFillTint="34"/>
        <w:tcBorders/>
      </w:tcPr>
    </w:tblStylePr>
    <w:tblStylePr w:type="band1Vert">
      <w:pPr>
        <w:pBdr/>
        <w:spacing/>
        <w:ind/>
      </w:pPr>
      <w:tblPr>
        <w:tblBorders/>
      </w:tblPr>
      <w:tcPr>
        <w:shd w:val="clear" w:color="ffffff" w:themeColor="accent5" w:themeTint="34" w:fill="d9e2f3" w:themeFill="accent5" w:themeFillTint="34"/>
        <w:tcBorders/>
      </w:tcPr>
    </w:tblStylePr>
    <w:tblStylePr w:type="band2Horz">
      <w:rPr>
        <w:rFonts w:ascii="Arial" w:hAnsi="Arial"/>
        <w:color w:val="254275"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254275" w:themeColor="accent5"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5" w:themeTint="90" w:sz="4" w:space="0"/>
        </w:tcBorders>
      </w:tcPr>
    </w:tblStylePr>
    <w:tblStylePr w:type="firstRow">
      <w:rPr>
        <w:rFonts w:ascii="Arial" w:hAnsi="Arial"/>
        <w:b/>
        <w:color w:val="254275" w:themeColor="accent5"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5" w:themeTint="90" w:sz="4" w:space="0"/>
          <w:right w:val="none" w:color="000000" w:sz="4" w:space="0"/>
        </w:tcBorders>
      </w:tcPr>
    </w:tblStylePr>
    <w:tblStylePr w:type="lastCol">
      <w:rPr>
        <w:rFonts w:ascii="Arial" w:hAnsi="Arial"/>
        <w:i/>
        <w:color w:val="254275" w:themeColor="accent5" w:themeShade="95"/>
        <w:sz w:val="22"/>
      </w:rPr>
      <w:pPr>
        <w:pBdr/>
        <w:spacing/>
        <w:ind/>
      </w:pPr>
      <w:tblPr>
        <w:tblBorders/>
      </w:tblPr>
      <w:tcPr>
        <w:shd w:val="clear" w:color="ffffff"/>
        <w:tcBorders>
          <w:top w:val="none" w:color="000000" w:sz="4" w:space="0"/>
          <w:left w:val="single" w:color="000000" w:themeColor="accent5" w:themeTint="90" w:sz="4" w:space="0"/>
          <w:bottom w:val="none" w:color="000000" w:sz="4" w:space="0"/>
          <w:right w:val="none" w:color="000000" w:sz="4" w:space="0"/>
        </w:tcBorders>
      </w:tcPr>
    </w:tblStylePr>
    <w:tblStylePr w:type="lastRow">
      <w:rPr>
        <w:rFonts w:ascii="Arial" w:hAnsi="Arial"/>
        <w:b/>
        <w:color w:val="254275" w:themeColor="accent5" w:themeShade="95"/>
        <w:sz w:val="22"/>
      </w:rPr>
      <w:pPr>
        <w:pBdr/>
        <w:spacing/>
        <w:ind/>
      </w:pPr>
      <w:tblPr>
        <w:tblBorders/>
      </w:tblPr>
      <w:tcPr>
        <w:shd w:val="clear" w:color="ffffff" w:themeColor="light1" w:fill="ffffff" w:themeFill="light1"/>
        <w:tcBorders>
          <w:top w:val="single" w:color="000000" w:themeColor="accent5" w:themeTint="9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49">
    <w:name w:val="Grid Table 7 Colorful - Accent 6"/>
    <w:basedOn w:val="903"/>
    <w:uiPriority w:val="99"/>
    <w:pPr>
      <w:pBdr/>
      <w:spacing w:after="0" w:line="240" w:lineRule="auto"/>
      <w:ind/>
    </w:pPr>
    <w:tblPr>
      <w:tblStyleRowBandSize w:val="1"/>
      <w:tblStyleColBandSize w:val="1"/>
      <w:tblInd w:w="0" w:type="dxa"/>
      <w:tblBorders>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cPr>
      <w:tcBorders/>
    </w:tcPr>
    <w:tblStylePr w:type="band1Horz">
      <w:rPr>
        <w:rFonts w:ascii="Arial" w:hAnsi="Arial"/>
        <w:color w:val="416529" w:themeColor="accent6" w:themeShade="95"/>
        <w:sz w:val="22"/>
      </w:rPr>
      <w:pPr>
        <w:pBdr/>
        <w:spacing/>
        <w:ind/>
      </w:pPr>
      <w:tblPr>
        <w:tblBorders/>
      </w:tblPr>
      <w:tcPr>
        <w:shd w:val="clear" w:color="ffffff" w:themeColor="accent6" w:themeTint="34" w:fill="e2efd9" w:themeFill="accent6" w:themeFillTint="34"/>
        <w:tcBorders/>
      </w:tcPr>
    </w:tblStylePr>
    <w:tblStylePr w:type="band1Vert">
      <w:pPr>
        <w:pBdr/>
        <w:spacing/>
        <w:ind/>
      </w:pPr>
      <w:tblPr>
        <w:tblBorders/>
      </w:tblPr>
      <w:tcPr>
        <w:shd w:val="clear" w:color="ffffff" w:themeColor="accent6" w:themeTint="34" w:fill="e2efd9" w:themeFill="accent6" w:themeFillTint="34"/>
        <w:tcBorders/>
      </w:tcPr>
    </w:tblStylePr>
    <w:tblStylePr w:type="band2Horz">
      <w:rPr>
        <w:rFonts w:ascii="Arial" w:hAnsi="Arial"/>
        <w:color w:val="416529" w:themeColor="accent6"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416529" w:themeColor="accent6"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6" w:themeTint="90" w:sz="4" w:space="0"/>
        </w:tcBorders>
      </w:tcPr>
    </w:tblStylePr>
    <w:tblStylePr w:type="firstRow">
      <w:rPr>
        <w:rFonts w:ascii="Arial" w:hAnsi="Arial"/>
        <w:b/>
        <w:color w:val="416529" w:themeColor="accent6"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6" w:themeTint="90" w:sz="4" w:space="0"/>
          <w:right w:val="none" w:color="000000" w:sz="4" w:space="0"/>
        </w:tcBorders>
      </w:tcPr>
    </w:tblStylePr>
    <w:tblStylePr w:type="lastCol">
      <w:rPr>
        <w:rFonts w:ascii="Arial" w:hAnsi="Arial"/>
        <w:i/>
        <w:color w:val="416529" w:themeColor="accent6" w:themeShade="95"/>
        <w:sz w:val="22"/>
      </w:rPr>
      <w:pPr>
        <w:pBdr/>
        <w:spacing/>
        <w:ind/>
      </w:pPr>
      <w:tblPr>
        <w:tblBorders/>
      </w:tblPr>
      <w:tcPr>
        <w:shd w:val="clear" w:color="ffffff"/>
        <w:tcBorders>
          <w:top w:val="none" w:color="000000" w:sz="4" w:space="0"/>
          <w:left w:val="single" w:color="000000" w:themeColor="accent6" w:themeTint="90" w:sz="4" w:space="0"/>
          <w:bottom w:val="none" w:color="000000" w:sz="4" w:space="0"/>
          <w:right w:val="none" w:color="000000" w:sz="4" w:space="0"/>
        </w:tcBorders>
      </w:tcPr>
    </w:tblStylePr>
    <w:tblStylePr w:type="lastRow">
      <w:rPr>
        <w:rFonts w:ascii="Arial" w:hAnsi="Arial"/>
        <w:b/>
        <w:color w:val="416529" w:themeColor="accent6" w:themeShade="95"/>
        <w:sz w:val="22"/>
      </w:rPr>
      <w:pPr>
        <w:pBdr/>
        <w:spacing/>
        <w:ind/>
      </w:pPr>
      <w:tblPr>
        <w:tblBorders/>
      </w:tblPr>
      <w:tcPr>
        <w:shd w:val="clear" w:color="ffffff" w:themeColor="light1" w:fill="ffffff" w:themeFill="light1"/>
        <w:tcBorders>
          <w:top w:val="single" w:color="000000" w:themeColor="accent6" w:themeTint="9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50">
    <w:name w:val="List Table 1 Light - Accent 1"/>
    <w:basedOn w:val="903"/>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1" w:themeTint="40" w:fill="d6e6f4" w:themeFill="accent1" w:themeFillTint="40"/>
        <w:tcBorders/>
      </w:tcPr>
    </w:tblStylePr>
    <w:tblStylePr w:type="band1Vert">
      <w:pPr>
        <w:pBdr/>
        <w:spacing/>
        <w:ind/>
      </w:pPr>
      <w:tblPr>
        <w:tblBorders/>
      </w:tblPr>
      <w:tcPr>
        <w:shd w:val="clear" w:color="ffffff" w:themeColor="accent1" w:themeTint="40" w:fill="d6e6f4"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1"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51">
    <w:name w:val="List Table 1 Light - Accent 2"/>
    <w:basedOn w:val="903"/>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2" w:themeTint="40" w:fill="fadecb" w:themeFill="accent2" w:themeFillTint="40"/>
        <w:tcBorders/>
      </w:tcPr>
    </w:tblStylePr>
    <w:tblStylePr w:type="band1Vert">
      <w:pPr>
        <w:pBdr/>
        <w:spacing/>
        <w:ind/>
      </w:pPr>
      <w:tblPr>
        <w:tblBorders/>
      </w:tblPr>
      <w:tcPr>
        <w:shd w:val="clear" w:color="ffffff" w:themeColor="accent2" w:themeTint="40" w:fill="fadecb"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2"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2"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52">
    <w:name w:val="List Table 1 Light - Accent 3"/>
    <w:basedOn w:val="903"/>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3" w:themeTint="40" w:fill="e8e8e8" w:themeFill="accent3" w:themeFillTint="40"/>
        <w:tcBorders/>
      </w:tcPr>
    </w:tblStylePr>
    <w:tblStylePr w:type="band1Vert">
      <w:pPr>
        <w:pBdr/>
        <w:spacing/>
        <w:ind/>
      </w:pPr>
      <w:tblPr>
        <w:tblBorders/>
      </w:tblPr>
      <w:tcPr>
        <w:shd w:val="clear" w:color="ffffff" w:themeColor="accent3" w:themeTint="40" w:fill="e8e8e8"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3"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3"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53">
    <w:name w:val="List Table 1 Light - Accent 4"/>
    <w:basedOn w:val="903"/>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4" w:themeTint="40" w:fill="ffefbf" w:themeFill="accent4" w:themeFillTint="40"/>
        <w:tcBorders/>
      </w:tcPr>
    </w:tblStylePr>
    <w:tblStylePr w:type="band1Vert">
      <w:pPr>
        <w:pBdr/>
        <w:spacing/>
        <w:ind/>
      </w:pPr>
      <w:tblPr>
        <w:tblBorders/>
      </w:tblPr>
      <w:tcPr>
        <w:shd w:val="clear" w:color="ffffff" w:themeColor="accent4" w:themeTint="40" w:fill="ffefbf"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4"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4"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54">
    <w:name w:val="List Table 1 Light - Accent 5"/>
    <w:basedOn w:val="903"/>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5" w:themeTint="40" w:fill="d0dcf0" w:themeFill="accent5" w:themeFillTint="40"/>
        <w:tcBorders/>
      </w:tcPr>
    </w:tblStylePr>
    <w:tblStylePr w:type="band1Vert">
      <w:pPr>
        <w:pBdr/>
        <w:spacing/>
        <w:ind/>
      </w:pPr>
      <w:tblPr>
        <w:tblBorders/>
      </w:tblPr>
      <w:tcPr>
        <w:shd w:val="clear" w:color="ffffff" w:themeColor="accent5" w:themeTint="40" w:fill="d0dcf0"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5"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55">
    <w:name w:val="List Table 1 Light - Accent 6"/>
    <w:basedOn w:val="903"/>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6" w:themeTint="40" w:fill="dbecd0" w:themeFill="accent6" w:themeFillTint="40"/>
        <w:tcBorders/>
      </w:tcPr>
    </w:tblStylePr>
    <w:tblStylePr w:type="band1Vert">
      <w:pPr>
        <w:pBdr/>
        <w:spacing/>
        <w:ind/>
      </w:pPr>
      <w:tblPr>
        <w:tblBorders/>
      </w:tblPr>
      <w:tcPr>
        <w:shd w:val="clear" w:color="ffffff" w:themeColor="accent6" w:themeTint="40" w:fill="dbecd0"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6"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56">
    <w:name w:val="List Table 2 - Accent 1"/>
    <w:basedOn w:val="903"/>
    <w:uiPriority w:val="99"/>
    <w:pPr>
      <w:pBdr/>
      <w:spacing w:after="0" w:line="240" w:lineRule="auto"/>
      <w:ind/>
    </w:pPr>
    <w:tblPr>
      <w:tblStyleRowBandSize w:val="1"/>
      <w:tblStyleColBandSize w:val="1"/>
      <w:tblInd w:w="0" w:type="dxa"/>
      <w:tblBorders>
        <w:top w:val="single" w:color="000000" w:themeColor="accent1" w:themeTint="90" w:sz="4" w:space="0"/>
        <w:bottom w:val="single" w:color="000000" w:themeColor="accent1" w:themeTint="90" w:sz="4" w:space="0"/>
        <w:insideH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40" w:fill="d6e6f4" w:themeFill="accent1" w:themeFillTint="40"/>
        <w:tcBorders/>
      </w:tcPr>
    </w:tblStylePr>
    <w:tblStylePr w:type="band1Vert">
      <w:rPr>
        <w:rFonts w:ascii="Arial" w:hAnsi="Arial"/>
        <w:color w:val="404040"/>
        <w:sz w:val="22"/>
      </w:rPr>
      <w:pPr>
        <w:pBdr/>
        <w:spacing/>
        <w:ind/>
      </w:pPr>
      <w:tblPr>
        <w:tblBorders/>
      </w:tblPr>
      <w:tcPr>
        <w:shd w:val="clear" w:color="ffffff" w:themeColor="accent1" w:themeTint="40" w:fill="d6e6f4"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57">
    <w:name w:val="List Table 2 - Accent 2"/>
    <w:basedOn w:val="903"/>
    <w:uiPriority w:val="99"/>
    <w:pPr>
      <w:pBdr/>
      <w:spacing w:after="0" w:line="240" w:lineRule="auto"/>
      <w:ind/>
    </w:pPr>
    <w:tblPr>
      <w:tblStyleRowBandSize w:val="1"/>
      <w:tblStyleColBandSize w:val="1"/>
      <w:tblInd w:w="0" w:type="dxa"/>
      <w:tblBorders>
        <w:top w:val="single" w:color="000000" w:themeColor="accent2" w:themeTint="90" w:sz="4" w:space="0"/>
        <w:bottom w:val="single" w:color="000000" w:themeColor="accent2" w:themeTint="90" w:sz="4" w:space="0"/>
        <w:insideH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40" w:fill="fadecb" w:themeFill="accent2" w:themeFillTint="40"/>
        <w:tcBorders/>
      </w:tcPr>
    </w:tblStylePr>
    <w:tblStylePr w:type="band1Vert">
      <w:rPr>
        <w:rFonts w:ascii="Arial" w:hAnsi="Arial"/>
        <w:color w:val="404040"/>
        <w:sz w:val="22"/>
      </w:rPr>
      <w:pPr>
        <w:pBdr/>
        <w:spacing/>
        <w:ind/>
      </w:pPr>
      <w:tblPr>
        <w:tblBorders/>
      </w:tblPr>
      <w:tcPr>
        <w:shd w:val="clear" w:color="ffffff" w:themeColor="accent2" w:themeTint="40" w:fill="fadecb"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58">
    <w:name w:val="List Table 2 - Accent 3"/>
    <w:basedOn w:val="903"/>
    <w:uiPriority w:val="99"/>
    <w:pPr>
      <w:pBdr/>
      <w:spacing w:after="0" w:line="240" w:lineRule="auto"/>
      <w:ind/>
    </w:pPr>
    <w:tblPr>
      <w:tblStyleRowBandSize w:val="1"/>
      <w:tblStyleColBandSize w:val="1"/>
      <w:tblInd w:w="0" w:type="dxa"/>
      <w:tblBorders>
        <w:top w:val="single" w:color="000000" w:themeColor="accent3" w:themeTint="90" w:sz="4" w:space="0"/>
        <w:bottom w:val="single" w:color="000000" w:themeColor="accent3" w:themeTint="90" w:sz="4" w:space="0"/>
        <w:insideH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40" w:fill="e8e8e8" w:themeFill="accent3" w:themeFillTint="40"/>
        <w:tcBorders/>
      </w:tcPr>
    </w:tblStylePr>
    <w:tblStylePr w:type="band1Vert">
      <w:rPr>
        <w:rFonts w:ascii="Arial" w:hAnsi="Arial"/>
        <w:color w:val="404040"/>
        <w:sz w:val="22"/>
      </w:rPr>
      <w:pPr>
        <w:pBdr/>
        <w:spacing/>
        <w:ind/>
      </w:pPr>
      <w:tblPr>
        <w:tblBorders/>
      </w:tblPr>
      <w:tcPr>
        <w:shd w:val="clear" w:color="ffffff" w:themeColor="accent3" w:themeTint="40" w:fill="e8e8e8"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59">
    <w:name w:val="List Table 2 - Accent 4"/>
    <w:basedOn w:val="903"/>
    <w:uiPriority w:val="99"/>
    <w:pPr>
      <w:pBdr/>
      <w:spacing w:after="0" w:line="240" w:lineRule="auto"/>
      <w:ind/>
    </w:pPr>
    <w:tblPr>
      <w:tblStyleRowBandSize w:val="1"/>
      <w:tblStyleColBandSize w:val="1"/>
      <w:tblInd w:w="0" w:type="dxa"/>
      <w:tblBorders>
        <w:top w:val="single" w:color="000000" w:themeColor="accent4" w:themeTint="90" w:sz="4" w:space="0"/>
        <w:bottom w:val="single" w:color="000000" w:themeColor="accent4" w:themeTint="90" w:sz="4" w:space="0"/>
        <w:insideH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40" w:fill="ffefbf" w:themeFill="accent4" w:themeFillTint="40"/>
        <w:tcBorders/>
      </w:tcPr>
    </w:tblStylePr>
    <w:tblStylePr w:type="band1Vert">
      <w:rPr>
        <w:rFonts w:ascii="Arial" w:hAnsi="Arial"/>
        <w:color w:val="404040"/>
        <w:sz w:val="22"/>
      </w:rPr>
      <w:pPr>
        <w:pBdr/>
        <w:spacing/>
        <w:ind/>
      </w:pPr>
      <w:tblPr>
        <w:tblBorders/>
      </w:tblPr>
      <w:tcPr>
        <w:shd w:val="clear" w:color="ffffff" w:themeColor="accent4" w:themeTint="40" w:fill="ffefbf"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60">
    <w:name w:val="List Table 2 - Accent 5"/>
    <w:basedOn w:val="903"/>
    <w:uiPriority w:val="99"/>
    <w:pPr>
      <w:pBdr/>
      <w:spacing w:after="0" w:line="240" w:lineRule="auto"/>
      <w:ind/>
    </w:pPr>
    <w:tblPr>
      <w:tblStyleRowBandSize w:val="1"/>
      <w:tblStyleColBandSize w:val="1"/>
      <w:tblInd w:w="0" w:type="dxa"/>
      <w:tblBorders>
        <w:top w:val="single" w:color="000000" w:themeColor="accent5" w:themeTint="90" w:sz="4" w:space="0"/>
        <w:bottom w:val="single" w:color="000000" w:themeColor="accent5" w:themeTint="90" w:sz="4" w:space="0"/>
        <w:insideH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40" w:fill="d0dcf0" w:themeFill="accent5" w:themeFillTint="40"/>
        <w:tcBorders/>
      </w:tcPr>
    </w:tblStylePr>
    <w:tblStylePr w:type="band1Vert">
      <w:rPr>
        <w:rFonts w:ascii="Arial" w:hAnsi="Arial"/>
        <w:color w:val="404040"/>
        <w:sz w:val="22"/>
      </w:rPr>
      <w:pPr>
        <w:pBdr/>
        <w:spacing/>
        <w:ind/>
      </w:pPr>
      <w:tblPr>
        <w:tblBorders/>
      </w:tblPr>
      <w:tcPr>
        <w:shd w:val="clear" w:color="ffffff" w:themeColor="accent5" w:themeTint="40" w:fill="d0dcf0"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61">
    <w:name w:val="List Table 2 - Accent 6"/>
    <w:basedOn w:val="903"/>
    <w:uiPriority w:val="99"/>
    <w:pPr>
      <w:pBdr/>
      <w:spacing w:after="0" w:line="240" w:lineRule="auto"/>
      <w:ind/>
    </w:pPr>
    <w:tblPr>
      <w:tblStyleRowBandSize w:val="1"/>
      <w:tblStyleColBandSize w:val="1"/>
      <w:tblInd w:w="0" w:type="dxa"/>
      <w:tblBorders>
        <w:top w:val="single" w:color="000000" w:themeColor="accent6" w:themeTint="90" w:sz="4" w:space="0"/>
        <w:bottom w:val="single" w:color="000000" w:themeColor="accent6" w:themeTint="90" w:sz="4" w:space="0"/>
        <w:insideH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40" w:fill="dbecd0" w:themeFill="accent6" w:themeFillTint="40"/>
        <w:tcBorders/>
      </w:tcPr>
    </w:tblStylePr>
    <w:tblStylePr w:type="band1Vert">
      <w:rPr>
        <w:rFonts w:ascii="Arial" w:hAnsi="Arial"/>
        <w:color w:val="404040"/>
        <w:sz w:val="22"/>
      </w:rPr>
      <w:pPr>
        <w:pBdr/>
        <w:spacing/>
        <w:ind/>
      </w:pPr>
      <w:tblPr>
        <w:tblBorders/>
      </w:tblPr>
      <w:tcPr>
        <w:shd w:val="clear" w:color="ffffff" w:themeColor="accent6" w:themeTint="40" w:fill="dbecd0"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62">
    <w:name w:val="List Table 3 - Accent 1"/>
    <w:basedOn w:val="903"/>
    <w:uiPriority w:val="99"/>
    <w:pPr>
      <w:pBdr/>
      <w:spacing w:after="0" w:line="240" w:lineRule="auto"/>
      <w:ind/>
    </w:pPr>
    <w:tblPr>
      <w:tblStyleRowBandSize w:val="1"/>
      <w:tblStyleColBandSize w:val="1"/>
      <w:tblInd w:w="0" w:type="dxa"/>
      <w:tblBorders>
        <w:top w:val="single" w:color="000000" w:themeColor="accent1" w:sz="4" w:space="0"/>
        <w:left w:val="single" w:color="000000" w:themeColor="accent1" w:sz="4" w:space="0"/>
        <w:bottom w:val="single" w:color="000000" w:themeColor="accent1" w:sz="4" w:space="0"/>
        <w:right w:val="single" w:color="000000" w:themeColor="accent1" w:sz="4" w:space="0"/>
      </w:tblBorders>
    </w:tblPr>
    <w:tcPr>
      <w:tcBorders/>
    </w:tcPr>
    <w:tblStylePr w:type="band1Horz">
      <w:rPr>
        <w:rFonts w:ascii="Arial" w:hAnsi="Arial"/>
        <w:color w:val="404040"/>
        <w:sz w:val="22"/>
      </w:rPr>
      <w:pPr>
        <w:pBdr/>
        <w:spacing/>
        <w:ind/>
      </w:pPr>
      <w:tblPr>
        <w:tblBorders/>
      </w:tblPr>
      <w:tcPr>
        <w:tcBorders>
          <w:top w:val="single" w:color="000000" w:themeColor="accent1" w:sz="4" w:space="0"/>
          <w:bottom w:val="single" w:color="000000" w:themeColor="accent1" w:sz="4" w:space="0"/>
        </w:tcBorders>
      </w:tcPr>
    </w:tblStylePr>
    <w:tblStylePr w:type="band1Vert">
      <w:rPr>
        <w:rFonts w:ascii="Arial" w:hAnsi="Arial"/>
        <w:color w:val="404040"/>
        <w:sz w:val="22"/>
      </w:rPr>
      <w:pPr>
        <w:pBdr/>
        <w:spacing/>
        <w:ind/>
      </w:pPr>
      <w:tblPr>
        <w:tblBorders/>
      </w:tblPr>
      <w:tcPr>
        <w:tcBorders>
          <w:left w:val="single" w:color="000000" w:themeColor="accent1" w:sz="4" w:space="0"/>
          <w:right w:val="single" w:color="000000" w:themeColor="accent1"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fill="5b9bd5" w:themeFill="accen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63">
    <w:name w:val="List Table 3 - Accent 2"/>
    <w:basedOn w:val="903"/>
    <w:uiPriority w:val="99"/>
    <w:pPr>
      <w:pBdr/>
      <w:spacing w:after="0" w:line="240" w:lineRule="auto"/>
      <w:ind/>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97" w:sz="4" w:space="0"/>
          <w:bottom w:val="single" w:color="000000" w:themeColor="accent2" w:themeTint="97" w:sz="4" w:space="0"/>
        </w:tcBorders>
      </w:tcPr>
    </w:tblStylePr>
    <w:tblStylePr w:type="band1Vert">
      <w:rPr>
        <w:rFonts w:ascii="Arial" w:hAnsi="Arial"/>
        <w:color w:val="404040"/>
        <w:sz w:val="22"/>
      </w:rPr>
      <w:pPr>
        <w:pBdr/>
        <w:spacing/>
        <w:ind/>
      </w:pPr>
      <w:tblPr>
        <w:tblBorders/>
      </w:tblPr>
      <w:tcPr>
        <w:tcBorders>
          <w:left w:val="single" w:color="000000" w:themeColor="accent2" w:themeTint="97" w:sz="4" w:space="0"/>
          <w:right w:val="single" w:color="000000" w:themeColor="accent2" w:themeTint="97"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themeTint="97" w:fill="f4b285" w:themeFill="accent2" w:themeFillTint="97"/>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64">
    <w:name w:val="List Table 3 - Accent 3"/>
    <w:basedOn w:val="903"/>
    <w:uiPriority w:val="99"/>
    <w:pPr>
      <w:pBdr/>
      <w:spacing w:after="0" w:line="240" w:lineRule="auto"/>
      <w:ind/>
    </w:pPr>
    <w:tblPr>
      <w:tblStyleRowBandSize w:val="1"/>
      <w:tblStyleColBandSize w:val="1"/>
      <w:tblInd w:w="0" w:type="dxa"/>
      <w:tblBorders>
        <w:top w:val="single" w:color="000000" w:themeColor="accent3" w:themeTint="98" w:sz="4" w:space="0"/>
        <w:left w:val="single" w:color="000000" w:themeColor="accent3" w:themeTint="98" w:sz="4" w:space="0"/>
        <w:bottom w:val="single" w:color="000000" w:themeColor="accent3" w:themeTint="98" w:sz="4" w:space="0"/>
        <w:right w:val="single" w:color="000000" w:themeColor="accent3" w:themeTint="98"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98" w:sz="4" w:space="0"/>
          <w:bottom w:val="single" w:color="000000" w:themeColor="accent3" w:themeTint="98" w:sz="4" w:space="0"/>
        </w:tcBorders>
      </w:tcPr>
    </w:tblStylePr>
    <w:tblStylePr w:type="band1Vert">
      <w:rPr>
        <w:rFonts w:ascii="Arial" w:hAnsi="Arial"/>
        <w:color w:val="404040"/>
        <w:sz w:val="22"/>
      </w:rPr>
      <w:pPr>
        <w:pBdr/>
        <w:spacing/>
        <w:ind/>
      </w:pPr>
      <w:tblPr>
        <w:tblBorders/>
      </w:tblPr>
      <w:tcPr>
        <w:tcBorders>
          <w:left w:val="single" w:color="000000" w:themeColor="accent3" w:themeTint="98" w:sz="4" w:space="0"/>
          <w:right w:val="single" w:color="000000" w:themeColor="accent3" w:themeTint="98"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themeTint="98" w:fill="c9c9c9" w:themeFill="accent3" w:themeFillTint="98"/>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65">
    <w:name w:val="List Table 3 - Accent 4"/>
    <w:basedOn w:val="903"/>
    <w:uiPriority w:val="99"/>
    <w:pPr>
      <w:pBdr/>
      <w:spacing w:after="0" w:line="240" w:lineRule="auto"/>
      <w:ind/>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9A" w:sz="4" w:space="0"/>
          <w:bottom w:val="single" w:color="000000" w:themeColor="accent4" w:themeTint="9A" w:sz="4" w:space="0"/>
        </w:tcBorders>
      </w:tcPr>
    </w:tblStylePr>
    <w:tblStylePr w:type="band1Vert">
      <w:rPr>
        <w:rFonts w:ascii="Arial" w:hAnsi="Arial"/>
        <w:color w:val="404040"/>
        <w:sz w:val="22"/>
      </w:rPr>
      <w:pPr>
        <w:pBdr/>
        <w:spacing/>
        <w:ind/>
      </w:pPr>
      <w:tblPr>
        <w:tblBorders/>
      </w:tblPr>
      <w:tcPr>
        <w:tcBorders>
          <w:left w:val="single" w:color="000000" w:themeColor="accent4" w:themeTint="9A" w:sz="4" w:space="0"/>
          <w:right w:val="single" w:color="000000" w:themeColor="accent4" w:themeTint="9A"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themeTint="9A" w:fill="ffd965" w:themeFill="accent4" w:themeFillTint="9A"/>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66">
    <w:name w:val="List Table 3 - Accent 5"/>
    <w:basedOn w:val="903"/>
    <w:uiPriority w:val="99"/>
    <w:pPr>
      <w:pBdr/>
      <w:spacing w:after="0" w:line="240" w:lineRule="auto"/>
      <w:ind/>
    </w:pPr>
    <w:tblPr>
      <w:tblStyleRowBandSize w:val="1"/>
      <w:tblStyleColBandSize w:val="1"/>
      <w:tblInd w:w="0" w:type="dxa"/>
      <w:tblBorders>
        <w:top w:val="single" w:color="000000" w:themeColor="accent5" w:themeTint="9A" w:sz="4" w:space="0"/>
        <w:left w:val="single" w:color="000000" w:themeColor="accent5" w:themeTint="9A" w:sz="4" w:space="0"/>
        <w:bottom w:val="single" w:color="000000" w:themeColor="accent5" w:themeTint="9A" w:sz="4" w:space="0"/>
        <w:right w:val="single" w:color="000000" w:themeColor="accent5" w:themeTint="9A"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9A" w:sz="4" w:space="0"/>
          <w:bottom w:val="single" w:color="000000" w:themeColor="accent5" w:themeTint="9A" w:sz="4" w:space="0"/>
        </w:tcBorders>
      </w:tcPr>
    </w:tblStylePr>
    <w:tblStylePr w:type="band1Vert">
      <w:rPr>
        <w:rFonts w:ascii="Arial" w:hAnsi="Arial"/>
        <w:color w:val="404040"/>
        <w:sz w:val="22"/>
      </w:rPr>
      <w:pPr>
        <w:pBdr/>
        <w:spacing/>
        <w:ind/>
      </w:pPr>
      <w:tblPr>
        <w:tblBorders/>
      </w:tblPr>
      <w:tcPr>
        <w:tcBorders>
          <w:left w:val="single" w:color="000000" w:themeColor="accent5" w:themeTint="9A" w:sz="4" w:space="0"/>
          <w:right w:val="single" w:color="000000" w:themeColor="accent5" w:themeTint="9A"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themeTint="9A" w:fill="8eaadb" w:themeFill="accent5" w:themeFillTint="9A"/>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67">
    <w:name w:val="List Table 3 - Accent 6"/>
    <w:basedOn w:val="903"/>
    <w:uiPriority w:val="99"/>
    <w:pPr>
      <w:pBdr/>
      <w:spacing w:after="0" w:line="240" w:lineRule="auto"/>
      <w:ind/>
    </w:pPr>
    <w:tblPr>
      <w:tblStyleRowBandSize w:val="1"/>
      <w:tblStyleColBandSize w:val="1"/>
      <w:tblInd w:w="0" w:type="dxa"/>
      <w:tblBorders>
        <w:top w:val="single" w:color="000000" w:themeColor="accent6" w:themeTint="98" w:sz="4" w:space="0"/>
        <w:left w:val="single" w:color="000000" w:themeColor="accent6" w:themeTint="98" w:sz="4" w:space="0"/>
        <w:bottom w:val="single" w:color="000000" w:themeColor="accent6" w:themeTint="98" w:sz="4" w:space="0"/>
        <w:right w:val="single" w:color="000000" w:themeColor="accent6" w:themeTint="98"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98" w:sz="4" w:space="0"/>
          <w:bottom w:val="single" w:color="000000" w:themeColor="accent6" w:themeTint="98" w:sz="4" w:space="0"/>
        </w:tcBorders>
      </w:tcPr>
    </w:tblStylePr>
    <w:tblStylePr w:type="band1Vert">
      <w:rPr>
        <w:rFonts w:ascii="Arial" w:hAnsi="Arial"/>
        <w:color w:val="404040"/>
        <w:sz w:val="22"/>
      </w:rPr>
      <w:pPr>
        <w:pBdr/>
        <w:spacing/>
        <w:ind/>
      </w:pPr>
      <w:tblPr>
        <w:tblBorders/>
      </w:tblPr>
      <w:tcPr>
        <w:tcBorders>
          <w:left w:val="single" w:color="000000" w:themeColor="accent6" w:themeTint="98" w:sz="4" w:space="0"/>
          <w:right w:val="single" w:color="000000" w:themeColor="accent6" w:themeTint="98"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themeTint="98" w:fill="a9d18f" w:themeFill="accent6" w:themeFillTint="98"/>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68">
    <w:name w:val="List Table 4 - Accent 1"/>
    <w:basedOn w:val="903"/>
    <w:uiPriority w:val="99"/>
    <w:pPr>
      <w:pBdr/>
      <w:spacing w:after="0" w:line="240" w:lineRule="auto"/>
      <w:ind/>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40" w:fill="d6e6f4" w:themeFill="accent1" w:themeFillTint="40"/>
        <w:tcBorders/>
      </w:tcPr>
    </w:tblStylePr>
    <w:tblStylePr w:type="band1Vert">
      <w:rPr>
        <w:rFonts w:ascii="Arial" w:hAnsi="Arial"/>
        <w:color w:val="404040"/>
        <w:sz w:val="22"/>
      </w:rPr>
      <w:pPr>
        <w:pBdr/>
        <w:spacing/>
        <w:ind/>
      </w:pPr>
      <w:tblPr>
        <w:tblBorders/>
      </w:tblPr>
      <w:tcPr>
        <w:shd w:val="clear" w:color="ffffff" w:themeColor="accent1" w:themeTint="40" w:fill="d6e6f4"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fill="5b9bd5" w:themeFill="accen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69">
    <w:name w:val="List Table 4 - Accent 2"/>
    <w:basedOn w:val="903"/>
    <w:uiPriority w:val="99"/>
    <w:pPr>
      <w:pBdr/>
      <w:spacing w:after="0" w:line="240" w:lineRule="auto"/>
      <w:ind/>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40" w:fill="fadecb" w:themeFill="accent2" w:themeFillTint="40"/>
        <w:tcBorders/>
      </w:tcPr>
    </w:tblStylePr>
    <w:tblStylePr w:type="band1Vert">
      <w:rPr>
        <w:rFonts w:ascii="Arial" w:hAnsi="Arial"/>
        <w:color w:val="404040"/>
        <w:sz w:val="22"/>
      </w:rPr>
      <w:pPr>
        <w:pBdr/>
        <w:spacing/>
        <w:ind/>
      </w:pPr>
      <w:tblPr>
        <w:tblBorders/>
      </w:tblPr>
      <w:tcPr>
        <w:shd w:val="clear" w:color="ffffff" w:themeColor="accent2" w:themeTint="40" w:fill="fadecb"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fill="ed7d31" w:themeFill="accent2"/>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70">
    <w:name w:val="List Table 4 - Accent 3"/>
    <w:basedOn w:val="903"/>
    <w:uiPriority w:val="99"/>
    <w:pPr>
      <w:pBdr/>
      <w:spacing w:after="0" w:line="240" w:lineRule="auto"/>
      <w:ind/>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40" w:fill="e8e8e8" w:themeFill="accent3" w:themeFillTint="40"/>
        <w:tcBorders/>
      </w:tcPr>
    </w:tblStylePr>
    <w:tblStylePr w:type="band1Vert">
      <w:rPr>
        <w:rFonts w:ascii="Arial" w:hAnsi="Arial"/>
        <w:color w:val="404040"/>
        <w:sz w:val="22"/>
      </w:rPr>
      <w:pPr>
        <w:pBdr/>
        <w:spacing/>
        <w:ind/>
      </w:pPr>
      <w:tblPr>
        <w:tblBorders/>
      </w:tblPr>
      <w:tcPr>
        <w:shd w:val="clear" w:color="ffffff" w:themeColor="accent3" w:themeTint="40" w:fill="e8e8e8"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fill="a5a5a5" w:themeFill="accent3"/>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71">
    <w:name w:val="List Table 4 - Accent 4"/>
    <w:basedOn w:val="903"/>
    <w:uiPriority w:val="99"/>
    <w:pPr>
      <w:pBdr/>
      <w:spacing w:after="0" w:line="240" w:lineRule="auto"/>
      <w:ind/>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40" w:fill="ffefbf" w:themeFill="accent4" w:themeFillTint="40"/>
        <w:tcBorders/>
      </w:tcPr>
    </w:tblStylePr>
    <w:tblStylePr w:type="band1Vert">
      <w:rPr>
        <w:rFonts w:ascii="Arial" w:hAnsi="Arial"/>
        <w:color w:val="404040"/>
        <w:sz w:val="22"/>
      </w:rPr>
      <w:pPr>
        <w:pBdr/>
        <w:spacing/>
        <w:ind/>
      </w:pPr>
      <w:tblPr>
        <w:tblBorders/>
      </w:tblPr>
      <w:tcPr>
        <w:shd w:val="clear" w:color="ffffff" w:themeColor="accent4" w:themeTint="40" w:fill="ffefbf"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fill="ffc000" w:themeFill="accent4"/>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72">
    <w:name w:val="List Table 4 - Accent 5"/>
    <w:basedOn w:val="903"/>
    <w:uiPriority w:val="99"/>
    <w:pPr>
      <w:pBdr/>
      <w:spacing w:after="0" w:line="240" w:lineRule="auto"/>
      <w:ind/>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40" w:fill="d0dcf0" w:themeFill="accent5" w:themeFillTint="40"/>
        <w:tcBorders/>
      </w:tcPr>
    </w:tblStylePr>
    <w:tblStylePr w:type="band1Vert">
      <w:rPr>
        <w:rFonts w:ascii="Arial" w:hAnsi="Arial"/>
        <w:color w:val="404040"/>
        <w:sz w:val="22"/>
      </w:rPr>
      <w:pPr>
        <w:pBdr/>
        <w:spacing/>
        <w:ind/>
      </w:pPr>
      <w:tblPr>
        <w:tblBorders/>
      </w:tblPr>
      <w:tcPr>
        <w:shd w:val="clear" w:color="ffffff" w:themeColor="accent5" w:themeTint="40" w:fill="d0dcf0"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fill="4472c4" w:themeFill="accent5"/>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73">
    <w:name w:val="List Table 4 - Accent 6"/>
    <w:basedOn w:val="903"/>
    <w:uiPriority w:val="99"/>
    <w:pPr>
      <w:pBdr/>
      <w:spacing w:after="0" w:line="240" w:lineRule="auto"/>
      <w:ind/>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40" w:fill="dbecd0" w:themeFill="accent6" w:themeFillTint="40"/>
        <w:tcBorders/>
      </w:tcPr>
    </w:tblStylePr>
    <w:tblStylePr w:type="band1Vert">
      <w:rPr>
        <w:rFonts w:ascii="Arial" w:hAnsi="Arial"/>
        <w:color w:val="404040"/>
        <w:sz w:val="22"/>
      </w:rPr>
      <w:pPr>
        <w:pBdr/>
        <w:spacing/>
        <w:ind/>
      </w:pPr>
      <w:tblPr>
        <w:tblBorders/>
      </w:tblPr>
      <w:tcPr>
        <w:shd w:val="clear" w:color="ffffff" w:themeColor="accent6" w:themeTint="40" w:fill="dbecd0"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fill="70ad47" w:themeFill="accent6"/>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74">
    <w:name w:val="List Table 5 Dark - Accent 1"/>
    <w:basedOn w:val="903"/>
    <w:uiPriority w:val="99"/>
    <w:pPr>
      <w:pBdr/>
      <w:spacing w:after="0" w:line="240" w:lineRule="auto"/>
      <w:ind/>
    </w:pPr>
    <w:tblPr>
      <w:tblStyleRowBandSize w:val="1"/>
      <w:tblStyleColBandSize w:val="1"/>
      <w:tblInd w:w="0" w:type="dxa"/>
      <w:tblBorders>
        <w:top w:val="single" w:color="000000" w:themeColor="accent1" w:sz="32" w:space="0"/>
        <w:left w:val="single" w:color="000000" w:themeColor="accent1" w:sz="32" w:space="0"/>
        <w:bottom w:val="single" w:color="000000" w:themeColor="accent1" w:sz="32" w:space="0"/>
        <w:right w:val="single" w:color="000000" w:themeColor="accent1" w:sz="32" w:space="0"/>
      </w:tblBorders>
      <w:shd w:val="clear" w:color="ffffff" w:themeColor="accent1" w:fill="5b9bd5" w:themeFill="accent1"/>
    </w:tblPr>
    <w:tcPr>
      <w:tcBorders/>
    </w:tcPr>
    <w:tblStylePr w:type="band1Horz">
      <w:pPr>
        <w:pBdr/>
        <w:spacing/>
        <w:ind/>
      </w:pPr>
      <w:tblPr>
        <w:tblBorders/>
      </w:tblPr>
      <w:tcPr>
        <w:shd w:val="clear" w:color="ffffff" w:themeColor="accent1" w:fill="5b9bd5" w:themeFill="accent1"/>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1" w:fill="5b9bd5" w:themeFill="accent1"/>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1" w:fill="5b9bd5" w:themeFill="accent1"/>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1"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1" w:fill="5b9bd5" w:themeFill="accent1"/>
        <w:tcBorders>
          <w:top w:val="single" w:color="000000" w:themeColor="accent1"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1"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875">
    <w:name w:val="List Table 5 Dark - Accent 2"/>
    <w:basedOn w:val="903"/>
    <w:uiPriority w:val="99"/>
    <w:pPr>
      <w:pBdr/>
      <w:spacing w:after="0" w:line="240" w:lineRule="auto"/>
      <w:ind/>
    </w:pPr>
    <w:tblPr>
      <w:tblStyleRowBandSize w:val="1"/>
      <w:tblStyleColBandSize w:val="1"/>
      <w:tblInd w:w="0" w:type="dxa"/>
      <w:tblBorders>
        <w:top w:val="single" w:color="000000" w:themeColor="accent2" w:themeTint="97" w:sz="32" w:space="0"/>
        <w:left w:val="single" w:color="000000" w:themeColor="accent2" w:themeTint="97" w:sz="32" w:space="0"/>
        <w:bottom w:val="single" w:color="000000" w:themeColor="accent2" w:themeTint="97" w:sz="32" w:space="0"/>
        <w:right w:val="single" w:color="000000" w:themeColor="accent2" w:themeTint="97" w:sz="32" w:space="0"/>
      </w:tblBorders>
      <w:shd w:val="clear" w:color="ffffff" w:themeColor="accent2" w:themeTint="97" w:fill="f4b285" w:themeFill="accent2" w:themeFillTint="97"/>
    </w:tblPr>
    <w:tcPr>
      <w:tcBorders/>
    </w:tcPr>
    <w:tblStylePr w:type="band1Horz">
      <w:pPr>
        <w:pBdr/>
        <w:spacing/>
        <w:ind/>
      </w:pPr>
      <w:tblPr>
        <w:tblBorders/>
      </w:tblPr>
      <w:tcPr>
        <w:shd w:val="clear" w:color="ffffff" w:themeColor="accent2" w:themeTint="97" w:fill="f4b285" w:themeFill="accent2" w:themeFillTint="97"/>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2" w:themeTint="97" w:fill="f4b285" w:themeFill="accent2" w:themeFillTint="97"/>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2" w:themeTint="97" w:fill="f4b285" w:themeFill="accent2" w:themeFillTint="97"/>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2" w:themeTint="97"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2" w:themeTint="97" w:fill="f4b285" w:themeFill="accent2" w:themeFillTint="97"/>
        <w:tcBorders>
          <w:top w:val="single" w:color="000000" w:themeColor="accent2" w:themeTint="97"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2" w:themeTint="97"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876">
    <w:name w:val="List Table 5 Dark - Accent 3"/>
    <w:basedOn w:val="903"/>
    <w:uiPriority w:val="99"/>
    <w:pPr>
      <w:pBdr/>
      <w:spacing w:after="0" w:line="240" w:lineRule="auto"/>
      <w:ind/>
    </w:pPr>
    <w:tblPr>
      <w:tblStyleRowBandSize w:val="1"/>
      <w:tblStyleColBandSize w:val="1"/>
      <w:tblInd w:w="0" w:type="dxa"/>
      <w:tblBorders>
        <w:top w:val="single" w:color="000000" w:themeColor="accent3" w:themeTint="98" w:sz="32" w:space="0"/>
        <w:left w:val="single" w:color="000000" w:themeColor="accent3" w:themeTint="98" w:sz="32" w:space="0"/>
        <w:bottom w:val="single" w:color="000000" w:themeColor="accent3" w:themeTint="98" w:sz="32" w:space="0"/>
        <w:right w:val="single" w:color="000000" w:themeColor="accent3" w:themeTint="98" w:sz="32" w:space="0"/>
      </w:tblBorders>
      <w:shd w:val="clear" w:color="ffffff" w:themeColor="accent3" w:themeTint="98" w:fill="c9c9c9" w:themeFill="accent3" w:themeFillTint="98"/>
    </w:tblPr>
    <w:tcPr>
      <w:tcBorders/>
    </w:tcPr>
    <w:tblStylePr w:type="band1Horz">
      <w:pPr>
        <w:pBdr/>
        <w:spacing/>
        <w:ind/>
      </w:pPr>
      <w:tblPr>
        <w:tblBorders/>
      </w:tblPr>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3" w:themeTint="98" w:fill="c9c9c9" w:themeFill="accent3" w:themeFillTint="98"/>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3" w:themeTint="98"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3" w:themeTint="98" w:fill="c9c9c9" w:themeFill="accent3" w:themeFillTint="98"/>
        <w:tcBorders>
          <w:top w:val="single" w:color="000000" w:themeColor="accent3" w:themeTint="98"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3" w:themeTint="98"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877">
    <w:name w:val="List Table 5 Dark - Accent 4"/>
    <w:basedOn w:val="903"/>
    <w:uiPriority w:val="99"/>
    <w:pPr>
      <w:pBdr/>
      <w:spacing w:after="0" w:line="240" w:lineRule="auto"/>
      <w:ind/>
    </w:pPr>
    <w:tblPr>
      <w:tblStyleRowBandSize w:val="1"/>
      <w:tblStyleColBandSize w:val="1"/>
      <w:tblInd w:w="0" w:type="dxa"/>
      <w:tblBorders>
        <w:top w:val="single" w:color="000000" w:themeColor="accent4" w:themeTint="9A" w:sz="32" w:space="0"/>
        <w:left w:val="single" w:color="000000" w:themeColor="accent4" w:themeTint="9A" w:sz="32" w:space="0"/>
        <w:bottom w:val="single" w:color="000000" w:themeColor="accent4" w:themeTint="9A" w:sz="32" w:space="0"/>
        <w:right w:val="single" w:color="000000" w:themeColor="accent4" w:themeTint="9A" w:sz="32" w:space="0"/>
      </w:tblBorders>
      <w:shd w:val="clear" w:color="ffffff" w:themeColor="accent4" w:themeTint="9A" w:fill="ffd965" w:themeFill="accent4" w:themeFillTint="9A"/>
    </w:tblPr>
    <w:tcPr>
      <w:tcBorders/>
    </w:tcPr>
    <w:tblStylePr w:type="band1Horz">
      <w:pPr>
        <w:pBdr/>
        <w:spacing/>
        <w:ind/>
      </w:pPr>
      <w:tblPr>
        <w:tblBorders/>
      </w:tblPr>
      <w:tcPr>
        <w:shd w:val="clear" w:color="ffffff" w:themeColor="accent4" w:themeTint="9A" w:fill="ffd965" w:themeFill="accent4" w:themeFillTint="9A"/>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4" w:themeTint="9A" w:fill="ffd965" w:themeFill="accent4" w:themeFillTint="9A"/>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4" w:themeTint="9A" w:fill="ffd965" w:themeFill="accent4" w:themeFillTint="9A"/>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4" w:themeTint="9A"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4" w:themeTint="9A" w:fill="ffd965" w:themeFill="accent4" w:themeFillTint="9A"/>
        <w:tcBorders>
          <w:top w:val="single" w:color="000000" w:themeColor="accent4" w:themeTint="9A"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4" w:themeTint="9A"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878">
    <w:name w:val="List Table 5 Dark - Accent 5"/>
    <w:basedOn w:val="903"/>
    <w:uiPriority w:val="99"/>
    <w:pPr>
      <w:pBdr/>
      <w:spacing w:after="0" w:line="240" w:lineRule="auto"/>
      <w:ind/>
    </w:pPr>
    <w:tblPr>
      <w:tblStyleRowBandSize w:val="1"/>
      <w:tblStyleColBandSize w:val="1"/>
      <w:tblInd w:w="0" w:type="dxa"/>
      <w:tblBorders>
        <w:top w:val="single" w:color="000000" w:themeColor="accent5" w:themeTint="9A" w:sz="32" w:space="0"/>
        <w:left w:val="single" w:color="000000" w:themeColor="accent5" w:themeTint="9A" w:sz="32" w:space="0"/>
        <w:bottom w:val="single" w:color="000000" w:themeColor="accent5" w:themeTint="9A" w:sz="32" w:space="0"/>
        <w:right w:val="single" w:color="000000" w:themeColor="accent5" w:themeTint="9A" w:sz="32" w:space="0"/>
      </w:tblBorders>
      <w:shd w:val="clear" w:color="ffffff" w:themeColor="accent5" w:themeTint="9A" w:fill="8eaadb" w:themeFill="accent5" w:themeFillTint="9A"/>
    </w:tblPr>
    <w:tcPr>
      <w:tcBorders/>
    </w:tcPr>
    <w:tblStylePr w:type="band1Horz">
      <w:pPr>
        <w:pBdr/>
        <w:spacing/>
        <w:ind/>
      </w:pPr>
      <w:tblPr>
        <w:tblBorders/>
      </w:tblPr>
      <w:tcPr>
        <w:shd w:val="clear" w:color="ffffff" w:themeColor="accent5" w:themeTint="9A" w:fill="8eaadb" w:themeFill="accent5" w:themeFillTint="9A"/>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5" w:themeTint="9A" w:fill="8eaadb" w:themeFill="accent5" w:themeFillTint="9A"/>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5" w:themeTint="9A" w:fill="8eaadb" w:themeFill="accent5" w:themeFillTint="9A"/>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5" w:themeTint="9A"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5" w:themeTint="9A" w:fill="8eaadb" w:themeFill="accent5" w:themeFillTint="9A"/>
        <w:tcBorders>
          <w:top w:val="single" w:color="000000" w:themeColor="accent5" w:themeTint="9A"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5" w:themeTint="9A"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879">
    <w:name w:val="List Table 5 Dark - Accent 6"/>
    <w:basedOn w:val="903"/>
    <w:uiPriority w:val="99"/>
    <w:pPr>
      <w:pBdr/>
      <w:spacing w:after="0" w:line="240" w:lineRule="auto"/>
      <w:ind/>
    </w:pPr>
    <w:tblPr>
      <w:tblStyleRowBandSize w:val="1"/>
      <w:tblStyleColBandSize w:val="1"/>
      <w:tblInd w:w="0" w:type="dxa"/>
      <w:tblBorders>
        <w:top w:val="single" w:color="000000" w:themeColor="accent6" w:themeTint="98" w:sz="32" w:space="0"/>
        <w:left w:val="single" w:color="000000" w:themeColor="accent6" w:themeTint="98" w:sz="32" w:space="0"/>
        <w:bottom w:val="single" w:color="000000" w:themeColor="accent6" w:themeTint="98" w:sz="32" w:space="0"/>
        <w:right w:val="single" w:color="000000" w:themeColor="accent6" w:themeTint="98" w:sz="32" w:space="0"/>
      </w:tblBorders>
      <w:shd w:val="clear" w:color="ffffff" w:themeColor="accent6" w:themeTint="98" w:fill="a9d18f" w:themeFill="accent6" w:themeFillTint="98"/>
    </w:tblPr>
    <w:tcPr>
      <w:tcBorders/>
    </w:tcPr>
    <w:tblStylePr w:type="band1Horz">
      <w:pPr>
        <w:pBdr/>
        <w:spacing/>
        <w:ind/>
      </w:pPr>
      <w:tblPr>
        <w:tblBorders/>
      </w:tblPr>
      <w:tcPr>
        <w:shd w:val="clear" w:color="ffffff" w:themeColor="accent6" w:themeTint="98" w:fill="a9d18f" w:themeFill="accent6" w:themeFillTint="98"/>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6" w:themeTint="98" w:fill="a9d18f" w:themeFill="accent6" w:themeFillTint="98"/>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6" w:themeTint="98" w:fill="a9d18f" w:themeFill="accent6" w:themeFillTint="98"/>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6" w:themeTint="98"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6" w:themeTint="98" w:fill="a9d18f" w:themeFill="accent6" w:themeFillTint="98"/>
        <w:tcBorders>
          <w:top w:val="single" w:color="000000" w:themeColor="accent6" w:themeTint="98"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6" w:themeTint="98"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880">
    <w:name w:val="List Table 6 Colorful - Accent 1"/>
    <w:basedOn w:val="903"/>
    <w:uiPriority w:val="99"/>
    <w:pPr>
      <w:pBdr/>
      <w:spacing w:after="0" w:line="240" w:lineRule="auto"/>
      <w:ind/>
    </w:pPr>
    <w:tblPr>
      <w:tblStyleRowBandSize w:val="1"/>
      <w:tblStyleColBandSize w:val="1"/>
      <w:tblInd w:w="0" w:type="dxa"/>
      <w:tblBorders>
        <w:top w:val="single" w:color="000000" w:themeColor="accent1" w:sz="4" w:space="0"/>
        <w:bottom w:val="single" w:color="000000" w:themeColor="accent1" w:sz="4" w:space="0"/>
      </w:tblBorders>
    </w:tblPr>
    <w:tcPr>
      <w:tcBorders/>
    </w:tcPr>
    <w:tblStylePr w:type="band1Horz">
      <w:rPr>
        <w:rFonts w:ascii="Arial" w:hAnsi="Arial"/>
        <w:color w:val="404040" w:themeColor="accent1" w:themeShade="95"/>
        <w:sz w:val="22"/>
      </w:rPr>
      <w:pPr>
        <w:pBdr/>
        <w:spacing/>
        <w:ind/>
      </w:pPr>
      <w:tblPr>
        <w:tblBorders/>
      </w:tblPr>
      <w:tcPr>
        <w:shd w:val="clear" w:color="ffffff" w:themeColor="accent1" w:themeTint="40" w:fill="d6e6f4" w:themeFill="accent1" w:themeFillTint="40"/>
        <w:tcBorders/>
      </w:tcPr>
    </w:tblStylePr>
    <w:tblStylePr w:type="band1Vert">
      <w:pPr>
        <w:pBdr/>
        <w:spacing/>
        <w:ind/>
      </w:pPr>
      <w:tblPr>
        <w:tblBorders/>
      </w:tblPr>
      <w:tcPr>
        <w:shd w:val="clear" w:color="ffffff" w:themeColor="accent1" w:themeTint="40" w:fill="d6e6f4" w:themeFill="accent1" w:themeFillTint="40"/>
        <w:tcBorders/>
      </w:tcPr>
    </w:tblStylePr>
    <w:tblStylePr w:type="band2Horz">
      <w:rPr>
        <w:rFonts w:ascii="Arial" w:hAnsi="Arial"/>
        <w:color w:val="404040" w:themeColor="accent1"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45b8d" w:themeColor="accent1" w:themeShade="95"/>
      </w:rPr>
      <w:pPr>
        <w:pBdr/>
        <w:spacing/>
        <w:ind/>
      </w:pPr>
      <w:tblPr>
        <w:tblBorders/>
      </w:tblPr>
      <w:tcPr>
        <w:tcBorders/>
      </w:tcPr>
    </w:tblStylePr>
    <w:tblStylePr w:type="firstRow">
      <w:rPr>
        <w:b/>
        <w:color w:val="245b8d" w:themeColor="accent1" w:themeShade="95"/>
      </w:rPr>
      <w:pPr>
        <w:pBdr/>
        <w:spacing/>
        <w:ind/>
      </w:pPr>
      <w:tblPr>
        <w:tblBorders/>
      </w:tblPr>
      <w:tcPr>
        <w:tcBorders>
          <w:bottom w:val="single" w:color="000000" w:themeColor="accent1" w:sz="4" w:space="0"/>
        </w:tcBorders>
      </w:tcPr>
    </w:tblStylePr>
    <w:tblStylePr w:type="lastCol">
      <w:rPr>
        <w:b/>
        <w:color w:val="245b8d" w:themeColor="accent1" w:themeShade="95"/>
      </w:rPr>
      <w:pPr>
        <w:pBdr/>
        <w:spacing/>
        <w:ind/>
      </w:pPr>
      <w:tblPr>
        <w:tblBorders/>
      </w:tblPr>
      <w:tcPr>
        <w:tcBorders/>
      </w:tcPr>
    </w:tblStylePr>
    <w:tblStylePr w:type="lastRow">
      <w:rPr>
        <w:b/>
        <w:color w:val="245b8d" w:themeColor="accent1" w:themeShade="95"/>
      </w:rPr>
      <w:pPr>
        <w:pBdr/>
        <w:spacing/>
        <w:ind/>
      </w:pPr>
      <w:tblPr>
        <w:tblBorders/>
      </w:tblPr>
      <w:tcPr>
        <w:tcBorders>
          <w:top w:val="single" w:color="000000" w:themeColor="accen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81">
    <w:name w:val="List Table 6 Colorful - Accent 2"/>
    <w:basedOn w:val="903"/>
    <w:uiPriority w:val="99"/>
    <w:pPr>
      <w:pBdr/>
      <w:spacing w:after="0" w:line="240" w:lineRule="auto"/>
      <w:ind/>
    </w:pPr>
    <w:tblPr>
      <w:tblStyleRowBandSize w:val="1"/>
      <w:tblStyleColBandSize w:val="1"/>
      <w:tblInd w:w="0" w:type="dxa"/>
      <w:tblBorders>
        <w:top w:val="single" w:color="000000" w:themeColor="accent2" w:themeTint="97" w:sz="4" w:space="0"/>
        <w:bottom w:val="single" w:color="000000" w:themeColor="accent2" w:themeTint="97" w:sz="4" w:space="0"/>
      </w:tblBorders>
    </w:tblPr>
    <w:tcPr>
      <w:tcBorders/>
    </w:tcPr>
    <w:tblStylePr w:type="band1Horz">
      <w:rPr>
        <w:rFonts w:ascii="Arial" w:hAnsi="Arial"/>
        <w:color w:val="404040" w:themeColor="accent2" w:themeTint="97" w:themeShade="95"/>
        <w:sz w:val="22"/>
      </w:rPr>
      <w:pPr>
        <w:pBdr/>
        <w:spacing/>
        <w:ind/>
      </w:pPr>
      <w:tblPr>
        <w:tblBorders/>
      </w:tblPr>
      <w:tcPr>
        <w:shd w:val="clear" w:color="ffffff" w:themeColor="accent2" w:themeTint="40" w:fill="fadecb" w:themeFill="accent2" w:themeFillTint="40"/>
        <w:tcBorders/>
      </w:tcPr>
    </w:tblStylePr>
    <w:tblStylePr w:type="band1Vert">
      <w:pPr>
        <w:pBdr/>
        <w:spacing/>
        <w:ind/>
      </w:pPr>
      <w:tblPr>
        <w:tblBorders/>
      </w:tblPr>
      <w:tcPr>
        <w:shd w:val="clear" w:color="ffffff" w:themeColor="accent2" w:themeTint="40" w:fill="fadecb" w:themeFill="accent2" w:themeFillTint="40"/>
        <w:tcBorders/>
      </w:tcPr>
    </w:tblStylePr>
    <w:tblStylePr w:type="band2Horz">
      <w:rPr>
        <w:rFonts w:ascii="Arial" w:hAnsi="Arial"/>
        <w:color w:val="404040"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ca5d12" w:themeColor="accent2" w:themeTint="97" w:themeShade="95"/>
      </w:rPr>
      <w:pPr>
        <w:pBdr/>
        <w:spacing/>
        <w:ind/>
      </w:pPr>
      <w:tblPr>
        <w:tblBorders/>
      </w:tblPr>
      <w:tcPr>
        <w:tcBorders/>
      </w:tcPr>
    </w:tblStylePr>
    <w:tblStylePr w:type="firstRow">
      <w:rPr>
        <w:b/>
        <w:color w:val="ca5d12" w:themeColor="accent2" w:themeTint="97" w:themeShade="95"/>
      </w:rPr>
      <w:pPr>
        <w:pBdr/>
        <w:spacing/>
        <w:ind/>
      </w:pPr>
      <w:tblPr>
        <w:tblBorders/>
      </w:tblPr>
      <w:tcPr>
        <w:tcBorders>
          <w:bottom w:val="single" w:color="000000" w:themeColor="accent2" w:themeTint="97" w:sz="4" w:space="0"/>
        </w:tcBorders>
      </w:tcPr>
    </w:tblStylePr>
    <w:tblStylePr w:type="lastCol">
      <w:rPr>
        <w:b/>
        <w:color w:val="ca5d12" w:themeColor="accent2" w:themeTint="97" w:themeShade="95"/>
      </w:rPr>
      <w:pPr>
        <w:pBdr/>
        <w:spacing/>
        <w:ind/>
      </w:pPr>
      <w:tblPr>
        <w:tblBorders/>
      </w:tblPr>
      <w:tcPr>
        <w:tcBorders/>
      </w:tcPr>
    </w:tblStylePr>
    <w:tblStylePr w:type="lastRow">
      <w:rPr>
        <w:b/>
        <w:color w:val="ca5d12" w:themeColor="accent2" w:themeTint="97" w:themeShade="95"/>
      </w:rPr>
      <w:pPr>
        <w:pBdr/>
        <w:spacing/>
        <w:ind/>
      </w:pPr>
      <w:tblPr>
        <w:tblBorders/>
      </w:tblPr>
      <w:tcPr>
        <w:tcBorders>
          <w:top w:val="single" w:color="000000" w:themeColor="accent2" w:themeTint="97"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82">
    <w:name w:val="List Table 6 Colorful - Accent 3"/>
    <w:basedOn w:val="903"/>
    <w:uiPriority w:val="99"/>
    <w:pPr>
      <w:pBdr/>
      <w:spacing w:after="0" w:line="240" w:lineRule="auto"/>
      <w:ind/>
    </w:pPr>
    <w:tblPr>
      <w:tblStyleRowBandSize w:val="1"/>
      <w:tblStyleColBandSize w:val="1"/>
      <w:tblInd w:w="0" w:type="dxa"/>
      <w:tblBorders>
        <w:top w:val="single" w:color="000000" w:themeColor="accent3" w:themeTint="98" w:sz="4" w:space="0"/>
        <w:bottom w:val="single" w:color="000000" w:themeColor="accent3" w:themeTint="98" w:sz="4" w:space="0"/>
      </w:tblBorders>
    </w:tblPr>
    <w:tcPr>
      <w:tcBorders/>
    </w:tcPr>
    <w:tblStylePr w:type="band1Horz">
      <w:rPr>
        <w:rFonts w:ascii="Arial" w:hAnsi="Arial"/>
        <w:color w:val="404040" w:themeColor="accent3" w:themeTint="98" w:themeShade="95"/>
        <w:sz w:val="22"/>
      </w:rPr>
      <w:pPr>
        <w:pBdr/>
        <w:spacing/>
        <w:ind/>
      </w:pPr>
      <w:tblPr>
        <w:tblBorders/>
      </w:tblPr>
      <w:tcPr>
        <w:shd w:val="clear" w:color="ffffff" w:themeColor="accent3" w:themeTint="40" w:fill="e8e8e8" w:themeFill="accent3" w:themeFillTint="40"/>
        <w:tcBorders/>
      </w:tcPr>
    </w:tblStylePr>
    <w:tblStylePr w:type="band1Vert">
      <w:pPr>
        <w:pBdr/>
        <w:spacing/>
        <w:ind/>
      </w:pPr>
      <w:tblPr>
        <w:tblBorders/>
      </w:tblPr>
      <w:tcPr>
        <w:shd w:val="clear" w:color="ffffff" w:themeColor="accent3" w:themeTint="40" w:fill="e8e8e8" w:themeFill="accent3" w:themeFillTint="40"/>
        <w:tcBorders/>
      </w:tcPr>
    </w:tblStylePr>
    <w:tblStylePr w:type="band2Horz">
      <w:rPr>
        <w:rFonts w:ascii="Arial" w:hAnsi="Arial"/>
        <w:color w:val="404040" w:themeColor="accent3"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757575" w:themeColor="accent3" w:themeTint="98" w:themeShade="95"/>
      </w:rPr>
      <w:pPr>
        <w:pBdr/>
        <w:spacing/>
        <w:ind/>
      </w:pPr>
      <w:tblPr>
        <w:tblBorders/>
      </w:tblPr>
      <w:tcPr>
        <w:tcBorders/>
      </w:tcPr>
    </w:tblStylePr>
    <w:tblStylePr w:type="firstRow">
      <w:rPr>
        <w:b/>
        <w:color w:val="757575" w:themeColor="accent3" w:themeTint="98" w:themeShade="95"/>
      </w:rPr>
      <w:pPr>
        <w:pBdr/>
        <w:spacing/>
        <w:ind/>
      </w:pPr>
      <w:tblPr>
        <w:tblBorders/>
      </w:tblPr>
      <w:tcPr>
        <w:tcBorders>
          <w:bottom w:val="single" w:color="000000" w:themeColor="accent3" w:themeTint="98" w:sz="4" w:space="0"/>
        </w:tcBorders>
      </w:tcPr>
    </w:tblStylePr>
    <w:tblStylePr w:type="lastCol">
      <w:rPr>
        <w:b/>
        <w:color w:val="757575" w:themeColor="accent3" w:themeTint="98" w:themeShade="95"/>
      </w:rPr>
      <w:pPr>
        <w:pBdr/>
        <w:spacing/>
        <w:ind/>
      </w:pPr>
      <w:tblPr>
        <w:tblBorders/>
      </w:tblPr>
      <w:tcPr>
        <w:tcBorders/>
      </w:tcPr>
    </w:tblStylePr>
    <w:tblStylePr w:type="lastRow">
      <w:rPr>
        <w:b/>
        <w:color w:val="757575" w:themeColor="accent3" w:themeTint="98" w:themeShade="95"/>
      </w:rPr>
      <w:pPr>
        <w:pBdr/>
        <w:spacing/>
        <w:ind/>
      </w:pPr>
      <w:tblPr>
        <w:tblBorders/>
      </w:tblPr>
      <w:tcPr>
        <w:tcBorders>
          <w:top w:val="single" w:color="000000" w:themeColor="accent3" w:themeTint="98"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83">
    <w:name w:val="List Table 6 Colorful - Accent 4"/>
    <w:basedOn w:val="903"/>
    <w:uiPriority w:val="99"/>
    <w:pPr>
      <w:pBdr/>
      <w:spacing w:after="0" w:line="240" w:lineRule="auto"/>
      <w:ind/>
    </w:pPr>
    <w:tblPr>
      <w:tblStyleRowBandSize w:val="1"/>
      <w:tblStyleColBandSize w:val="1"/>
      <w:tblInd w:w="0" w:type="dxa"/>
      <w:tblBorders>
        <w:top w:val="single" w:color="000000" w:themeColor="accent4" w:themeTint="9A" w:sz="4" w:space="0"/>
        <w:bottom w:val="single" w:color="000000" w:themeColor="accent4" w:themeTint="9A" w:sz="4" w:space="0"/>
      </w:tblBorders>
    </w:tblPr>
    <w:tcPr>
      <w:tcBorders/>
    </w:tcPr>
    <w:tblStylePr w:type="band1Horz">
      <w:rPr>
        <w:rFonts w:ascii="Arial" w:hAnsi="Arial"/>
        <w:color w:val="404040" w:themeColor="accent4" w:themeTint="9A" w:themeShade="95"/>
        <w:sz w:val="22"/>
      </w:rPr>
      <w:pPr>
        <w:pBdr/>
        <w:spacing/>
        <w:ind/>
      </w:pPr>
      <w:tblPr>
        <w:tblBorders/>
      </w:tblPr>
      <w:tcPr>
        <w:shd w:val="clear" w:color="ffffff" w:themeColor="accent4" w:themeTint="40" w:fill="ffefbf" w:themeFill="accent4" w:themeFillTint="40"/>
        <w:tcBorders/>
      </w:tcPr>
    </w:tblStylePr>
    <w:tblStylePr w:type="band1Vert">
      <w:pPr>
        <w:pBdr/>
        <w:spacing/>
        <w:ind/>
      </w:pPr>
      <w:tblPr>
        <w:tblBorders/>
      </w:tblPr>
      <w:tcPr>
        <w:shd w:val="clear" w:color="ffffff" w:themeColor="accent4" w:themeTint="40" w:fill="ffefbf" w:themeFill="accent4" w:themeFillTint="40"/>
        <w:tcBorders/>
      </w:tcPr>
    </w:tblStylePr>
    <w:tblStylePr w:type="band2Horz">
      <w:rPr>
        <w:rFonts w:ascii="Arial" w:hAnsi="Arial"/>
        <w:color w:val="40404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d09d00" w:themeColor="accent4" w:themeTint="9A" w:themeShade="95"/>
      </w:rPr>
      <w:pPr>
        <w:pBdr/>
        <w:spacing/>
        <w:ind/>
      </w:pPr>
      <w:tblPr>
        <w:tblBorders/>
      </w:tblPr>
      <w:tcPr>
        <w:tcBorders/>
      </w:tcPr>
    </w:tblStylePr>
    <w:tblStylePr w:type="firstRow">
      <w:rPr>
        <w:b/>
        <w:color w:val="d09d00" w:themeColor="accent4" w:themeTint="9A" w:themeShade="95"/>
      </w:rPr>
      <w:pPr>
        <w:pBdr/>
        <w:spacing/>
        <w:ind/>
      </w:pPr>
      <w:tblPr>
        <w:tblBorders/>
      </w:tblPr>
      <w:tcPr>
        <w:tcBorders>
          <w:bottom w:val="single" w:color="000000" w:themeColor="accent4" w:themeTint="9A" w:sz="4" w:space="0"/>
        </w:tcBorders>
      </w:tcPr>
    </w:tblStylePr>
    <w:tblStylePr w:type="lastCol">
      <w:rPr>
        <w:b/>
        <w:color w:val="d09d00" w:themeColor="accent4" w:themeTint="9A" w:themeShade="95"/>
      </w:rPr>
      <w:pPr>
        <w:pBdr/>
        <w:spacing/>
        <w:ind/>
      </w:pPr>
      <w:tblPr>
        <w:tblBorders/>
      </w:tblPr>
      <w:tcPr>
        <w:tcBorders/>
      </w:tcPr>
    </w:tblStylePr>
    <w:tblStylePr w:type="lastRow">
      <w:rPr>
        <w:b/>
        <w:color w:val="d09d00" w:themeColor="accent4" w:themeTint="9A" w:themeShade="95"/>
      </w:rPr>
      <w:pPr>
        <w:pBdr/>
        <w:spacing/>
        <w:ind/>
      </w:pPr>
      <w:tblPr>
        <w:tblBorders/>
      </w:tblPr>
      <w:tcPr>
        <w:tcBorders>
          <w:top w:val="single" w:color="000000" w:themeColor="accent4"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84">
    <w:name w:val="List Table 6 Colorful - Accent 5"/>
    <w:basedOn w:val="903"/>
    <w:uiPriority w:val="99"/>
    <w:pPr>
      <w:pBdr/>
      <w:spacing w:after="0" w:line="240" w:lineRule="auto"/>
      <w:ind/>
    </w:pPr>
    <w:tblPr>
      <w:tblStyleRowBandSize w:val="1"/>
      <w:tblStyleColBandSize w:val="1"/>
      <w:tblInd w:w="0" w:type="dxa"/>
      <w:tblBorders>
        <w:top w:val="single" w:color="000000" w:themeColor="accent5" w:themeTint="9A" w:sz="4" w:space="0"/>
        <w:bottom w:val="single" w:color="000000" w:themeColor="accent5" w:themeTint="9A" w:sz="4" w:space="0"/>
      </w:tblBorders>
    </w:tblPr>
    <w:tcPr>
      <w:tcBorders/>
    </w:tcPr>
    <w:tblStylePr w:type="band1Horz">
      <w:rPr>
        <w:rFonts w:ascii="Arial" w:hAnsi="Arial"/>
        <w:color w:val="404040" w:themeColor="accent5" w:themeTint="9A" w:themeShade="95"/>
        <w:sz w:val="22"/>
      </w:rPr>
      <w:pPr>
        <w:pBdr/>
        <w:spacing/>
        <w:ind/>
      </w:pPr>
      <w:tblPr>
        <w:tblBorders/>
      </w:tblPr>
      <w:tcPr>
        <w:shd w:val="clear" w:color="ffffff" w:themeColor="accent5" w:themeTint="40" w:fill="d0dcf0" w:themeFill="accent5" w:themeFillTint="40"/>
        <w:tcBorders/>
      </w:tcPr>
    </w:tblStylePr>
    <w:tblStylePr w:type="band1Vert">
      <w:pPr>
        <w:pBdr/>
        <w:spacing/>
        <w:ind/>
      </w:pPr>
      <w:tblPr>
        <w:tblBorders/>
      </w:tblPr>
      <w:tcPr>
        <w:shd w:val="clear" w:color="ffffff" w:themeColor="accent5" w:themeTint="40" w:fill="d0dcf0" w:themeFill="accent5" w:themeFillTint="40"/>
        <w:tcBorders/>
      </w:tcPr>
    </w:tblStylePr>
    <w:tblStylePr w:type="band2Horz">
      <w:rPr>
        <w:rFonts w:ascii="Arial" w:hAnsi="Arial"/>
        <w:color w:val="404040" w:themeColor="accent5"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335ba0" w:themeColor="accent5" w:themeTint="9A" w:themeShade="95"/>
      </w:rPr>
      <w:pPr>
        <w:pBdr/>
        <w:spacing/>
        <w:ind/>
      </w:pPr>
      <w:tblPr>
        <w:tblBorders/>
      </w:tblPr>
      <w:tcPr>
        <w:tcBorders/>
      </w:tcPr>
    </w:tblStylePr>
    <w:tblStylePr w:type="firstRow">
      <w:rPr>
        <w:b/>
        <w:color w:val="335ba0" w:themeColor="accent5" w:themeTint="9A" w:themeShade="95"/>
      </w:rPr>
      <w:pPr>
        <w:pBdr/>
        <w:spacing/>
        <w:ind/>
      </w:pPr>
      <w:tblPr>
        <w:tblBorders/>
      </w:tblPr>
      <w:tcPr>
        <w:tcBorders>
          <w:bottom w:val="single" w:color="000000" w:themeColor="accent5" w:themeTint="9A" w:sz="4" w:space="0"/>
        </w:tcBorders>
      </w:tcPr>
    </w:tblStylePr>
    <w:tblStylePr w:type="lastCol">
      <w:rPr>
        <w:b/>
        <w:color w:val="335ba0" w:themeColor="accent5" w:themeTint="9A" w:themeShade="95"/>
      </w:rPr>
      <w:pPr>
        <w:pBdr/>
        <w:spacing/>
        <w:ind/>
      </w:pPr>
      <w:tblPr>
        <w:tblBorders/>
      </w:tblPr>
      <w:tcPr>
        <w:tcBorders/>
      </w:tcPr>
    </w:tblStylePr>
    <w:tblStylePr w:type="lastRow">
      <w:rPr>
        <w:b/>
        <w:color w:val="335ba0" w:themeColor="accent5" w:themeTint="9A" w:themeShade="95"/>
      </w:rPr>
      <w:pPr>
        <w:pBdr/>
        <w:spacing/>
        <w:ind/>
      </w:pPr>
      <w:tblPr>
        <w:tblBorders/>
      </w:tblPr>
      <w:tcPr>
        <w:tcBorders>
          <w:top w:val="single" w:color="000000" w:themeColor="accent5"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85">
    <w:name w:val="List Table 6 Colorful - Accent 6"/>
    <w:basedOn w:val="903"/>
    <w:uiPriority w:val="99"/>
    <w:pPr>
      <w:pBdr/>
      <w:spacing w:after="0" w:line="240" w:lineRule="auto"/>
      <w:ind/>
    </w:pPr>
    <w:tblPr>
      <w:tblStyleRowBandSize w:val="1"/>
      <w:tblStyleColBandSize w:val="1"/>
      <w:tblInd w:w="0" w:type="dxa"/>
      <w:tblBorders>
        <w:top w:val="single" w:color="000000" w:themeColor="accent6" w:themeTint="98" w:sz="4" w:space="0"/>
        <w:bottom w:val="single" w:color="000000" w:themeColor="accent6" w:themeTint="98" w:sz="4" w:space="0"/>
      </w:tblBorders>
    </w:tblPr>
    <w:tcPr>
      <w:tcBorders/>
    </w:tcPr>
    <w:tblStylePr w:type="band1Horz">
      <w:rPr>
        <w:rFonts w:ascii="Arial" w:hAnsi="Arial"/>
        <w:color w:val="404040" w:themeColor="accent6" w:themeTint="98" w:themeShade="95"/>
        <w:sz w:val="22"/>
      </w:rPr>
      <w:pPr>
        <w:pBdr/>
        <w:spacing/>
        <w:ind/>
      </w:pPr>
      <w:tblPr>
        <w:tblBorders/>
      </w:tblPr>
      <w:tcPr>
        <w:shd w:val="clear" w:color="ffffff" w:themeColor="accent6" w:themeTint="40" w:fill="dbecd0" w:themeFill="accent6" w:themeFillTint="40"/>
        <w:tcBorders/>
      </w:tcPr>
    </w:tblStylePr>
    <w:tblStylePr w:type="band1Vert">
      <w:pPr>
        <w:pBdr/>
        <w:spacing/>
        <w:ind/>
      </w:pPr>
      <w:tblPr>
        <w:tblBorders/>
      </w:tblPr>
      <w:tcPr>
        <w:shd w:val="clear" w:color="ffffff" w:themeColor="accent6" w:themeTint="40" w:fill="dbecd0" w:themeFill="accent6" w:themeFillTint="40"/>
        <w:tcBorders/>
      </w:tcPr>
    </w:tblStylePr>
    <w:tblStylePr w:type="band2Horz">
      <w:rPr>
        <w:rFonts w:ascii="Arial" w:hAnsi="Arial"/>
        <w:color w:val="404040" w:themeColor="accent6"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5e923c" w:themeColor="accent6" w:themeTint="98" w:themeShade="95"/>
      </w:rPr>
      <w:pPr>
        <w:pBdr/>
        <w:spacing/>
        <w:ind/>
      </w:pPr>
      <w:tblPr>
        <w:tblBorders/>
      </w:tblPr>
      <w:tcPr>
        <w:tcBorders/>
      </w:tcPr>
    </w:tblStylePr>
    <w:tblStylePr w:type="firstRow">
      <w:rPr>
        <w:b/>
        <w:color w:val="5e923c" w:themeColor="accent6" w:themeTint="98" w:themeShade="95"/>
      </w:rPr>
      <w:pPr>
        <w:pBdr/>
        <w:spacing/>
        <w:ind/>
      </w:pPr>
      <w:tblPr>
        <w:tblBorders/>
      </w:tblPr>
      <w:tcPr>
        <w:tcBorders>
          <w:bottom w:val="single" w:color="000000" w:themeColor="accent6" w:themeTint="98" w:sz="4" w:space="0"/>
        </w:tcBorders>
      </w:tcPr>
    </w:tblStylePr>
    <w:tblStylePr w:type="lastCol">
      <w:rPr>
        <w:b/>
        <w:color w:val="5e923c" w:themeColor="accent6" w:themeTint="98" w:themeShade="95"/>
      </w:rPr>
      <w:pPr>
        <w:pBdr/>
        <w:spacing/>
        <w:ind/>
      </w:pPr>
      <w:tblPr>
        <w:tblBorders/>
      </w:tblPr>
      <w:tcPr>
        <w:tcBorders/>
      </w:tcPr>
    </w:tblStylePr>
    <w:tblStylePr w:type="lastRow">
      <w:rPr>
        <w:b/>
        <w:color w:val="5e923c" w:themeColor="accent6" w:themeTint="98" w:themeShade="95"/>
      </w:rPr>
      <w:pPr>
        <w:pBdr/>
        <w:spacing/>
        <w:ind/>
      </w:pPr>
      <w:tblPr>
        <w:tblBorders/>
      </w:tblPr>
      <w:tcPr>
        <w:tcBorders>
          <w:top w:val="single" w:color="000000" w:themeColor="accent6" w:themeTint="98"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86">
    <w:name w:val="List Table 7 Colorful - Accent 1"/>
    <w:basedOn w:val="903"/>
    <w:uiPriority w:val="99"/>
    <w:pPr>
      <w:pBdr/>
      <w:spacing w:after="0" w:line="240" w:lineRule="auto"/>
      <w:ind/>
    </w:pPr>
    <w:tblPr>
      <w:tblStyleRowBandSize w:val="1"/>
      <w:tblStyleColBandSize w:val="1"/>
      <w:tblInd w:w="0" w:type="dxa"/>
      <w:tblBorders>
        <w:right w:val="single" w:color="000000" w:themeColor="accent1" w:sz="4" w:space="0"/>
      </w:tblBorders>
    </w:tblPr>
    <w:tcPr>
      <w:tcBorders/>
    </w:tcPr>
    <w:tblStylePr w:type="band1Horz">
      <w:rPr>
        <w:rFonts w:ascii="Arial" w:hAnsi="Arial"/>
        <w:color w:val="245b8d" w:themeColor="accent1" w:themeShade="95"/>
        <w:sz w:val="22"/>
      </w:rPr>
      <w:pPr>
        <w:pBdr/>
        <w:spacing/>
        <w:ind/>
      </w:pPr>
      <w:tblPr>
        <w:tblBorders/>
      </w:tblPr>
      <w:tcPr>
        <w:shd w:val="clear" w:color="ffffff" w:themeColor="accent1" w:themeTint="40" w:fill="d6e6f4" w:themeFill="accent1" w:themeFillTint="40"/>
        <w:tcBorders/>
      </w:tcPr>
    </w:tblStylePr>
    <w:tblStylePr w:type="band1Vert">
      <w:pPr>
        <w:pBdr/>
        <w:spacing/>
        <w:ind/>
      </w:pPr>
      <w:tblPr>
        <w:tblBorders/>
      </w:tblPr>
      <w:tcPr>
        <w:shd w:val="clear" w:color="ffffff" w:themeColor="accent1" w:themeTint="40" w:fill="d6e6f4" w:themeFill="accent1" w:themeFillTint="40"/>
        <w:tcBorders/>
      </w:tcPr>
    </w:tblStylePr>
    <w:tblStylePr w:type="band2Horz">
      <w:rPr>
        <w:rFonts w:ascii="Arial" w:hAnsi="Arial"/>
        <w:color w:val="245b8d" w:themeColor="accent1"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245b8d" w:themeColor="accent1"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1" w:sz="4" w:space="0"/>
        </w:tcBorders>
      </w:tcPr>
    </w:tblStylePr>
    <w:tblStylePr w:type="firstRow">
      <w:rPr>
        <w:rFonts w:ascii="Arial" w:hAnsi="Arial"/>
        <w:i/>
        <w:color w:val="245b8d" w:themeColor="accent1"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1" w:sz="4" w:space="0"/>
          <w:right w:val="none" w:color="000000" w:sz="4" w:space="0"/>
        </w:tcBorders>
      </w:tcPr>
    </w:tblStylePr>
    <w:tblStylePr w:type="lastCol">
      <w:rPr>
        <w:rFonts w:ascii="Arial" w:hAnsi="Arial"/>
        <w:i/>
        <w:color w:val="245b8d" w:themeColor="accent1" w:themeShade="95"/>
        <w:sz w:val="22"/>
      </w:rPr>
      <w:pPr>
        <w:pBdr/>
        <w:spacing/>
        <w:ind/>
      </w:pPr>
      <w:tblPr>
        <w:tblBorders/>
      </w:tblPr>
      <w:tcPr>
        <w:shd w:val="clear" w:color="ffffff"/>
        <w:tcBorders>
          <w:top w:val="none" w:color="000000" w:sz="4" w:space="0"/>
          <w:left w:val="single" w:color="000000" w:themeColor="accent1" w:sz="4" w:space="0"/>
          <w:bottom w:val="none" w:color="000000" w:sz="4" w:space="0"/>
          <w:right w:val="none" w:color="000000" w:sz="4" w:space="0"/>
        </w:tcBorders>
      </w:tcPr>
    </w:tblStylePr>
    <w:tblStylePr w:type="lastRow">
      <w:rPr>
        <w:rFonts w:ascii="Arial" w:hAnsi="Arial"/>
        <w:i/>
        <w:color w:val="245b8d" w:themeColor="accent1" w:themeShade="95"/>
        <w:sz w:val="22"/>
      </w:rPr>
      <w:pPr>
        <w:pBdr/>
        <w:spacing/>
        <w:ind/>
      </w:pPr>
      <w:tblPr>
        <w:tblBorders/>
      </w:tblPr>
      <w:tcPr>
        <w:shd w:val="clear" w:color="ffffff" w:themeColor="light1" w:fill="ffffff" w:themeFill="light1"/>
        <w:tcBorders>
          <w:top w:val="single" w:color="000000" w:themeColor="accen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245b8d" w:themeColor="accent1" w:themeShade="95"/>
        <w:sz w:val="22"/>
      </w:rPr>
      <w:pPr>
        <w:pBdr/>
        <w:spacing/>
        <w:ind/>
      </w:pPr>
      <w:tblPr>
        <w:tblBorders/>
      </w:tblPr>
      <w:tcPr>
        <w:tcBorders/>
      </w:tcPr>
    </w:tblStylePr>
  </w:style>
  <w:style w:type="table" w:styleId="887">
    <w:name w:val="List Table 7 Colorful - Accent 2"/>
    <w:basedOn w:val="903"/>
    <w:uiPriority w:val="99"/>
    <w:pPr>
      <w:pBdr/>
      <w:spacing w:after="0" w:line="240" w:lineRule="auto"/>
      <w:ind/>
    </w:pPr>
    <w:tblPr>
      <w:tblStyleRowBandSize w:val="1"/>
      <w:tblStyleColBandSize w:val="1"/>
      <w:tblInd w:w="0" w:type="dxa"/>
      <w:tblBorders>
        <w:right w:val="single" w:color="000000" w:themeColor="accent2" w:themeTint="97" w:sz="4" w:space="0"/>
      </w:tblBorders>
    </w:tblPr>
    <w:tcPr>
      <w:tcBorders/>
    </w:tcPr>
    <w:tblStylePr w:type="band1Horz">
      <w:rPr>
        <w:rFonts w:ascii="Arial" w:hAnsi="Arial"/>
        <w:color w:val="ca5d12" w:themeColor="accent2" w:themeTint="97" w:themeShade="95"/>
        <w:sz w:val="22"/>
      </w:rPr>
      <w:pPr>
        <w:pBdr/>
        <w:spacing/>
        <w:ind/>
      </w:pPr>
      <w:tblPr>
        <w:tblBorders/>
      </w:tblPr>
      <w:tcPr>
        <w:shd w:val="clear" w:color="ffffff" w:themeColor="accent2" w:themeTint="40" w:fill="fadecb" w:themeFill="accent2" w:themeFillTint="40"/>
        <w:tcBorders/>
      </w:tcPr>
    </w:tblStylePr>
    <w:tblStylePr w:type="band1Vert">
      <w:pPr>
        <w:pBdr/>
        <w:spacing/>
        <w:ind/>
      </w:pPr>
      <w:tblPr>
        <w:tblBorders/>
      </w:tblPr>
      <w:tcPr>
        <w:shd w:val="clear" w:color="ffffff" w:themeColor="accent2" w:themeTint="40" w:fill="fadecb" w:themeFill="accent2" w:themeFillTint="40"/>
        <w:tcBorders/>
      </w:tcPr>
    </w:tblStylePr>
    <w:tblStylePr w:type="band2Horz">
      <w:rPr>
        <w:rFonts w:ascii="Arial" w:hAnsi="Arial"/>
        <w:color w:val="ca5d12"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ca5d12" w:themeColor="accent2" w:themeTint="97"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i/>
        <w:color w:val="ca5d12" w:themeColor="accent2" w:themeTint="97"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ca5d12" w:themeColor="accent2" w:themeTint="97" w:themeShade="95"/>
        <w:sz w:val="22"/>
      </w:rPr>
      <w:pPr>
        <w:pBdr/>
        <w:spacing/>
        <w:ind/>
      </w:pPr>
      <w:tblPr>
        <w:tblBorders/>
      </w:tbl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i/>
        <w:color w:val="ca5d12" w:themeColor="accent2" w:themeTint="97" w:themeShade="95"/>
        <w:sz w:val="22"/>
      </w:rPr>
      <w:pPr>
        <w:pBdr/>
        <w:spacing/>
        <w:ind/>
      </w:pPr>
      <w:tblPr>
        <w:tblBorders/>
      </w:tbl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ca5d12" w:themeColor="accent2" w:themeTint="97" w:themeShade="95"/>
        <w:sz w:val="22"/>
      </w:rPr>
      <w:pPr>
        <w:pBdr/>
        <w:spacing/>
        <w:ind/>
      </w:pPr>
      <w:tblPr>
        <w:tblBorders/>
      </w:tblPr>
      <w:tcPr>
        <w:tcBorders/>
      </w:tcPr>
    </w:tblStylePr>
  </w:style>
  <w:style w:type="table" w:styleId="888">
    <w:name w:val="List Table 7 Colorful - Accent 3"/>
    <w:basedOn w:val="903"/>
    <w:uiPriority w:val="99"/>
    <w:pPr>
      <w:pBdr/>
      <w:spacing w:after="0" w:line="240" w:lineRule="auto"/>
      <w:ind/>
    </w:pPr>
    <w:tblPr>
      <w:tblStyleRowBandSize w:val="1"/>
      <w:tblStyleColBandSize w:val="1"/>
      <w:tblInd w:w="0" w:type="dxa"/>
      <w:tblBorders>
        <w:right w:val="single" w:color="000000" w:themeColor="accent3" w:themeTint="98" w:sz="4" w:space="0"/>
      </w:tblBorders>
    </w:tblPr>
    <w:tcPr>
      <w:tcBorders/>
    </w:tcPr>
    <w:tblStylePr w:type="band1Horz">
      <w:rPr>
        <w:rFonts w:ascii="Arial" w:hAnsi="Arial"/>
        <w:color w:val="757575" w:themeColor="accent3" w:themeTint="98" w:themeShade="95"/>
        <w:sz w:val="22"/>
      </w:rPr>
      <w:pPr>
        <w:pBdr/>
        <w:spacing/>
        <w:ind/>
      </w:pPr>
      <w:tblPr>
        <w:tblBorders/>
      </w:tblPr>
      <w:tcPr>
        <w:shd w:val="clear" w:color="ffffff" w:themeColor="accent3" w:themeTint="40" w:fill="e8e8e8" w:themeFill="accent3" w:themeFillTint="40"/>
        <w:tcBorders/>
      </w:tcPr>
    </w:tblStylePr>
    <w:tblStylePr w:type="band1Vert">
      <w:pPr>
        <w:pBdr/>
        <w:spacing/>
        <w:ind/>
      </w:pPr>
      <w:tblPr>
        <w:tblBorders/>
      </w:tblPr>
      <w:tcPr>
        <w:shd w:val="clear" w:color="ffffff" w:themeColor="accent3" w:themeTint="40" w:fill="e8e8e8" w:themeFill="accent3" w:themeFillTint="40"/>
        <w:tcBorders/>
      </w:tcPr>
    </w:tblStylePr>
    <w:tblStylePr w:type="band2Horz">
      <w:rPr>
        <w:rFonts w:ascii="Arial" w:hAnsi="Arial"/>
        <w:color w:val="757575" w:themeColor="accent3"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757575" w:themeColor="accent3" w:themeTint="98"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3" w:themeTint="98" w:sz="4" w:space="0"/>
        </w:tcBorders>
      </w:tcPr>
    </w:tblStylePr>
    <w:tblStylePr w:type="firstRow">
      <w:rPr>
        <w:rFonts w:ascii="Arial" w:hAnsi="Arial"/>
        <w:i/>
        <w:color w:val="757575" w:themeColor="accent3" w:themeTint="98"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3" w:themeTint="98" w:sz="4" w:space="0"/>
          <w:right w:val="none" w:color="000000" w:sz="4" w:space="0"/>
        </w:tcBorders>
      </w:tcPr>
    </w:tblStylePr>
    <w:tblStylePr w:type="lastCol">
      <w:rPr>
        <w:rFonts w:ascii="Arial" w:hAnsi="Arial"/>
        <w:i/>
        <w:color w:val="757575" w:themeColor="accent3" w:themeTint="98" w:themeShade="95"/>
        <w:sz w:val="22"/>
      </w:rPr>
      <w:pPr>
        <w:pBdr/>
        <w:spacing/>
        <w:ind/>
      </w:pPr>
      <w:tblPr>
        <w:tblBorders/>
      </w:tblPr>
      <w:tcPr>
        <w:shd w:val="clear" w:color="ffffff"/>
        <w:tcBorders>
          <w:top w:val="none" w:color="000000" w:sz="4" w:space="0"/>
          <w:left w:val="single" w:color="000000" w:themeColor="accent3" w:themeTint="98" w:sz="4" w:space="0"/>
          <w:bottom w:val="none" w:color="000000" w:sz="4" w:space="0"/>
          <w:right w:val="none" w:color="000000" w:sz="4" w:space="0"/>
        </w:tcBorders>
      </w:tcPr>
    </w:tblStylePr>
    <w:tblStylePr w:type="lastRow">
      <w:rPr>
        <w:rFonts w:ascii="Arial" w:hAnsi="Arial"/>
        <w:i/>
        <w:color w:val="757575" w:themeColor="accent3" w:themeTint="98" w:themeShade="95"/>
        <w:sz w:val="22"/>
      </w:rPr>
      <w:pPr>
        <w:pBdr/>
        <w:spacing/>
        <w:ind/>
      </w:pPr>
      <w:tblPr>
        <w:tblBorders/>
      </w:tblPr>
      <w:tcPr>
        <w:shd w:val="clear" w:color="ffffff" w:themeColor="light1" w:fill="ffffff" w:themeFill="light1"/>
        <w:tcBorders>
          <w:top w:val="single" w:color="000000" w:themeColor="accent3" w:themeTint="98"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757575" w:themeColor="accent3" w:themeTint="98" w:themeShade="95"/>
        <w:sz w:val="22"/>
      </w:rPr>
      <w:pPr>
        <w:pBdr/>
        <w:spacing/>
        <w:ind/>
      </w:pPr>
      <w:tblPr>
        <w:tblBorders/>
      </w:tblPr>
      <w:tcPr>
        <w:tcBorders/>
      </w:tcPr>
    </w:tblStylePr>
  </w:style>
  <w:style w:type="table" w:styleId="889">
    <w:name w:val="List Table 7 Colorful - Accent 4"/>
    <w:basedOn w:val="903"/>
    <w:uiPriority w:val="99"/>
    <w:pPr>
      <w:pBdr/>
      <w:spacing w:after="0" w:line="240" w:lineRule="auto"/>
      <w:ind/>
    </w:pPr>
    <w:tblPr>
      <w:tblStyleRowBandSize w:val="1"/>
      <w:tblStyleColBandSize w:val="1"/>
      <w:tblInd w:w="0" w:type="dxa"/>
      <w:tblBorders>
        <w:right w:val="single" w:color="000000" w:themeColor="accent4" w:themeTint="9A" w:sz="4" w:space="0"/>
      </w:tblBorders>
    </w:tblPr>
    <w:tcPr>
      <w:tcBorders/>
    </w:tcPr>
    <w:tblStylePr w:type="band1Horz">
      <w:rPr>
        <w:rFonts w:ascii="Arial" w:hAnsi="Arial"/>
        <w:color w:val="d09d00" w:themeColor="accent4" w:themeTint="9A" w:themeShade="95"/>
        <w:sz w:val="22"/>
      </w:rPr>
      <w:pPr>
        <w:pBdr/>
        <w:spacing/>
        <w:ind/>
      </w:pPr>
      <w:tblPr>
        <w:tblBorders/>
      </w:tblPr>
      <w:tcPr>
        <w:shd w:val="clear" w:color="ffffff" w:themeColor="accent4" w:themeTint="40" w:fill="ffefbf" w:themeFill="accent4" w:themeFillTint="40"/>
        <w:tcBorders/>
      </w:tcPr>
    </w:tblStylePr>
    <w:tblStylePr w:type="band1Vert">
      <w:pPr>
        <w:pBdr/>
        <w:spacing/>
        <w:ind/>
      </w:pPr>
      <w:tblPr>
        <w:tblBorders/>
      </w:tblPr>
      <w:tcPr>
        <w:shd w:val="clear" w:color="ffffff" w:themeColor="accent4" w:themeTint="40" w:fill="ffefbf" w:themeFill="accent4" w:themeFillTint="40"/>
        <w:tcBorders/>
      </w:tcPr>
    </w:tblStylePr>
    <w:tblStylePr w:type="band2Horz">
      <w:rPr>
        <w:rFonts w:ascii="Arial" w:hAnsi="Arial"/>
        <w:color w:val="d09d0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d09d00" w:themeColor="accent4" w:themeTint="9A"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i/>
        <w:color w:val="d09d00" w:themeColor="accent4" w:themeTint="9A"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d09d00" w:themeColor="accent4" w:themeTint="9A" w:themeShade="95"/>
        <w:sz w:val="22"/>
      </w:rPr>
      <w:pPr>
        <w:pBdr/>
        <w:spacing/>
        <w:ind/>
      </w:pPr>
      <w:tblPr>
        <w:tblBorders/>
      </w:tbl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i/>
        <w:color w:val="d09d00" w:themeColor="accent4" w:themeTint="9A" w:themeShade="95"/>
        <w:sz w:val="22"/>
      </w:rPr>
      <w:pPr>
        <w:pBdr/>
        <w:spacing/>
        <w:ind/>
      </w:pPr>
      <w:tblPr>
        <w:tblBorders/>
      </w:tbl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d09d00" w:themeColor="accent4" w:themeTint="9A" w:themeShade="95"/>
        <w:sz w:val="22"/>
      </w:rPr>
      <w:pPr>
        <w:pBdr/>
        <w:spacing/>
        <w:ind/>
      </w:pPr>
      <w:tblPr>
        <w:tblBorders/>
      </w:tblPr>
      <w:tcPr>
        <w:tcBorders/>
      </w:tcPr>
    </w:tblStylePr>
  </w:style>
  <w:style w:type="table" w:styleId="890">
    <w:name w:val="List Table 7 Colorful - Accent 5"/>
    <w:basedOn w:val="903"/>
    <w:uiPriority w:val="99"/>
    <w:pPr>
      <w:pBdr/>
      <w:spacing w:after="0" w:line="240" w:lineRule="auto"/>
      <w:ind/>
    </w:pPr>
    <w:tblPr>
      <w:tblStyleRowBandSize w:val="1"/>
      <w:tblStyleColBandSize w:val="1"/>
      <w:tblInd w:w="0" w:type="dxa"/>
      <w:tblBorders>
        <w:right w:val="single" w:color="000000" w:themeColor="accent5" w:themeTint="9A" w:sz="4" w:space="0"/>
      </w:tblBorders>
    </w:tblPr>
    <w:tcPr>
      <w:tcBorders/>
    </w:tcPr>
    <w:tblStylePr w:type="band1Horz">
      <w:rPr>
        <w:rFonts w:ascii="Arial" w:hAnsi="Arial"/>
        <w:color w:val="335ba0" w:themeColor="accent5" w:themeTint="9A" w:themeShade="95"/>
        <w:sz w:val="22"/>
      </w:rPr>
      <w:pPr>
        <w:pBdr/>
        <w:spacing/>
        <w:ind/>
      </w:pPr>
      <w:tblPr>
        <w:tblBorders/>
      </w:tblPr>
      <w:tcPr>
        <w:shd w:val="clear" w:color="ffffff" w:themeColor="accent5" w:themeTint="40" w:fill="d0dcf0" w:themeFill="accent5" w:themeFillTint="40"/>
        <w:tcBorders/>
      </w:tcPr>
    </w:tblStylePr>
    <w:tblStylePr w:type="band1Vert">
      <w:pPr>
        <w:pBdr/>
        <w:spacing/>
        <w:ind/>
      </w:pPr>
      <w:tblPr>
        <w:tblBorders/>
      </w:tblPr>
      <w:tcPr>
        <w:shd w:val="clear" w:color="ffffff" w:themeColor="accent5" w:themeTint="40" w:fill="d0dcf0" w:themeFill="accent5" w:themeFillTint="40"/>
        <w:tcBorders/>
      </w:tcPr>
    </w:tblStylePr>
    <w:tblStylePr w:type="band2Horz">
      <w:rPr>
        <w:rFonts w:ascii="Arial" w:hAnsi="Arial"/>
        <w:color w:val="335ba0" w:themeColor="accent5"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335ba0" w:themeColor="accent5" w:themeTint="9A"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5" w:themeTint="9A" w:sz="4" w:space="0"/>
        </w:tcBorders>
      </w:tcPr>
    </w:tblStylePr>
    <w:tblStylePr w:type="firstRow">
      <w:rPr>
        <w:rFonts w:ascii="Arial" w:hAnsi="Arial"/>
        <w:i/>
        <w:color w:val="335ba0" w:themeColor="accent5" w:themeTint="9A"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5" w:themeTint="9A" w:sz="4" w:space="0"/>
          <w:right w:val="none" w:color="000000" w:sz="4" w:space="0"/>
        </w:tcBorders>
      </w:tcPr>
    </w:tblStylePr>
    <w:tblStylePr w:type="lastCol">
      <w:rPr>
        <w:rFonts w:ascii="Arial" w:hAnsi="Arial"/>
        <w:i/>
        <w:color w:val="335ba0" w:themeColor="accent5" w:themeTint="9A" w:themeShade="95"/>
        <w:sz w:val="22"/>
      </w:rPr>
      <w:pPr>
        <w:pBdr/>
        <w:spacing/>
        <w:ind/>
      </w:pPr>
      <w:tblPr>
        <w:tblBorders/>
      </w:tblPr>
      <w:tcPr>
        <w:shd w:val="clear" w:color="ffffff"/>
        <w:tcBorders>
          <w:top w:val="none" w:color="000000" w:sz="4" w:space="0"/>
          <w:left w:val="single" w:color="000000" w:themeColor="accent5" w:themeTint="9A" w:sz="4" w:space="0"/>
          <w:bottom w:val="none" w:color="000000" w:sz="4" w:space="0"/>
          <w:right w:val="none" w:color="000000" w:sz="4" w:space="0"/>
        </w:tcBorders>
      </w:tcPr>
    </w:tblStylePr>
    <w:tblStylePr w:type="lastRow">
      <w:rPr>
        <w:rFonts w:ascii="Arial" w:hAnsi="Arial"/>
        <w:i/>
        <w:color w:val="335ba0" w:themeColor="accent5" w:themeTint="9A" w:themeShade="95"/>
        <w:sz w:val="22"/>
      </w:rPr>
      <w:pPr>
        <w:pBdr/>
        <w:spacing/>
        <w:ind/>
      </w:pPr>
      <w:tblPr>
        <w:tblBorders/>
      </w:tblPr>
      <w:tcPr>
        <w:shd w:val="clear" w:color="ffffff" w:themeColor="light1" w:fill="ffffff" w:themeFill="light1"/>
        <w:tcBorders>
          <w:top w:val="single" w:color="000000" w:themeColor="accent5"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335ba0" w:themeColor="accent5" w:themeTint="9A" w:themeShade="95"/>
        <w:sz w:val="22"/>
      </w:rPr>
      <w:pPr>
        <w:pBdr/>
        <w:spacing/>
        <w:ind/>
      </w:pPr>
      <w:tblPr>
        <w:tblBorders/>
      </w:tblPr>
      <w:tcPr>
        <w:tcBorders/>
      </w:tcPr>
    </w:tblStylePr>
  </w:style>
  <w:style w:type="table" w:styleId="891">
    <w:name w:val="List Table 7 Colorful - Accent 6"/>
    <w:basedOn w:val="903"/>
    <w:uiPriority w:val="99"/>
    <w:pPr>
      <w:pBdr/>
      <w:spacing w:after="0" w:line="240" w:lineRule="auto"/>
      <w:ind/>
    </w:pPr>
    <w:tblPr>
      <w:tblStyleRowBandSize w:val="1"/>
      <w:tblStyleColBandSize w:val="1"/>
      <w:tblInd w:w="0" w:type="dxa"/>
      <w:tblBorders>
        <w:right w:val="single" w:color="000000" w:themeColor="accent6" w:themeTint="98" w:sz="4" w:space="0"/>
      </w:tblBorders>
    </w:tblPr>
    <w:tcPr>
      <w:tcBorders/>
    </w:tcPr>
    <w:tblStylePr w:type="band1Horz">
      <w:rPr>
        <w:rFonts w:ascii="Arial" w:hAnsi="Arial"/>
        <w:color w:val="5e923c" w:themeColor="accent6" w:themeTint="98" w:themeShade="95"/>
        <w:sz w:val="22"/>
      </w:rPr>
      <w:pPr>
        <w:pBdr/>
        <w:spacing/>
        <w:ind/>
      </w:pPr>
      <w:tblPr>
        <w:tblBorders/>
      </w:tblPr>
      <w:tcPr>
        <w:shd w:val="clear" w:color="ffffff" w:themeColor="accent6" w:themeTint="40" w:fill="dbecd0" w:themeFill="accent6" w:themeFillTint="40"/>
        <w:tcBorders/>
      </w:tcPr>
    </w:tblStylePr>
    <w:tblStylePr w:type="band1Vert">
      <w:pPr>
        <w:pBdr/>
        <w:spacing/>
        <w:ind/>
      </w:pPr>
      <w:tblPr>
        <w:tblBorders/>
      </w:tblPr>
      <w:tcPr>
        <w:shd w:val="clear" w:color="ffffff" w:themeColor="accent6" w:themeTint="40" w:fill="dbecd0" w:themeFill="accent6" w:themeFillTint="40"/>
        <w:tcBorders/>
      </w:tcPr>
    </w:tblStylePr>
    <w:tblStylePr w:type="band2Horz">
      <w:rPr>
        <w:rFonts w:ascii="Arial" w:hAnsi="Arial"/>
        <w:color w:val="5e923c" w:themeColor="accent6"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5e923c" w:themeColor="accent6" w:themeTint="98"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6" w:themeTint="98" w:sz="4" w:space="0"/>
        </w:tcBorders>
      </w:tcPr>
    </w:tblStylePr>
    <w:tblStylePr w:type="firstRow">
      <w:rPr>
        <w:rFonts w:ascii="Arial" w:hAnsi="Arial"/>
        <w:i/>
        <w:color w:val="5e923c" w:themeColor="accent6" w:themeTint="98"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6" w:themeTint="98" w:sz="4" w:space="0"/>
          <w:right w:val="none" w:color="000000" w:sz="4" w:space="0"/>
        </w:tcBorders>
      </w:tcPr>
    </w:tblStylePr>
    <w:tblStylePr w:type="lastCol">
      <w:rPr>
        <w:rFonts w:ascii="Arial" w:hAnsi="Arial"/>
        <w:i/>
        <w:color w:val="5e923c" w:themeColor="accent6" w:themeTint="98" w:themeShade="95"/>
        <w:sz w:val="22"/>
      </w:rPr>
      <w:pPr>
        <w:pBdr/>
        <w:spacing/>
        <w:ind/>
      </w:pPr>
      <w:tblPr>
        <w:tblBorders/>
      </w:tblPr>
      <w:tcPr>
        <w:shd w:val="clear" w:color="ffffff"/>
        <w:tcBorders>
          <w:top w:val="none" w:color="000000" w:sz="4" w:space="0"/>
          <w:left w:val="single" w:color="000000" w:themeColor="accent6" w:themeTint="98" w:sz="4" w:space="0"/>
          <w:bottom w:val="none" w:color="000000" w:sz="4" w:space="0"/>
          <w:right w:val="none" w:color="000000" w:sz="4" w:space="0"/>
        </w:tcBorders>
      </w:tcPr>
    </w:tblStylePr>
    <w:tblStylePr w:type="lastRow">
      <w:rPr>
        <w:rFonts w:ascii="Arial" w:hAnsi="Arial"/>
        <w:i/>
        <w:color w:val="5e923c" w:themeColor="accent6" w:themeTint="98" w:themeShade="95"/>
        <w:sz w:val="22"/>
      </w:rPr>
      <w:pPr>
        <w:pBdr/>
        <w:spacing/>
        <w:ind/>
      </w:pPr>
      <w:tblPr>
        <w:tblBorders/>
      </w:tblPr>
      <w:tcPr>
        <w:shd w:val="clear" w:color="ffffff" w:themeColor="light1" w:fill="ffffff" w:themeFill="light1"/>
        <w:tcBorders>
          <w:top w:val="single" w:color="000000" w:themeColor="accent6" w:themeTint="98"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5e923c" w:themeColor="accent6" w:themeTint="98" w:themeShade="95"/>
        <w:sz w:val="22"/>
      </w:rPr>
      <w:pPr>
        <w:pBdr/>
        <w:spacing/>
        <w:ind/>
      </w:pPr>
      <w:tblPr>
        <w:tblBorders/>
      </w:tblPr>
      <w:tcPr>
        <w:tcBorders/>
      </w:tcPr>
    </w:tblStylePr>
  </w:style>
  <w:style w:type="paragraph" w:styleId="892" w:default="1">
    <w:name w:val="Normal"/>
    <w:qFormat/>
    <w:pPr>
      <w:pBdr/>
      <w:spacing/>
      <w:ind/>
    </w:pPr>
  </w:style>
  <w:style w:type="paragraph" w:styleId="893">
    <w:name w:val="Heading 1"/>
    <w:basedOn w:val="892"/>
    <w:next w:val="892"/>
    <w:link w:val="905"/>
    <w:uiPriority w:val="9"/>
    <w:qFormat/>
    <w:pPr>
      <w:keepNext w:val="true"/>
      <w:keepLines w:val="true"/>
      <w:pBdr/>
      <w:spacing w:before="480"/>
      <w:ind/>
      <w:outlineLvl w:val="0"/>
    </w:pPr>
    <w:rPr>
      <w:rFonts w:ascii="Arial" w:hAnsi="Arial" w:eastAsia="Arial" w:cs="Arial"/>
      <w:sz w:val="40"/>
      <w:szCs w:val="40"/>
    </w:rPr>
  </w:style>
  <w:style w:type="paragraph" w:styleId="894">
    <w:name w:val="Heading 2"/>
    <w:basedOn w:val="892"/>
    <w:next w:val="892"/>
    <w:link w:val="906"/>
    <w:uiPriority w:val="9"/>
    <w:unhideWhenUsed/>
    <w:qFormat/>
    <w:pPr>
      <w:keepNext w:val="true"/>
      <w:keepLines w:val="true"/>
      <w:pBdr/>
      <w:spacing w:before="360"/>
      <w:ind/>
      <w:outlineLvl w:val="1"/>
    </w:pPr>
    <w:rPr>
      <w:rFonts w:ascii="Arial" w:hAnsi="Arial" w:eastAsia="Arial" w:cs="Arial"/>
      <w:sz w:val="34"/>
    </w:rPr>
  </w:style>
  <w:style w:type="paragraph" w:styleId="895">
    <w:name w:val="Heading 3"/>
    <w:basedOn w:val="892"/>
    <w:next w:val="892"/>
    <w:link w:val="907"/>
    <w:uiPriority w:val="9"/>
    <w:unhideWhenUsed/>
    <w:qFormat/>
    <w:pPr>
      <w:keepNext w:val="true"/>
      <w:keepLines w:val="true"/>
      <w:pBdr/>
      <w:spacing w:before="320"/>
      <w:ind/>
      <w:outlineLvl w:val="2"/>
    </w:pPr>
    <w:rPr>
      <w:rFonts w:ascii="Arial" w:hAnsi="Arial" w:eastAsia="Arial" w:cs="Arial"/>
      <w:sz w:val="30"/>
      <w:szCs w:val="30"/>
    </w:rPr>
  </w:style>
  <w:style w:type="paragraph" w:styleId="896">
    <w:name w:val="Heading 4"/>
    <w:basedOn w:val="892"/>
    <w:next w:val="892"/>
    <w:link w:val="908"/>
    <w:uiPriority w:val="9"/>
    <w:unhideWhenUsed/>
    <w:qFormat/>
    <w:pPr>
      <w:keepNext w:val="true"/>
      <w:keepLines w:val="true"/>
      <w:pBdr/>
      <w:spacing w:before="320"/>
      <w:ind/>
      <w:outlineLvl w:val="3"/>
    </w:pPr>
    <w:rPr>
      <w:rFonts w:ascii="Arial" w:hAnsi="Arial" w:eastAsia="Arial" w:cs="Arial"/>
      <w:b/>
      <w:bCs/>
      <w:sz w:val="26"/>
      <w:szCs w:val="26"/>
    </w:rPr>
  </w:style>
  <w:style w:type="paragraph" w:styleId="897">
    <w:name w:val="Heading 5"/>
    <w:basedOn w:val="892"/>
    <w:next w:val="892"/>
    <w:link w:val="909"/>
    <w:uiPriority w:val="9"/>
    <w:unhideWhenUsed/>
    <w:qFormat/>
    <w:pPr>
      <w:keepNext w:val="true"/>
      <w:keepLines w:val="true"/>
      <w:pBdr/>
      <w:spacing w:before="320"/>
      <w:ind/>
      <w:outlineLvl w:val="4"/>
    </w:pPr>
    <w:rPr>
      <w:rFonts w:ascii="Arial" w:hAnsi="Arial" w:eastAsia="Arial" w:cs="Arial"/>
      <w:b/>
      <w:bCs/>
      <w:sz w:val="24"/>
      <w:szCs w:val="24"/>
    </w:rPr>
  </w:style>
  <w:style w:type="paragraph" w:styleId="898">
    <w:name w:val="Heading 6"/>
    <w:basedOn w:val="892"/>
    <w:next w:val="892"/>
    <w:link w:val="910"/>
    <w:uiPriority w:val="9"/>
    <w:unhideWhenUsed/>
    <w:qFormat/>
    <w:pPr>
      <w:keepNext w:val="true"/>
      <w:keepLines w:val="true"/>
      <w:pBdr/>
      <w:spacing w:before="320"/>
      <w:ind/>
      <w:outlineLvl w:val="5"/>
    </w:pPr>
    <w:rPr>
      <w:rFonts w:ascii="Arial" w:hAnsi="Arial" w:eastAsia="Arial" w:cs="Arial"/>
      <w:b/>
      <w:bCs/>
    </w:rPr>
  </w:style>
  <w:style w:type="paragraph" w:styleId="899">
    <w:name w:val="Heading 7"/>
    <w:basedOn w:val="892"/>
    <w:next w:val="892"/>
    <w:link w:val="911"/>
    <w:uiPriority w:val="9"/>
    <w:unhideWhenUsed/>
    <w:qFormat/>
    <w:pPr>
      <w:keepNext w:val="true"/>
      <w:keepLines w:val="true"/>
      <w:pBdr/>
      <w:spacing w:before="320"/>
      <w:ind/>
      <w:outlineLvl w:val="6"/>
    </w:pPr>
    <w:rPr>
      <w:rFonts w:ascii="Arial" w:hAnsi="Arial" w:eastAsia="Arial" w:cs="Arial"/>
      <w:b/>
      <w:bCs/>
      <w:i/>
      <w:iCs/>
    </w:rPr>
  </w:style>
  <w:style w:type="paragraph" w:styleId="900">
    <w:name w:val="Heading 8"/>
    <w:basedOn w:val="892"/>
    <w:next w:val="892"/>
    <w:link w:val="912"/>
    <w:uiPriority w:val="9"/>
    <w:unhideWhenUsed/>
    <w:qFormat/>
    <w:pPr>
      <w:keepNext w:val="true"/>
      <w:keepLines w:val="true"/>
      <w:pBdr/>
      <w:spacing w:before="320"/>
      <w:ind/>
      <w:outlineLvl w:val="7"/>
    </w:pPr>
    <w:rPr>
      <w:rFonts w:ascii="Arial" w:hAnsi="Arial" w:eastAsia="Arial" w:cs="Arial"/>
      <w:i/>
      <w:iCs/>
    </w:rPr>
  </w:style>
  <w:style w:type="paragraph" w:styleId="901">
    <w:name w:val="Heading 9"/>
    <w:basedOn w:val="892"/>
    <w:next w:val="892"/>
    <w:link w:val="913"/>
    <w:uiPriority w:val="9"/>
    <w:unhideWhenUsed/>
    <w:qFormat/>
    <w:pPr>
      <w:keepNext w:val="true"/>
      <w:keepLines w:val="true"/>
      <w:pBdr/>
      <w:spacing w:before="320"/>
      <w:ind/>
      <w:outlineLvl w:val="8"/>
    </w:pPr>
    <w:rPr>
      <w:rFonts w:ascii="Arial" w:hAnsi="Arial" w:eastAsia="Arial" w:cs="Arial"/>
      <w:i/>
      <w:iCs/>
      <w:sz w:val="21"/>
      <w:szCs w:val="21"/>
    </w:rPr>
  </w:style>
  <w:style w:type="character" w:styleId="902" w:default="1">
    <w:name w:val="Default Paragraph Font"/>
    <w:uiPriority w:val="1"/>
    <w:semiHidden/>
    <w:unhideWhenUsed/>
    <w:pPr>
      <w:pBdr/>
      <w:spacing/>
      <w:ind/>
    </w:pPr>
  </w:style>
  <w:style w:type="table" w:styleId="903" w:default="1">
    <w:name w:val="Normal Table"/>
    <w:uiPriority w:val="99"/>
    <w:semiHidden/>
    <w:unhideWhenUsed/>
    <w:pPr>
      <w:pBdr/>
      <w:spacing/>
      <w:ind/>
    </w:pPr>
    <w:tblPr>
      <w:tblInd w:w="0" w:type="dxa"/>
      <w:tblBorders/>
      <w:tblCellMar>
        <w:left w:w="108" w:type="dxa"/>
        <w:top w:w="0" w:type="dxa"/>
        <w:right w:w="108" w:type="dxa"/>
        <w:bottom w:w="0" w:type="dxa"/>
      </w:tblCellMar>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numbering" w:styleId="904" w:default="1">
    <w:name w:val="No List"/>
    <w:uiPriority w:val="99"/>
    <w:semiHidden/>
    <w:unhideWhenUsed/>
    <w:pPr>
      <w:pBdr/>
      <w:spacing/>
      <w:ind/>
    </w:pPr>
  </w:style>
  <w:style w:type="character" w:styleId="905" w:customStyle="1">
    <w:name w:val="Heading 1 Char"/>
    <w:link w:val="893"/>
    <w:uiPriority w:val="9"/>
    <w:pPr>
      <w:pBdr/>
      <w:spacing/>
      <w:ind/>
    </w:pPr>
    <w:rPr>
      <w:rFonts w:ascii="Arial" w:hAnsi="Arial" w:eastAsia="Arial" w:cs="Arial"/>
      <w:sz w:val="40"/>
      <w:szCs w:val="40"/>
    </w:rPr>
  </w:style>
  <w:style w:type="character" w:styleId="906" w:customStyle="1">
    <w:name w:val="Heading 2 Char"/>
    <w:link w:val="894"/>
    <w:uiPriority w:val="9"/>
    <w:pPr>
      <w:pBdr/>
      <w:spacing/>
      <w:ind/>
    </w:pPr>
    <w:rPr>
      <w:rFonts w:ascii="Arial" w:hAnsi="Arial" w:eastAsia="Arial" w:cs="Arial"/>
      <w:sz w:val="34"/>
    </w:rPr>
  </w:style>
  <w:style w:type="character" w:styleId="907" w:customStyle="1">
    <w:name w:val="Heading 3 Char"/>
    <w:link w:val="895"/>
    <w:uiPriority w:val="9"/>
    <w:pPr>
      <w:pBdr/>
      <w:spacing/>
      <w:ind/>
    </w:pPr>
    <w:rPr>
      <w:rFonts w:ascii="Arial" w:hAnsi="Arial" w:eastAsia="Arial" w:cs="Arial"/>
      <w:sz w:val="30"/>
      <w:szCs w:val="30"/>
    </w:rPr>
  </w:style>
  <w:style w:type="character" w:styleId="908" w:customStyle="1">
    <w:name w:val="Heading 4 Char"/>
    <w:link w:val="896"/>
    <w:uiPriority w:val="9"/>
    <w:pPr>
      <w:pBdr/>
      <w:spacing/>
      <w:ind/>
    </w:pPr>
    <w:rPr>
      <w:rFonts w:ascii="Arial" w:hAnsi="Arial" w:eastAsia="Arial" w:cs="Arial"/>
      <w:b/>
      <w:bCs/>
      <w:sz w:val="26"/>
      <w:szCs w:val="26"/>
    </w:rPr>
  </w:style>
  <w:style w:type="character" w:styleId="909" w:customStyle="1">
    <w:name w:val="Heading 5 Char"/>
    <w:link w:val="897"/>
    <w:uiPriority w:val="9"/>
    <w:pPr>
      <w:pBdr/>
      <w:spacing/>
      <w:ind/>
    </w:pPr>
    <w:rPr>
      <w:rFonts w:ascii="Arial" w:hAnsi="Arial" w:eastAsia="Arial" w:cs="Arial"/>
      <w:b/>
      <w:bCs/>
      <w:sz w:val="24"/>
      <w:szCs w:val="24"/>
    </w:rPr>
  </w:style>
  <w:style w:type="character" w:styleId="910" w:customStyle="1">
    <w:name w:val="Heading 6 Char"/>
    <w:link w:val="898"/>
    <w:uiPriority w:val="9"/>
    <w:pPr>
      <w:pBdr/>
      <w:spacing/>
      <w:ind/>
    </w:pPr>
    <w:rPr>
      <w:rFonts w:ascii="Arial" w:hAnsi="Arial" w:eastAsia="Arial" w:cs="Arial"/>
      <w:b/>
      <w:bCs/>
      <w:sz w:val="22"/>
      <w:szCs w:val="22"/>
    </w:rPr>
  </w:style>
  <w:style w:type="character" w:styleId="911" w:customStyle="1">
    <w:name w:val="Heading 7 Char"/>
    <w:link w:val="899"/>
    <w:uiPriority w:val="9"/>
    <w:pPr>
      <w:pBdr/>
      <w:spacing/>
      <w:ind/>
    </w:pPr>
    <w:rPr>
      <w:rFonts w:ascii="Arial" w:hAnsi="Arial" w:eastAsia="Arial" w:cs="Arial"/>
      <w:b/>
      <w:bCs/>
      <w:i/>
      <w:iCs/>
      <w:sz w:val="22"/>
      <w:szCs w:val="22"/>
    </w:rPr>
  </w:style>
  <w:style w:type="character" w:styleId="912" w:customStyle="1">
    <w:name w:val="Heading 8 Char"/>
    <w:link w:val="900"/>
    <w:uiPriority w:val="9"/>
    <w:pPr>
      <w:pBdr/>
      <w:spacing/>
      <w:ind/>
    </w:pPr>
    <w:rPr>
      <w:rFonts w:ascii="Arial" w:hAnsi="Arial" w:eastAsia="Arial" w:cs="Arial"/>
      <w:i/>
      <w:iCs/>
      <w:sz w:val="22"/>
      <w:szCs w:val="22"/>
    </w:rPr>
  </w:style>
  <w:style w:type="character" w:styleId="913" w:customStyle="1">
    <w:name w:val="Heading 9 Char"/>
    <w:link w:val="901"/>
    <w:uiPriority w:val="9"/>
    <w:pPr>
      <w:pBdr/>
      <w:spacing/>
      <w:ind/>
    </w:pPr>
    <w:rPr>
      <w:rFonts w:ascii="Arial" w:hAnsi="Arial" w:eastAsia="Arial" w:cs="Arial"/>
      <w:i/>
      <w:iCs/>
      <w:sz w:val="21"/>
      <w:szCs w:val="21"/>
    </w:rPr>
  </w:style>
  <w:style w:type="paragraph" w:styleId="914">
    <w:name w:val="Title"/>
    <w:basedOn w:val="892"/>
    <w:next w:val="892"/>
    <w:link w:val="915"/>
    <w:uiPriority w:val="10"/>
    <w:qFormat/>
    <w:pPr>
      <w:pBdr/>
      <w:spacing w:before="300"/>
      <w:ind/>
      <w:contextualSpacing w:val="true"/>
    </w:pPr>
    <w:rPr>
      <w:sz w:val="48"/>
      <w:szCs w:val="48"/>
    </w:rPr>
  </w:style>
  <w:style w:type="character" w:styleId="915" w:customStyle="1">
    <w:name w:val="Title Char"/>
    <w:link w:val="914"/>
    <w:uiPriority w:val="10"/>
    <w:pPr>
      <w:pBdr/>
      <w:spacing/>
      <w:ind/>
    </w:pPr>
    <w:rPr>
      <w:sz w:val="48"/>
      <w:szCs w:val="48"/>
    </w:rPr>
  </w:style>
  <w:style w:type="paragraph" w:styleId="916">
    <w:name w:val="Subtitle"/>
    <w:basedOn w:val="892"/>
    <w:next w:val="892"/>
    <w:link w:val="917"/>
    <w:uiPriority w:val="11"/>
    <w:qFormat/>
    <w:pPr>
      <w:pBdr/>
      <w:spacing w:before="200"/>
      <w:ind/>
    </w:pPr>
    <w:rPr>
      <w:sz w:val="24"/>
      <w:szCs w:val="24"/>
    </w:rPr>
  </w:style>
  <w:style w:type="character" w:styleId="917" w:customStyle="1">
    <w:name w:val="Subtitle Char"/>
    <w:link w:val="916"/>
    <w:uiPriority w:val="11"/>
    <w:pPr>
      <w:pBdr/>
      <w:spacing/>
      <w:ind/>
    </w:pPr>
    <w:rPr>
      <w:sz w:val="24"/>
      <w:szCs w:val="24"/>
    </w:rPr>
  </w:style>
  <w:style w:type="paragraph" w:styleId="918">
    <w:name w:val="Quote"/>
    <w:basedOn w:val="892"/>
    <w:next w:val="892"/>
    <w:link w:val="919"/>
    <w:uiPriority w:val="29"/>
    <w:qFormat/>
    <w:pPr>
      <w:pBdr/>
      <w:spacing/>
      <w:ind w:right="720" w:left="720"/>
    </w:pPr>
    <w:rPr>
      <w:i/>
    </w:rPr>
  </w:style>
  <w:style w:type="character" w:styleId="919" w:customStyle="1">
    <w:name w:val="Quote Char"/>
    <w:link w:val="918"/>
    <w:uiPriority w:val="29"/>
    <w:pPr>
      <w:pBdr/>
      <w:spacing/>
      <w:ind/>
    </w:pPr>
    <w:rPr>
      <w:i/>
    </w:rPr>
  </w:style>
  <w:style w:type="paragraph" w:styleId="920">
    <w:name w:val="Intense Quote"/>
    <w:basedOn w:val="892"/>
    <w:next w:val="892"/>
    <w:link w:val="921"/>
    <w:uiPriority w:val="30"/>
    <w:qFormat/>
    <w:pPr>
      <w:pBdr>
        <w:top w:val="single" w:color="ffffff" w:sz="4" w:space="5"/>
        <w:left w:val="single" w:color="ffffff" w:sz="4" w:space="10"/>
        <w:bottom w:val="single" w:color="ffffff" w:sz="4" w:space="5"/>
        <w:right w:val="single" w:color="ffffff" w:sz="4" w:space="10"/>
      </w:pBdr>
      <w:shd w:val="clear" w:color="auto" w:fill="f2f2f2"/>
      <w:spacing/>
      <w:ind w:right="720" w:left="720"/>
    </w:pPr>
    <w:rPr>
      <w:i/>
    </w:rPr>
  </w:style>
  <w:style w:type="character" w:styleId="921" w:customStyle="1">
    <w:name w:val="Intense Quote Char"/>
    <w:link w:val="920"/>
    <w:uiPriority w:val="30"/>
    <w:pPr>
      <w:pBdr/>
      <w:spacing/>
      <w:ind/>
    </w:pPr>
    <w:rPr>
      <w:i/>
    </w:rPr>
  </w:style>
  <w:style w:type="paragraph" w:styleId="922">
    <w:name w:val="Header"/>
    <w:basedOn w:val="892"/>
    <w:link w:val="923"/>
    <w:uiPriority w:val="99"/>
    <w:unhideWhenUsed/>
    <w:pPr>
      <w:pBdr/>
      <w:tabs>
        <w:tab w:val="center" w:leader="none" w:pos="7143"/>
        <w:tab w:val="right" w:leader="none" w:pos="14287"/>
      </w:tabs>
      <w:spacing w:after="0" w:line="240" w:lineRule="auto"/>
      <w:ind/>
    </w:pPr>
  </w:style>
  <w:style w:type="character" w:styleId="923" w:customStyle="1">
    <w:name w:val="Header Char"/>
    <w:link w:val="922"/>
    <w:uiPriority w:val="99"/>
    <w:pPr>
      <w:pBdr/>
      <w:spacing/>
      <w:ind/>
    </w:pPr>
  </w:style>
  <w:style w:type="paragraph" w:styleId="924">
    <w:name w:val="Footer"/>
    <w:basedOn w:val="892"/>
    <w:link w:val="927"/>
    <w:uiPriority w:val="99"/>
    <w:unhideWhenUsed/>
    <w:pPr>
      <w:pBdr/>
      <w:tabs>
        <w:tab w:val="center" w:leader="none" w:pos="7143"/>
        <w:tab w:val="right" w:leader="none" w:pos="14287"/>
      </w:tabs>
      <w:spacing w:after="0" w:line="240" w:lineRule="auto"/>
      <w:ind/>
    </w:pPr>
  </w:style>
  <w:style w:type="character" w:styleId="925" w:customStyle="1">
    <w:name w:val="Footer Char"/>
    <w:uiPriority w:val="99"/>
    <w:pPr>
      <w:pBdr/>
      <w:spacing/>
      <w:ind/>
    </w:pPr>
  </w:style>
  <w:style w:type="paragraph" w:styleId="926">
    <w:name w:val="Caption"/>
    <w:basedOn w:val="892"/>
    <w:next w:val="892"/>
    <w:uiPriority w:val="35"/>
    <w:semiHidden/>
    <w:unhideWhenUsed/>
    <w:qFormat/>
    <w:pPr>
      <w:pBdr/>
      <w:spacing/>
      <w:ind/>
    </w:pPr>
    <w:rPr>
      <w:b/>
      <w:bCs/>
      <w:color w:val="5b9bd5" w:themeColor="accent1"/>
      <w:sz w:val="18"/>
      <w:szCs w:val="18"/>
    </w:rPr>
  </w:style>
  <w:style w:type="character" w:styleId="927" w:customStyle="1">
    <w:name w:val="Footer Char1"/>
    <w:link w:val="924"/>
    <w:uiPriority w:val="99"/>
    <w:pPr>
      <w:pBdr/>
      <w:spacing/>
      <w:ind/>
    </w:pPr>
  </w:style>
  <w:style w:type="table" w:styleId="928">
    <w:name w:val="Table Grid"/>
    <w:basedOn w:val="903"/>
    <w:uiPriority w:val="59"/>
    <w:pPr>
      <w:pBdr/>
      <w:spacing w:after="0" w:line="240" w:lineRule="auto"/>
      <w:ind/>
    </w:p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29">
    <w:name w:val="Grid Table Light"/>
    <w:basedOn w:val="903"/>
    <w:uiPriority w:val="59"/>
    <w:pPr>
      <w:pBdr/>
      <w:spacing w:after="0" w:line="240" w:lineRule="auto"/>
      <w:ind/>
    </w:pPr>
    <w:tblPr>
      <w:tblBorders>
        <w:top w:val="single" w:color="afafaf" w:themeColor="text1" w:themeTint="50" w:sz="4" w:space="0"/>
        <w:left w:val="single" w:color="afafaf" w:themeColor="text1" w:themeTint="50" w:sz="4" w:space="0"/>
        <w:bottom w:val="single" w:color="afafaf" w:themeColor="text1" w:themeTint="50" w:sz="4" w:space="0"/>
        <w:right w:val="single" w:color="afafaf" w:themeColor="text1" w:themeTint="50" w:sz="4" w:space="0"/>
        <w:insideH w:val="single" w:color="afafaf" w:themeColor="text1" w:themeTint="50" w:sz="4" w:space="0"/>
        <w:insideV w:val="single" w:color="afafaf" w:themeColor="text1" w:themeTint="50" w:sz="4" w:space="0"/>
      </w:tblBorders>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30">
    <w:name w:val="Plain Table 1"/>
    <w:basedOn w:val="903"/>
    <w:uiPriority w:val="59"/>
    <w:pPr>
      <w:pBdr/>
      <w:spacing w:after="0" w:line="240" w:lineRule="auto"/>
      <w:ind/>
    </w:pPr>
    <w:tblPr>
      <w:tblBorders>
        <w:top w:val="single" w:color="afafaf" w:themeColor="text1" w:themeTint="50" w:sz="4" w:space="0"/>
        <w:left w:val="single" w:color="afafaf" w:themeColor="text1" w:themeTint="50" w:sz="4" w:space="0"/>
        <w:bottom w:val="single" w:color="afafaf" w:themeColor="text1" w:themeTint="50" w:sz="4" w:space="0"/>
        <w:right w:val="single" w:color="afafaf" w:themeColor="text1" w:themeTint="50" w:sz="4" w:space="0"/>
        <w:insideH w:val="single" w:color="afafaf" w:themeColor="text1" w:themeTint="50" w:sz="4" w:space="0"/>
        <w:insideV w:val="single" w:color="afafaf" w:themeColor="text1" w:themeTint="50" w:sz="4" w:space="0"/>
      </w:tblBorders>
    </w:tblPr>
    <w:tcPr>
      <w:tcBorders/>
    </w:tcPr>
    <w:tblStylePr w:type="band1Horz">
      <w:pPr>
        <w:pBdr/>
        <w:spacing/>
        <w:ind/>
      </w:pPr>
      <w:tblPr>
        <w:tblBorders/>
      </w:tblPr>
      <w:tcPr>
        <w:shd w:val="clear" w:color="f2f2f2" w:themeColor="text1" w:themeTint="0D" w:fill="f2f2f2" w:themeFill="text1" w:themeFillTint="0D"/>
        <w:tcBorders/>
      </w:tcPr>
    </w:tblStylePr>
    <w:tblStylePr w:type="band1Vert">
      <w:pPr>
        <w:pBdr/>
        <w:spacing/>
        <w:ind/>
      </w:pPr>
      <w:tblPr>
        <w:tblBorders/>
      </w:tblPr>
      <w:tcPr>
        <w:shd w:val="clear" w:color="f2f2f2"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31">
    <w:name w:val="Plain Table 2"/>
    <w:basedOn w:val="903"/>
    <w:uiPriority w:val="59"/>
    <w:pPr>
      <w:pBdr/>
      <w:spacing w:after="0" w:line="240" w:lineRule="auto"/>
      <w:ind/>
    </w:pPr>
    <w:tblPr>
      <w:tblBorders>
        <w:top w:val="single" w:color="000000" w:themeColor="text1" w:sz="4" w:space="0"/>
        <w:left w:val="none" w:color="000000" w:themeColor="text1" w:sz="4" w:space="0"/>
        <w:bottom w:val="single" w:color="000000" w:themeColor="text1" w:sz="4" w:space="0"/>
        <w:right w:val="none" w:color="000000" w:themeColor="text1" w:sz="4" w:space="0"/>
      </w:tblBorders>
    </w:tblPr>
    <w:tcPr>
      <w:tcBorders/>
    </w:tcPr>
    <w:tblStylePr w:type="band1Horz">
      <w:pPr>
        <w:pBdr/>
        <w:spacing/>
        <w:ind/>
      </w:pPr>
      <w:tblPr>
        <w:tblBorders/>
      </w:tblPr>
      <w:tcPr>
        <w:tcBorders>
          <w:top w:val="single" w:color="000000" w:themeColor="text1" w:sz="4" w:space="0"/>
          <w:bottom w:val="single" w:color="000000" w:themeColor="text1" w:sz="4" w:space="0"/>
        </w:tcBorders>
      </w:tcPr>
    </w:tblStylePr>
    <w:tblStylePr w:type="band1Vert">
      <w:pPr>
        <w:pBdr/>
        <w:spacing/>
        <w:ind/>
      </w:pPr>
      <w:tblPr>
        <w:tblBorders/>
      </w:tblPr>
      <w:tcPr>
        <w:tcBorders>
          <w:left w:val="single" w:color="000000" w:themeColor="text1" w:sz="4" w:space="0"/>
          <w:right w:val="single" w:color="000000" w:themeColor="text1" w:sz="4" w:space="0"/>
        </w:tcBorders>
      </w:tcPr>
    </w:tblStylePr>
    <w:tblStylePr w:type="band2Horz">
      <w:pPr>
        <w:pBdr/>
        <w:spacing/>
        <w:ind/>
      </w:pPr>
      <w:tblPr>
        <w:tblBorders/>
      </w:tblPr>
      <w:tcPr>
        <w:tcBorders/>
      </w:tcPr>
    </w:tblStylePr>
    <w:tblStylePr w:type="band2Vert">
      <w:pPr>
        <w:pBdr/>
        <w:spacing/>
        <w:ind/>
      </w:pPr>
      <w:tblPr>
        <w:tblBorders/>
      </w:tblPr>
      <w:tcPr>
        <w:tcBorders>
          <w:left w:val="single" w:color="000000" w:themeColor="text1" w:sz="4" w:space="0"/>
          <w:right w:val="single" w:color="000000" w:themeColor="text1" w:sz="4" w:space="0"/>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text1" w:sz="4" w:space="0"/>
          <w:bottom w:val="single" w:color="000000" w:themeColor="text1"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32">
    <w:name w:val="Plain Table 3"/>
    <w:basedOn w:val="903"/>
    <w:uiPriority w:val="99"/>
    <w:pPr>
      <w:pBdr/>
      <w:spacing w:after="0" w:line="240" w:lineRule="auto"/>
      <w:ind/>
    </w:pPr>
    <w:tblPr>
      <w:tblStyleRowBandSize w:val="1"/>
      <w:tblStyleColBandSize w:val="1"/>
      <w:tblBorders/>
    </w:tblPr>
    <w:tcPr>
      <w:tcBorders/>
    </w:tcPr>
    <w:tblStylePr w:type="band1Horz">
      <w:rPr>
        <w:rFonts w:ascii="Arial" w:hAnsi="Arial"/>
        <w:color w:val="404040"/>
        <w:sz w:val="22"/>
      </w:rPr>
      <w:pPr>
        <w:pBdr/>
        <w:spacing/>
        <w:ind/>
      </w:pPr>
      <w:tblPr>
        <w:tblBorders/>
      </w:tblPr>
      <w:tcPr>
        <w:shd w:val="clear" w:color="f2f2f2"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2f2f2"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aps/>
        <w:color w:val="404040"/>
      </w:rPr>
      <w:pPr>
        <w:pBdr/>
        <w:spacing/>
        <w:ind/>
      </w:pPr>
      <w:tblPr>
        <w:tblBorders/>
      </w:tblPr>
      <w:tcPr>
        <w:tcBorders>
          <w:top w:val="none" w:color="000000" w:sz="4" w:space="0"/>
          <w:left w:val="none" w:color="000000" w:sz="4" w:space="0"/>
          <w:bottom w:val="none" w:color="000000" w:sz="4" w:space="0"/>
          <w:right w:val="single" w:color="404040" w:sz="4" w:space="0"/>
        </w:tcBorders>
      </w:tcPr>
    </w:tblStylePr>
    <w:tblStylePr w:type="firstRow">
      <w:rPr>
        <w:b/>
        <w:caps/>
        <w:color w:val="404040"/>
      </w:rPr>
      <w:pPr>
        <w:pBdr/>
        <w:spacing/>
        <w:ind/>
      </w:pPr>
      <w:tblPr>
        <w:tblBorders/>
      </w:tblPr>
      <w:tcPr>
        <w:tcBorders>
          <w:top w:val="none" w:color="000000" w:sz="4" w:space="0"/>
          <w:left w:val="none" w:color="000000" w:sz="4" w:space="0"/>
          <w:bottom w:val="single" w:color="404040" w:sz="4" w:space="0"/>
          <w:right w:val="none" w:color="000000" w:sz="4" w:space="0"/>
        </w:tcBorders>
      </w:tcPr>
    </w:tblStylePr>
    <w:tblStylePr w:type="lastCol">
      <w:rPr>
        <w:b/>
        <w:caps/>
        <w:color w:val="404040"/>
      </w:rPr>
      <w:pPr>
        <w:pBdr/>
        <w:spacing/>
        <w:ind/>
      </w:pPr>
      <w:tblPr>
        <w:tblBorders/>
      </w:tblPr>
      <w:tcPr>
        <w:tcBorders/>
      </w:tcPr>
    </w:tblStylePr>
    <w:tblStylePr w:type="lastRow">
      <w:rPr>
        <w:b/>
        <w:caps/>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33">
    <w:name w:val="Plain Table 4"/>
    <w:basedOn w:val="903"/>
    <w:uiPriority w:val="99"/>
    <w:pPr>
      <w:pBdr/>
      <w:spacing w:after="0" w:line="240" w:lineRule="auto"/>
      <w:ind/>
    </w:pPr>
    <w:tblPr>
      <w:tblStyleRowBandSize w:val="1"/>
      <w:tblStyleColBandSize w:val="1"/>
      <w:tblBorders/>
    </w:tblPr>
    <w:tcPr>
      <w:tcBorders/>
    </w:tcPr>
    <w:tblStylePr w:type="band1Horz">
      <w:rPr>
        <w:rFonts w:ascii="Arial" w:hAnsi="Arial"/>
        <w:color w:val="404040"/>
        <w:sz w:val="22"/>
      </w:rPr>
      <w:pPr>
        <w:pBdr/>
        <w:spacing/>
        <w:ind/>
      </w:pPr>
      <w:tblPr>
        <w:tblBorders/>
      </w:tblPr>
      <w:tcPr>
        <w:shd w:val="clear" w:color="f2f2f2"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2f2f2"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34">
    <w:name w:val="Plain Table 5"/>
    <w:basedOn w:val="903"/>
    <w:uiPriority w:val="99"/>
    <w:pPr>
      <w:pBdr/>
      <w:spacing w:after="0" w:line="240" w:lineRule="auto"/>
      <w:ind/>
    </w:pPr>
    <w:tblPr>
      <w:tblStyleRowBandSize w:val="1"/>
      <w:tblStyleColBandSize w:val="1"/>
      <w:tblBorders/>
    </w:tblPr>
    <w:tcPr>
      <w:tcBorders/>
    </w:tcPr>
    <w:tblStylePr w:type="band1Horz">
      <w:rPr>
        <w:rFonts w:ascii="Arial" w:hAnsi="Arial"/>
        <w:color w:val="404040"/>
        <w:sz w:val="22"/>
      </w:rPr>
      <w:pPr>
        <w:pBdr/>
        <w:spacing/>
        <w:ind/>
      </w:pPr>
      <w:tblPr>
        <w:tblBorders/>
      </w:tblPr>
      <w:tcPr>
        <w:shd w:val="clear" w:color="f2f2f2"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2f2f2"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fill="auto"/>
        <w:tcBorders>
          <w:right w:val="single" w:color="404040" w:sz="4" w:space="0"/>
        </w:tcBorders>
      </w:tcPr>
    </w:tblStylePr>
    <w:tblStylePr w:type="firstRow">
      <w:rPr>
        <w:i/>
        <w:color w:val="404040"/>
      </w:rPr>
      <w:pPr>
        <w:pBdr/>
        <w:spacing/>
        <w:ind/>
      </w:pPr>
      <w:tblPr>
        <w:tblBorders/>
      </w:tblPr>
      <w:tcPr>
        <w:shd w:val="clear" w:color="ffffff" w:fill="auto"/>
        <w:tcBorders>
          <w:left w:val="none" w:color="000000" w:sz="4" w:space="0"/>
          <w:bottom w:val="single" w:color="404040" w:sz="4" w:space="0"/>
          <w:right w:val="none" w:color="000000" w:sz="4" w:space="0"/>
        </w:tcBorders>
      </w:tcPr>
    </w:tblStylePr>
    <w:tblStylePr w:type="lastCol">
      <w:rPr>
        <w:i/>
        <w:color w:val="404040"/>
      </w:rPr>
      <w:pPr>
        <w:pBdr/>
        <w:spacing/>
        <w:ind/>
      </w:pPr>
      <w:tblPr>
        <w:tblBorders/>
      </w:tblPr>
      <w:tcPr>
        <w:shd w:val="clear" w:color="ffffff" w:fill="auto"/>
        <w:tcBorders>
          <w:left w:val="single" w:color="404040" w:sz="4" w:space="0"/>
        </w:tcBorders>
      </w:tcPr>
    </w:tblStylePr>
    <w:tblStylePr w:type="lastRow">
      <w:rPr>
        <w:i/>
        <w:color w:val="404040"/>
      </w:rPr>
      <w:pPr>
        <w:pBdr/>
        <w:spacing/>
        <w:ind/>
      </w:pPr>
      <w:tblPr>
        <w:tblBorders/>
      </w:tblPr>
      <w:tcPr>
        <w:shd w:val="clear" w:color="ffffff" w:fill="auto"/>
        <w:tcBorders>
          <w:top w:val="single" w:color="404040" w:sz="4" w:space="0"/>
          <w:left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35">
    <w:name w:val="Grid Table 1 Light"/>
    <w:basedOn w:val="903"/>
    <w:uiPriority w:val="99"/>
    <w:pPr>
      <w:pBdr/>
      <w:spacing w:after="0" w:line="240" w:lineRule="auto"/>
      <w:ind/>
    </w:pPr>
    <w:tblPr>
      <w:tblStyleRowBandSize w:val="1"/>
      <w:tblStyleColBandSize w:val="1"/>
      <w:tblBorders>
        <w:top w:val="single" w:color="989898" w:themeColor="text1" w:themeTint="67" w:sz="4" w:space="0"/>
        <w:left w:val="single" w:color="989898" w:themeColor="text1" w:themeTint="67" w:sz="4" w:space="0"/>
        <w:bottom w:val="single" w:color="989898" w:themeColor="text1" w:themeTint="67" w:sz="4" w:space="0"/>
        <w:right w:val="single" w:color="989898" w:themeColor="text1" w:themeTint="67" w:sz="4" w:space="0"/>
        <w:insideH w:val="single" w:color="989898" w:themeColor="text1" w:themeTint="67" w:sz="4" w:space="0"/>
        <w:insideV w:val="single" w:color="989898" w:themeColor="text1" w:themeTint="67" w:sz="4" w:space="0"/>
      </w:tblBorders>
    </w:tblPr>
    <w:tcPr>
      <w:tcBorders/>
    </w:tcPr>
    <w:tblStylePr w:type="band1Horz">
      <w:rPr>
        <w:rFonts w:ascii="Arial" w:hAnsi="Arial"/>
        <w:color w:val="404040"/>
        <w:sz w:val="22"/>
      </w:rPr>
      <w:pPr>
        <w:pBdr/>
        <w:spacing/>
        <w:ind/>
      </w:pPr>
      <w:tblPr>
        <w:tblBorders/>
      </w:tblPr>
      <w:tcPr>
        <w:tcBorders>
          <w:top w:val="single" w:color="989898" w:themeColor="text1" w:themeTint="67" w:sz="4" w:space="0"/>
          <w:left w:val="single" w:color="989898" w:themeColor="text1" w:themeTint="67" w:sz="4" w:space="0"/>
          <w:bottom w:val="single" w:color="989898" w:themeColor="text1" w:themeTint="67" w:sz="4" w:space="0"/>
          <w:right w:val="single" w:color="989898" w:themeColor="tex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6a6a6a" w:themeColor="text1"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36">
    <w:name w:val="Grid Table 1 Light Accent 1"/>
    <w:basedOn w:val="903"/>
    <w:uiPriority w:val="99"/>
    <w:pPr>
      <w:pBdr/>
      <w:spacing w:after="0" w:line="240" w:lineRule="auto"/>
      <w:ind/>
    </w:pPr>
    <w:tblPr>
      <w:tblStyleRowBandSize w:val="1"/>
      <w:tblStyleColBandSize w:val="1"/>
      <w:tblBorders>
        <w:top w:val="single" w:color="bcd6ee" w:themeColor="accent1" w:themeTint="67" w:sz="4" w:space="0"/>
        <w:left w:val="single" w:color="bcd6ee" w:themeColor="accent1" w:themeTint="67" w:sz="4" w:space="0"/>
        <w:bottom w:val="single" w:color="bcd6ee" w:themeColor="accent1" w:themeTint="67" w:sz="4" w:space="0"/>
        <w:right w:val="single" w:color="bcd6ee" w:themeColor="accent1" w:themeTint="67" w:sz="4" w:space="0"/>
        <w:insideH w:val="single" w:color="bcd6ee" w:themeColor="accent1" w:themeTint="67" w:sz="4" w:space="0"/>
        <w:insideV w:val="single" w:color="bcd6ee" w:themeColor="accent1" w:themeTint="67" w:sz="4" w:space="0"/>
      </w:tblBorders>
    </w:tblPr>
    <w:tcPr>
      <w:tcBorders/>
    </w:tcPr>
    <w:tblStylePr w:type="band1Horz">
      <w:rPr>
        <w:rFonts w:ascii="Arial" w:hAnsi="Arial"/>
        <w:color w:val="404040"/>
        <w:sz w:val="22"/>
      </w:rPr>
      <w:pPr>
        <w:pBdr/>
        <w:spacing/>
        <w:ind/>
      </w:pPr>
      <w:tblPr>
        <w:tblBorders/>
      </w:tblPr>
      <w:tcPr>
        <w:tcBorders>
          <w:top w:val="single" w:color="bcd6ee" w:themeColor="accent1" w:themeTint="67" w:sz="4" w:space="0"/>
          <w:left w:val="single" w:color="bcd6ee" w:themeColor="accent1" w:themeTint="67" w:sz="4" w:space="0"/>
          <w:bottom w:val="single" w:color="bcd6ee" w:themeColor="accent1" w:themeTint="67" w:sz="4" w:space="0"/>
          <w:right w:val="single" w:color="bcd6ee" w:themeColor="accen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9ec4e6" w:themeColor="accent1"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37">
    <w:name w:val="Grid Table 1 Light Accent 2"/>
    <w:basedOn w:val="903"/>
    <w:uiPriority w:val="99"/>
    <w:pPr>
      <w:pBdr/>
      <w:spacing w:after="0" w:line="240" w:lineRule="auto"/>
      <w:ind/>
    </w:pPr>
    <w:tblPr>
      <w:tblStyleRowBandSize w:val="1"/>
      <w:tblStyleColBandSize w:val="1"/>
      <w:tblBorders>
        <w:top w:val="single" w:color="f7caab" w:themeColor="accent2" w:themeTint="67" w:sz="4" w:space="0"/>
        <w:left w:val="single" w:color="f7caab" w:themeColor="accent2" w:themeTint="67" w:sz="4" w:space="0"/>
        <w:bottom w:val="single" w:color="f7caab" w:themeColor="accent2" w:themeTint="67" w:sz="4" w:space="0"/>
        <w:right w:val="single" w:color="f7caab" w:themeColor="accent2" w:themeTint="67" w:sz="4" w:space="0"/>
        <w:insideH w:val="single" w:color="f7caab" w:themeColor="accent2" w:themeTint="67" w:sz="4" w:space="0"/>
        <w:insideV w:val="single" w:color="f7caab" w:themeColor="accent2" w:themeTint="67" w:sz="4" w:space="0"/>
      </w:tblBorders>
    </w:tblPr>
    <w:tcPr>
      <w:tcBorders/>
    </w:tcPr>
    <w:tblStylePr w:type="band1Horz">
      <w:rPr>
        <w:rFonts w:ascii="Arial" w:hAnsi="Arial"/>
        <w:color w:val="404040"/>
        <w:sz w:val="22"/>
      </w:rPr>
      <w:pPr>
        <w:pBdr/>
        <w:spacing/>
        <w:ind/>
      </w:pPr>
      <w:tblPr>
        <w:tblBorders/>
      </w:tblPr>
      <w:tcPr>
        <w:tcBorders>
          <w:top w:val="single" w:color="f7caab" w:themeColor="accent2" w:themeTint="67" w:sz="4" w:space="0"/>
          <w:left w:val="single" w:color="f7caab" w:themeColor="accent2" w:themeTint="67" w:sz="4" w:space="0"/>
          <w:bottom w:val="single" w:color="f7caab" w:themeColor="accent2" w:themeTint="67" w:sz="4" w:space="0"/>
          <w:right w:val="single" w:color="f7caab" w:themeColor="accent2"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f4b286" w:themeColor="accent2"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38">
    <w:name w:val="Grid Table 1 Light Accent 3"/>
    <w:basedOn w:val="903"/>
    <w:uiPriority w:val="99"/>
    <w:pPr>
      <w:pBdr/>
      <w:spacing w:after="0" w:line="240" w:lineRule="auto"/>
      <w:ind/>
    </w:pPr>
    <w:tblPr>
      <w:tblStyleRowBandSize w:val="1"/>
      <w:tblStyleColBandSize w:val="1"/>
      <w:tblBorders>
        <w:top w:val="single" w:color="dadada" w:themeColor="accent3" w:themeTint="67" w:sz="4" w:space="0"/>
        <w:left w:val="single" w:color="dadada" w:themeColor="accent3" w:themeTint="67" w:sz="4" w:space="0"/>
        <w:bottom w:val="single" w:color="dadada" w:themeColor="accent3" w:themeTint="67" w:sz="4" w:space="0"/>
        <w:right w:val="single" w:color="dadada" w:themeColor="accent3" w:themeTint="67" w:sz="4" w:space="0"/>
        <w:insideH w:val="single" w:color="dadada" w:themeColor="accent3" w:themeTint="67" w:sz="4" w:space="0"/>
        <w:insideV w:val="single" w:color="dadada" w:themeColor="accent3" w:themeTint="67" w:sz="4" w:space="0"/>
      </w:tblBorders>
    </w:tblPr>
    <w:tcPr>
      <w:tcBorders/>
    </w:tcPr>
    <w:tblStylePr w:type="band1Horz">
      <w:rPr>
        <w:rFonts w:ascii="Arial" w:hAnsi="Arial"/>
        <w:color w:val="404040"/>
        <w:sz w:val="22"/>
      </w:rPr>
      <w:pPr>
        <w:pBdr/>
        <w:spacing/>
        <w:ind/>
      </w:pPr>
      <w:tblPr>
        <w:tblBorders/>
      </w:tblPr>
      <w:tcPr>
        <w:tcBorders>
          <w:top w:val="single" w:color="dadada" w:themeColor="accent3" w:themeTint="67" w:sz="4" w:space="0"/>
          <w:left w:val="single" w:color="dadada" w:themeColor="accent3" w:themeTint="67" w:sz="4" w:space="0"/>
          <w:bottom w:val="single" w:color="dadada" w:themeColor="accent3" w:themeTint="67" w:sz="4" w:space="0"/>
          <w:right w:val="single" w:color="dadada" w:themeColor="accent3"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cacaca" w:themeColor="accent3"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39">
    <w:name w:val="Grid Table 1 Light Accent 4"/>
    <w:basedOn w:val="903"/>
    <w:uiPriority w:val="99"/>
    <w:pPr>
      <w:pBdr/>
      <w:spacing w:after="0" w:line="240" w:lineRule="auto"/>
      <w:ind/>
    </w:pPr>
    <w:tblPr>
      <w:tblStyleRowBandSize w:val="1"/>
      <w:tblStyleColBandSize w:val="1"/>
      <w:tblBorders>
        <w:top w:val="single" w:color="ffe598" w:themeColor="accent4" w:themeTint="67" w:sz="4" w:space="0"/>
        <w:left w:val="single" w:color="ffe598" w:themeColor="accent4" w:themeTint="67" w:sz="4" w:space="0"/>
        <w:bottom w:val="single" w:color="ffe598" w:themeColor="accent4" w:themeTint="67" w:sz="4" w:space="0"/>
        <w:right w:val="single" w:color="ffe598" w:themeColor="accent4" w:themeTint="67" w:sz="4" w:space="0"/>
        <w:insideH w:val="single" w:color="ffe598" w:themeColor="accent4" w:themeTint="67" w:sz="4" w:space="0"/>
        <w:insideV w:val="single" w:color="ffe598" w:themeColor="accent4" w:themeTint="67" w:sz="4" w:space="0"/>
      </w:tblBorders>
    </w:tblPr>
    <w:tcPr>
      <w:tcBorders/>
    </w:tcPr>
    <w:tblStylePr w:type="band1Horz">
      <w:rPr>
        <w:rFonts w:ascii="Arial" w:hAnsi="Arial"/>
        <w:color w:val="404040"/>
        <w:sz w:val="22"/>
      </w:rPr>
      <w:pPr>
        <w:pBdr/>
        <w:spacing/>
        <w:ind/>
      </w:pPr>
      <w:tblPr>
        <w:tblBorders/>
      </w:tblPr>
      <w:tcPr>
        <w:tcBorders>
          <w:top w:val="single" w:color="ffe598" w:themeColor="accent4" w:themeTint="67" w:sz="4" w:space="0"/>
          <w:left w:val="single" w:color="ffe598" w:themeColor="accent4" w:themeTint="67" w:sz="4" w:space="0"/>
          <w:bottom w:val="single" w:color="ffe598" w:themeColor="accent4" w:themeTint="67" w:sz="4" w:space="0"/>
          <w:right w:val="single" w:color="ffe598" w:themeColor="accent4"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ffda6a" w:themeColor="accent4"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40">
    <w:name w:val="Grid Table 1 Light Accent 5"/>
    <w:basedOn w:val="903"/>
    <w:uiPriority w:val="99"/>
    <w:pPr>
      <w:pBdr/>
      <w:spacing w:after="0" w:line="240" w:lineRule="auto"/>
      <w:ind/>
    </w:pPr>
    <w:tblPr>
      <w:tblStyleRowBandSize w:val="1"/>
      <w:tblStyleColBandSize w:val="1"/>
      <w:tblBorders>
        <w:top w:val="single" w:color="b3c5e7" w:themeColor="accent5" w:themeTint="67" w:sz="4" w:space="0"/>
        <w:left w:val="single" w:color="b3c5e7" w:themeColor="accent5" w:themeTint="67" w:sz="4" w:space="0"/>
        <w:bottom w:val="single" w:color="b3c5e7" w:themeColor="accent5" w:themeTint="67" w:sz="4" w:space="0"/>
        <w:right w:val="single" w:color="b3c5e7" w:themeColor="accent5" w:themeTint="67" w:sz="4" w:space="0"/>
        <w:insideH w:val="single" w:color="b3c5e7" w:themeColor="accent5" w:themeTint="67" w:sz="4" w:space="0"/>
        <w:insideV w:val="single" w:color="b3c5e7" w:themeColor="accent5" w:themeTint="67" w:sz="4" w:space="0"/>
      </w:tblBorders>
    </w:tblPr>
    <w:tcPr>
      <w:tcBorders/>
    </w:tcPr>
    <w:tblStylePr w:type="band1Horz">
      <w:rPr>
        <w:rFonts w:ascii="Arial" w:hAnsi="Arial"/>
        <w:color w:val="404040"/>
        <w:sz w:val="22"/>
      </w:rPr>
      <w:pPr>
        <w:pBdr/>
        <w:spacing/>
        <w:ind/>
      </w:pPr>
      <w:tblPr>
        <w:tblBorders/>
      </w:tblPr>
      <w:tcPr>
        <w:tcBorders>
          <w:top w:val="single" w:color="b3c5e7" w:themeColor="accent5" w:themeTint="67" w:sz="4" w:space="0"/>
          <w:left w:val="single" w:color="b3c5e7" w:themeColor="accent5" w:themeTint="67" w:sz="4" w:space="0"/>
          <w:bottom w:val="single" w:color="b3c5e7" w:themeColor="accent5" w:themeTint="67" w:sz="4" w:space="0"/>
          <w:right w:val="single" w:color="b3c5e7" w:themeColor="accent5"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91acdc" w:themeColor="accent5"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41">
    <w:name w:val="Grid Table 1 Light Accent 6"/>
    <w:basedOn w:val="903"/>
    <w:uiPriority w:val="99"/>
    <w:pPr>
      <w:pBdr/>
      <w:spacing w:after="0" w:line="240" w:lineRule="auto"/>
      <w:ind/>
    </w:pPr>
    <w:tblPr>
      <w:tblStyleRowBandSize w:val="1"/>
      <w:tblStyleColBandSize w:val="1"/>
      <w:tblBorders>
        <w:top w:val="single" w:color="c4dfb2" w:themeColor="accent6" w:themeTint="67" w:sz="4" w:space="0"/>
        <w:left w:val="single" w:color="c4dfb2" w:themeColor="accent6" w:themeTint="67" w:sz="4" w:space="0"/>
        <w:bottom w:val="single" w:color="c4dfb2" w:themeColor="accent6" w:themeTint="67" w:sz="4" w:space="0"/>
        <w:right w:val="single" w:color="c4dfb2" w:themeColor="accent6" w:themeTint="67" w:sz="4" w:space="0"/>
        <w:insideH w:val="single" w:color="c4dfb2" w:themeColor="accent6" w:themeTint="67" w:sz="4" w:space="0"/>
        <w:insideV w:val="single" w:color="c4dfb2" w:themeColor="accent6" w:themeTint="67" w:sz="4" w:space="0"/>
      </w:tblBorders>
    </w:tblPr>
    <w:tcPr>
      <w:tcBorders/>
    </w:tcPr>
    <w:tblStylePr w:type="band1Horz">
      <w:rPr>
        <w:rFonts w:ascii="Arial" w:hAnsi="Arial"/>
        <w:color w:val="404040"/>
        <w:sz w:val="22"/>
      </w:rPr>
      <w:pPr>
        <w:pBdr/>
        <w:spacing/>
        <w:ind/>
      </w:pPr>
      <w:tblPr>
        <w:tblBorders/>
      </w:tblPr>
      <w:tcPr>
        <w:tcBorders>
          <w:top w:val="single" w:color="c4dfb2" w:themeColor="accent6" w:themeTint="67" w:sz="4" w:space="0"/>
          <w:left w:val="single" w:color="c4dfb2" w:themeColor="accent6" w:themeTint="67" w:sz="4" w:space="0"/>
          <w:bottom w:val="single" w:color="c4dfb2" w:themeColor="accent6" w:themeTint="67" w:sz="4" w:space="0"/>
          <w:right w:val="single" w:color="c4dfb2" w:themeColor="accent6"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aad190" w:themeColor="accent6"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42">
    <w:name w:val="Grid Table 2"/>
    <w:basedOn w:val="903"/>
    <w:uiPriority w:val="99"/>
    <w:pPr>
      <w:pBdr/>
      <w:spacing w:after="0" w:line="240" w:lineRule="auto"/>
      <w:ind/>
    </w:pPr>
    <w:tblPr>
      <w:tblStyleRowBandSize w:val="1"/>
      <w:tblStyleColBandSize w:val="1"/>
      <w:tblBorders>
        <w:bottom w:val="single" w:color="6a6a6a" w:themeColor="text1" w:themeTint="95" w:sz="4" w:space="0"/>
        <w:insideH w:val="single" w:color="6a6a6a" w:themeColor="text1" w:themeTint="95" w:sz="4" w:space="0"/>
        <w:insideV w:val="single" w:color="6a6a6a" w:themeColor="text1" w:themeTint="95" w:sz="4" w:space="0"/>
      </w:tblBorders>
    </w:tblPr>
    <w:tcPr>
      <w:tcBorders/>
    </w:tcPr>
    <w:tblStylePr w:type="band1Horz">
      <w:rPr>
        <w:rFonts w:ascii="Arial" w:hAnsi="Arial"/>
        <w:color w:val="404040"/>
        <w:sz w:val="22"/>
      </w:rPr>
      <w:pPr>
        <w:pBdr/>
        <w:spacing/>
        <w:ind/>
      </w:pPr>
      <w:tblPr>
        <w:tblBorders/>
      </w:tblPr>
      <w:tcPr>
        <w:shd w:val="clear" w:color="cbcbcb"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cbcbcb"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single" w:color="6a6a6a" w:themeColor="text1" w:themeTint="95"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fill="auto"/>
        <w:tcBorders>
          <w:top w:val="single" w:color="6a6a6a" w:themeColor="text1" w:themeTint="9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43">
    <w:name w:val="Grid Table 2 Accent 1"/>
    <w:basedOn w:val="903"/>
    <w:uiPriority w:val="99"/>
    <w:pPr>
      <w:pBdr/>
      <w:spacing w:after="0" w:line="240" w:lineRule="auto"/>
      <w:ind/>
    </w:pPr>
    <w:tblPr>
      <w:tblStyleRowBandSize w:val="1"/>
      <w:tblStyleColBandSize w:val="1"/>
      <w:tblBorders>
        <w:bottom w:val="single" w:color="68a2d8" w:themeColor="accent1" w:themeTint="EA" w:sz="4" w:space="0"/>
        <w:insideH w:val="single" w:color="68a2d8" w:themeColor="accent1" w:themeTint="EA" w:sz="4" w:space="0"/>
        <w:insideV w:val="single" w:color="68a2d8" w:themeColor="accent1" w:themeTint="EA" w:sz="4" w:space="0"/>
      </w:tblBorders>
    </w:tblPr>
    <w:tcPr>
      <w:tcBorders/>
    </w:tcPr>
    <w:tblStylePr w:type="band1Horz">
      <w:rPr>
        <w:rFonts w:ascii="Arial" w:hAnsi="Arial"/>
        <w:color w:val="404040"/>
        <w:sz w:val="22"/>
      </w:rPr>
      <w:pPr>
        <w:pBdr/>
        <w:spacing/>
        <w:ind/>
      </w:pPr>
      <w:tblPr>
        <w:tblBorders/>
      </w:tblPr>
      <w:tcPr>
        <w:shd w:val="clear" w:color="ddeaf6" w:themeColor="accent1" w:themeTint="34" w:fill="ddeaf6" w:themeFill="accent1" w:themeFillTint="34"/>
        <w:tcBorders/>
      </w:tcPr>
    </w:tblStylePr>
    <w:tblStylePr w:type="band1Vert">
      <w:rPr>
        <w:rFonts w:ascii="Arial" w:hAnsi="Arial"/>
        <w:color w:val="404040"/>
        <w:sz w:val="22"/>
      </w:rPr>
      <w:pPr>
        <w:pBdr/>
        <w:spacing/>
        <w:ind/>
      </w:pPr>
      <w:tblPr>
        <w:tblBorders/>
      </w:tblPr>
      <w:tcPr>
        <w:shd w:val="clear" w:color="ddeaf6" w:themeColor="accent1" w:themeTint="34" w:fill="ddeaf6" w:themeFill="accen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single" w:color="68a2d8" w:themeColor="accent1" w:themeTint="EA"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fill="auto"/>
        <w:tcBorders>
          <w:top w:val="single" w:color="68a2d8" w:themeColor="accent1" w:themeTint="E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44">
    <w:name w:val="Grid Table 2 Accent 2"/>
    <w:basedOn w:val="903"/>
    <w:uiPriority w:val="99"/>
    <w:pPr>
      <w:pBdr/>
      <w:spacing w:after="0" w:line="240" w:lineRule="auto"/>
      <w:ind/>
    </w:pPr>
    <w:tblPr>
      <w:tblStyleRowBandSize w:val="1"/>
      <w:tblStyleColBandSize w:val="1"/>
      <w:tblBorders>
        <w:bottom w:val="single" w:color="f4b184" w:themeColor="accent2" w:themeTint="97" w:sz="4" w:space="0"/>
        <w:insideH w:val="single" w:color="f4b184" w:themeColor="accent2" w:themeTint="97" w:sz="4" w:space="0"/>
        <w:insideV w:val="single" w:color="f4b184" w:themeColor="accent2" w:themeTint="97" w:sz="4" w:space="0"/>
      </w:tblBorders>
    </w:tblPr>
    <w:tcPr>
      <w:tcBorders/>
    </w:tcPr>
    <w:tblStylePr w:type="band1Horz">
      <w:rPr>
        <w:rFonts w:ascii="Arial" w:hAnsi="Arial"/>
        <w:color w:val="404040"/>
        <w:sz w:val="22"/>
      </w:rPr>
      <w:pPr>
        <w:pBdr/>
        <w:spacing/>
        <w:ind/>
      </w:pPr>
      <w:tblPr>
        <w:tblBorders/>
      </w:tblPr>
      <w:tcPr>
        <w:shd w:val="clear" w:color="fbe5d6" w:themeColor="accent2" w:themeTint="32" w:fill="fbe5d6" w:themeFill="accent2" w:themeFillTint="32"/>
        <w:tcBorders/>
      </w:tcPr>
    </w:tblStylePr>
    <w:tblStylePr w:type="band1Vert">
      <w:rPr>
        <w:rFonts w:ascii="Arial" w:hAnsi="Arial"/>
        <w:color w:val="404040"/>
        <w:sz w:val="22"/>
      </w:rPr>
      <w:pPr>
        <w:pBdr/>
        <w:spacing/>
        <w:ind/>
      </w:pPr>
      <w:tblPr>
        <w:tblBorders/>
      </w:tblPr>
      <w:tcPr>
        <w:shd w:val="clear" w:color="fbe5d6" w:themeColor="accent2" w:themeTint="32" w:fill="fbe5d6"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single" w:color="f4b184" w:themeColor="accent2" w:themeTint="97"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fill="auto"/>
        <w:tcBorders>
          <w:top w:val="single" w:color="f4b184" w:themeColor="accent2" w:themeTint="97"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45">
    <w:name w:val="Grid Table 2 Accent 3"/>
    <w:basedOn w:val="903"/>
    <w:uiPriority w:val="99"/>
    <w:pPr>
      <w:pBdr/>
      <w:spacing w:after="0" w:line="240" w:lineRule="auto"/>
      <w:ind/>
    </w:pPr>
    <w:tblPr>
      <w:tblStyleRowBandSize w:val="1"/>
      <w:tblStyleColBandSize w:val="1"/>
      <w:tblBorders>
        <w:bottom w:val="single" w:color="a5a5a5" w:themeColor="accent3" w:themeTint="FE" w:sz="4" w:space="0"/>
        <w:insideH w:val="single" w:color="a5a5a5" w:themeColor="accent3" w:themeTint="FE" w:sz="4" w:space="0"/>
        <w:insideV w:val="single" w:color="a5a5a5" w:themeColor="accent3" w:themeTint="FE" w:sz="4" w:space="0"/>
      </w:tblBorders>
    </w:tblPr>
    <w:tcPr>
      <w:tcBorders/>
    </w:tcPr>
    <w:tblStylePr w:type="band1Horz">
      <w:rPr>
        <w:rFonts w:ascii="Arial" w:hAnsi="Arial"/>
        <w:color w:val="404040"/>
        <w:sz w:val="22"/>
      </w:rPr>
      <w:pPr>
        <w:pBdr/>
        <w:spacing/>
        <w:ind/>
      </w:pPr>
      <w:tblPr>
        <w:tblBorders/>
      </w:tblPr>
      <w:tcPr>
        <w:shd w:val="clear" w:color="ececec" w:themeColor="accent3" w:themeTint="34" w:fill="ececec" w:themeFill="accent3" w:themeFillTint="34"/>
        <w:tcBorders/>
      </w:tcPr>
    </w:tblStylePr>
    <w:tblStylePr w:type="band1Vert">
      <w:rPr>
        <w:rFonts w:ascii="Arial" w:hAnsi="Arial"/>
        <w:color w:val="404040"/>
        <w:sz w:val="22"/>
      </w:rPr>
      <w:pPr>
        <w:pBdr/>
        <w:spacing/>
        <w:ind/>
      </w:pPr>
      <w:tblPr>
        <w:tblBorders/>
      </w:tblPr>
      <w:tcPr>
        <w:shd w:val="clear" w:color="ececec" w:themeColor="accent3" w:themeTint="34" w:fill="ececec"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single" w:color="a5a5a5" w:themeColor="accent3" w:themeTint="FE"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fill="auto"/>
        <w:tcBorders>
          <w:top w:val="single" w:color="a5a5a5" w:themeColor="accent3" w:themeTint="FE"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46">
    <w:name w:val="Grid Table 2 Accent 4"/>
    <w:basedOn w:val="903"/>
    <w:uiPriority w:val="99"/>
    <w:pPr>
      <w:pBdr/>
      <w:spacing w:after="0" w:line="240" w:lineRule="auto"/>
      <w:ind/>
    </w:pPr>
    <w:tblPr>
      <w:tblStyleRowBandSize w:val="1"/>
      <w:tblStyleColBandSize w:val="1"/>
      <w:tblBorders>
        <w:bottom w:val="single" w:color="ffd865" w:themeColor="accent4" w:themeTint="9A" w:sz="4" w:space="0"/>
        <w:insideH w:val="single" w:color="ffd865" w:themeColor="accent4" w:themeTint="9A" w:sz="4" w:space="0"/>
        <w:insideV w:val="single" w:color="ffd865" w:themeColor="accent4" w:themeTint="9A" w:sz="4" w:space="0"/>
      </w:tblBorders>
    </w:tblPr>
    <w:tcPr>
      <w:tcBorders/>
    </w:tcPr>
    <w:tblStylePr w:type="band1Horz">
      <w:rPr>
        <w:rFonts w:ascii="Arial" w:hAnsi="Arial"/>
        <w:color w:val="404040"/>
        <w:sz w:val="22"/>
      </w:rPr>
      <w:pPr>
        <w:pBdr/>
        <w:spacing/>
        <w:ind/>
      </w:pPr>
      <w:tblPr>
        <w:tblBorders/>
      </w:tblPr>
      <w:tcPr>
        <w:shd w:val="clear" w:color="fff2cb" w:themeColor="accent4" w:themeTint="34" w:fill="fff2cb" w:themeFill="accent4" w:themeFillTint="34"/>
        <w:tcBorders/>
      </w:tcPr>
    </w:tblStylePr>
    <w:tblStylePr w:type="band1Vert">
      <w:rPr>
        <w:rFonts w:ascii="Arial" w:hAnsi="Arial"/>
        <w:color w:val="404040"/>
        <w:sz w:val="22"/>
      </w:rPr>
      <w:pPr>
        <w:pBdr/>
        <w:spacing/>
        <w:ind/>
      </w:pPr>
      <w:tblPr>
        <w:tblBorders/>
      </w:tblPr>
      <w:tcPr>
        <w:shd w:val="clear" w:color="fff2cb" w:themeColor="accent4" w:themeTint="34" w:fill="fff2cb"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single" w:color="ffd865" w:themeColor="accent4" w:themeTint="9A"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fill="auto"/>
        <w:tcBorders>
          <w:top w:val="single" w:color="ffd865" w:themeColor="accent4"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47">
    <w:name w:val="Grid Table 2 Accent 5"/>
    <w:basedOn w:val="903"/>
    <w:uiPriority w:val="99"/>
    <w:pPr>
      <w:pBdr/>
      <w:spacing w:after="0" w:line="240" w:lineRule="auto"/>
      <w:ind/>
    </w:pPr>
    <w:tblPr>
      <w:tblStyleRowBandSize w:val="1"/>
      <w:tblStyleColBandSize w:val="1"/>
      <w:tblBorders>
        <w:bottom w:val="single" w:color="4472c4" w:themeColor="accent5" w:sz="4" w:space="0"/>
        <w:insideH w:val="single" w:color="4472c4" w:themeColor="accent5" w:sz="4" w:space="0"/>
        <w:insideV w:val="single" w:color="4472c4" w:themeColor="accent5" w:sz="4" w:space="0"/>
      </w:tblBorders>
    </w:tblPr>
    <w:tcPr>
      <w:tcBorders/>
    </w:tcPr>
    <w:tblStylePr w:type="band1Horz">
      <w:rPr>
        <w:rFonts w:ascii="Arial" w:hAnsi="Arial"/>
        <w:color w:val="404040"/>
        <w:sz w:val="22"/>
      </w:rPr>
      <w:pPr>
        <w:pBdr/>
        <w:spacing/>
        <w:ind/>
      </w:pPr>
      <w:tblPr>
        <w:tblBorders/>
      </w:tblPr>
      <w:tcPr>
        <w:shd w:val="clear" w:color="d8e2f3" w:themeColor="accent5" w:themeTint="34" w:fill="d8e2f3" w:themeFill="accent5" w:themeFillTint="34"/>
        <w:tcBorders/>
      </w:tcPr>
    </w:tblStylePr>
    <w:tblStylePr w:type="band1Vert">
      <w:rPr>
        <w:rFonts w:ascii="Arial" w:hAnsi="Arial"/>
        <w:color w:val="404040"/>
        <w:sz w:val="22"/>
      </w:rPr>
      <w:pPr>
        <w:pBdr/>
        <w:spacing/>
        <w:ind/>
      </w:pPr>
      <w:tblPr>
        <w:tblBorders/>
      </w:tblPr>
      <w:tcPr>
        <w:shd w:val="clear" w:color="d8e2f3" w:themeColor="accent5" w:themeTint="34" w:fill="d8e2f3"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single" w:color="4472c4" w:themeColor="accent5"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fill="auto"/>
        <w:tcBorders>
          <w:top w:val="single" w:color="4472c4"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48">
    <w:name w:val="Grid Table 2 Accent 6"/>
    <w:basedOn w:val="903"/>
    <w:uiPriority w:val="99"/>
    <w:pPr>
      <w:pBdr/>
      <w:spacing w:after="0" w:line="240" w:lineRule="auto"/>
      <w:ind/>
    </w:pPr>
    <w:tblPr>
      <w:tblStyleRowBandSize w:val="1"/>
      <w:tblStyleColBandSize w:val="1"/>
      <w:tblBorders>
        <w:bottom w:val="single" w:color="70ad47" w:themeColor="accent6" w:sz="4" w:space="0"/>
        <w:insideH w:val="single" w:color="70ad47" w:themeColor="accent6" w:sz="4" w:space="0"/>
        <w:insideV w:val="single" w:color="70ad47" w:themeColor="accent6" w:sz="4" w:space="0"/>
      </w:tblBorders>
    </w:tblPr>
    <w:tcPr>
      <w:tcBorders/>
    </w:tcPr>
    <w:tblStylePr w:type="band1Horz">
      <w:rPr>
        <w:rFonts w:ascii="Arial" w:hAnsi="Arial"/>
        <w:color w:val="404040"/>
        <w:sz w:val="22"/>
      </w:rPr>
      <w:pPr>
        <w:pBdr/>
        <w:spacing/>
        <w:ind/>
      </w:pPr>
      <w:tblPr>
        <w:tblBorders/>
      </w:tblPr>
      <w:tcPr>
        <w:shd w:val="clear" w:color="e1efd8" w:themeColor="accent6" w:themeTint="34" w:fill="e1efd8" w:themeFill="accent6" w:themeFillTint="34"/>
        <w:tcBorders/>
      </w:tcPr>
    </w:tblStylePr>
    <w:tblStylePr w:type="band1Vert">
      <w:rPr>
        <w:rFonts w:ascii="Arial" w:hAnsi="Arial"/>
        <w:color w:val="404040"/>
        <w:sz w:val="22"/>
      </w:rPr>
      <w:pPr>
        <w:pBdr/>
        <w:spacing/>
        <w:ind/>
      </w:pPr>
      <w:tblPr>
        <w:tblBorders/>
      </w:tblPr>
      <w:tcPr>
        <w:shd w:val="clear" w:color="e1efd8" w:themeColor="accent6" w:themeTint="34" w:fill="e1efd8"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single" w:color="70ad47" w:themeColor="accent6"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fill="auto"/>
        <w:tcBorders>
          <w:top w:val="single" w:color="70ad47"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49">
    <w:name w:val="Grid Table 3"/>
    <w:basedOn w:val="903"/>
    <w:uiPriority w:val="99"/>
    <w:pPr>
      <w:pBdr/>
      <w:spacing w:after="0" w:line="240" w:lineRule="auto"/>
      <w:ind/>
    </w:pPr>
    <w:tblPr>
      <w:tblStyleRowBandSize w:val="1"/>
      <w:tblStyleColBandSize w:val="1"/>
      <w:tblBorders>
        <w:bottom w:val="single" w:color="6a6a6a" w:themeColor="text1" w:themeTint="95" w:sz="4" w:space="0"/>
        <w:insideH w:val="single" w:color="6a6a6a" w:themeColor="text1" w:themeTint="95" w:sz="4" w:space="0"/>
        <w:insideV w:val="single" w:color="6a6a6a" w:themeColor="text1" w:themeTint="95" w:sz="4" w:space="0"/>
      </w:tblBorders>
    </w:tblPr>
    <w:tcPr>
      <w:tcBorders/>
    </w:tcPr>
    <w:tblStylePr w:type="band1Horz">
      <w:rPr>
        <w:rFonts w:ascii="Arial" w:hAnsi="Arial"/>
        <w:color w:val="404040"/>
        <w:sz w:val="22"/>
      </w:rPr>
      <w:pPr>
        <w:pBdr/>
        <w:spacing/>
        <w:ind/>
      </w:pPr>
      <w:tblPr>
        <w:tblBorders/>
      </w:tblPr>
      <w:tcPr>
        <w:shd w:val="clear" w:color="cbcbcb"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cbcbcb"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50">
    <w:name w:val="Grid Table 3 Accent 1"/>
    <w:basedOn w:val="903"/>
    <w:uiPriority w:val="99"/>
    <w:pPr>
      <w:pBdr/>
      <w:spacing w:after="0" w:line="240" w:lineRule="auto"/>
      <w:ind/>
    </w:pPr>
    <w:tblPr>
      <w:tblStyleRowBandSize w:val="1"/>
      <w:tblStyleColBandSize w:val="1"/>
      <w:tblBorders>
        <w:bottom w:val="single" w:color="68a2d8" w:themeColor="accent1" w:themeTint="EA" w:sz="4" w:space="0"/>
        <w:insideH w:val="single" w:color="68a2d8" w:themeColor="accent1" w:themeTint="EA" w:sz="4" w:space="0"/>
        <w:insideV w:val="single" w:color="68a2d8" w:themeColor="accent1" w:themeTint="EA" w:sz="4" w:space="0"/>
      </w:tblBorders>
    </w:tblPr>
    <w:tcPr>
      <w:tcBorders/>
    </w:tcPr>
    <w:tblStylePr w:type="band1Horz">
      <w:rPr>
        <w:rFonts w:ascii="Arial" w:hAnsi="Arial"/>
        <w:color w:val="404040"/>
        <w:sz w:val="22"/>
      </w:rPr>
      <w:pPr>
        <w:pBdr/>
        <w:spacing/>
        <w:ind/>
      </w:pPr>
      <w:tblPr>
        <w:tblBorders/>
      </w:tblPr>
      <w:tcPr>
        <w:shd w:val="clear" w:color="ddeaf6" w:themeColor="accent1" w:themeTint="34" w:fill="ddeaf6" w:themeFill="accent1" w:themeFillTint="34"/>
        <w:tcBorders/>
      </w:tcPr>
    </w:tblStylePr>
    <w:tblStylePr w:type="band1Vert">
      <w:rPr>
        <w:rFonts w:ascii="Arial" w:hAnsi="Arial"/>
        <w:color w:val="404040"/>
        <w:sz w:val="22"/>
      </w:rPr>
      <w:pPr>
        <w:pBdr/>
        <w:spacing/>
        <w:ind/>
      </w:pPr>
      <w:tblPr>
        <w:tblBorders/>
      </w:tblPr>
      <w:tcPr>
        <w:shd w:val="clear" w:color="ddeaf6" w:themeColor="accent1" w:themeTint="34" w:fill="ddeaf6" w:themeFill="accen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51">
    <w:name w:val="Grid Table 3 Accent 2"/>
    <w:basedOn w:val="903"/>
    <w:uiPriority w:val="99"/>
    <w:pPr>
      <w:pBdr/>
      <w:spacing w:after="0" w:line="240" w:lineRule="auto"/>
      <w:ind/>
    </w:pPr>
    <w:tblPr>
      <w:tblStyleRowBandSize w:val="1"/>
      <w:tblStyleColBandSize w:val="1"/>
      <w:tblBorders>
        <w:bottom w:val="single" w:color="f4b184" w:themeColor="accent2" w:themeTint="97" w:sz="4" w:space="0"/>
        <w:insideH w:val="single" w:color="f4b184" w:themeColor="accent2" w:themeTint="97" w:sz="4" w:space="0"/>
        <w:insideV w:val="single" w:color="f4b184" w:themeColor="accent2" w:themeTint="97" w:sz="4" w:space="0"/>
      </w:tblBorders>
    </w:tblPr>
    <w:tcPr>
      <w:tcBorders/>
    </w:tcPr>
    <w:tblStylePr w:type="band1Horz">
      <w:rPr>
        <w:rFonts w:ascii="Arial" w:hAnsi="Arial"/>
        <w:color w:val="404040"/>
        <w:sz w:val="22"/>
      </w:rPr>
      <w:pPr>
        <w:pBdr/>
        <w:spacing/>
        <w:ind/>
      </w:pPr>
      <w:tblPr>
        <w:tblBorders/>
      </w:tblPr>
      <w:tcPr>
        <w:shd w:val="clear" w:color="fbe5d6" w:themeColor="accent2" w:themeTint="32" w:fill="fbe5d6" w:themeFill="accent2" w:themeFillTint="32"/>
        <w:tcBorders/>
      </w:tcPr>
    </w:tblStylePr>
    <w:tblStylePr w:type="band1Vert">
      <w:rPr>
        <w:rFonts w:ascii="Arial" w:hAnsi="Arial"/>
        <w:color w:val="404040"/>
        <w:sz w:val="22"/>
      </w:rPr>
      <w:pPr>
        <w:pBdr/>
        <w:spacing/>
        <w:ind/>
      </w:pPr>
      <w:tblPr>
        <w:tblBorders/>
      </w:tblPr>
      <w:tcPr>
        <w:shd w:val="clear" w:color="fbe5d6" w:themeColor="accent2" w:themeTint="32" w:fill="fbe5d6"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52">
    <w:name w:val="Grid Table 3 Accent 3"/>
    <w:basedOn w:val="903"/>
    <w:uiPriority w:val="99"/>
    <w:pPr>
      <w:pBdr/>
      <w:spacing w:after="0" w:line="240" w:lineRule="auto"/>
      <w:ind/>
    </w:pPr>
    <w:tblPr>
      <w:tblStyleRowBandSize w:val="1"/>
      <w:tblStyleColBandSize w:val="1"/>
      <w:tblBorders>
        <w:bottom w:val="single" w:color="a5a5a5" w:themeColor="accent3" w:themeTint="FE" w:sz="4" w:space="0"/>
        <w:insideH w:val="single" w:color="a5a5a5" w:themeColor="accent3" w:themeTint="FE" w:sz="4" w:space="0"/>
        <w:insideV w:val="single" w:color="a5a5a5" w:themeColor="accent3" w:themeTint="FE" w:sz="4" w:space="0"/>
      </w:tblBorders>
    </w:tblPr>
    <w:tcPr>
      <w:tcBorders/>
    </w:tcPr>
    <w:tblStylePr w:type="band1Horz">
      <w:rPr>
        <w:rFonts w:ascii="Arial" w:hAnsi="Arial"/>
        <w:color w:val="404040"/>
        <w:sz w:val="22"/>
      </w:rPr>
      <w:pPr>
        <w:pBdr/>
        <w:spacing/>
        <w:ind/>
      </w:pPr>
      <w:tblPr>
        <w:tblBorders/>
      </w:tblPr>
      <w:tcPr>
        <w:shd w:val="clear" w:color="ececec" w:themeColor="accent3" w:themeTint="34" w:fill="ececec" w:themeFill="accent3" w:themeFillTint="34"/>
        <w:tcBorders/>
      </w:tcPr>
    </w:tblStylePr>
    <w:tblStylePr w:type="band1Vert">
      <w:rPr>
        <w:rFonts w:ascii="Arial" w:hAnsi="Arial"/>
        <w:color w:val="404040"/>
        <w:sz w:val="22"/>
      </w:rPr>
      <w:pPr>
        <w:pBdr/>
        <w:spacing/>
        <w:ind/>
      </w:pPr>
      <w:tblPr>
        <w:tblBorders/>
      </w:tblPr>
      <w:tcPr>
        <w:shd w:val="clear" w:color="ececec" w:themeColor="accent3" w:themeTint="34" w:fill="ececec"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53">
    <w:name w:val="Grid Table 3 Accent 4"/>
    <w:basedOn w:val="903"/>
    <w:uiPriority w:val="99"/>
    <w:pPr>
      <w:pBdr/>
      <w:spacing w:after="0" w:line="240" w:lineRule="auto"/>
      <w:ind/>
    </w:pPr>
    <w:tblPr>
      <w:tblStyleRowBandSize w:val="1"/>
      <w:tblStyleColBandSize w:val="1"/>
      <w:tblBorders>
        <w:bottom w:val="single" w:color="ffd865" w:themeColor="accent4" w:themeTint="9A" w:sz="4" w:space="0"/>
        <w:insideH w:val="single" w:color="ffd865" w:themeColor="accent4" w:themeTint="9A" w:sz="4" w:space="0"/>
        <w:insideV w:val="single" w:color="ffd865" w:themeColor="accent4" w:themeTint="9A" w:sz="4" w:space="0"/>
      </w:tblBorders>
    </w:tblPr>
    <w:tcPr>
      <w:tcBorders/>
    </w:tcPr>
    <w:tblStylePr w:type="band1Horz">
      <w:rPr>
        <w:rFonts w:ascii="Arial" w:hAnsi="Arial"/>
        <w:color w:val="404040"/>
        <w:sz w:val="22"/>
      </w:rPr>
      <w:pPr>
        <w:pBdr/>
        <w:spacing/>
        <w:ind/>
      </w:pPr>
      <w:tblPr>
        <w:tblBorders/>
      </w:tblPr>
      <w:tcPr>
        <w:shd w:val="clear" w:color="fff2cb" w:themeColor="accent4" w:themeTint="34" w:fill="fff2cb" w:themeFill="accent4" w:themeFillTint="34"/>
        <w:tcBorders/>
      </w:tcPr>
    </w:tblStylePr>
    <w:tblStylePr w:type="band1Vert">
      <w:rPr>
        <w:rFonts w:ascii="Arial" w:hAnsi="Arial"/>
        <w:color w:val="404040"/>
        <w:sz w:val="22"/>
      </w:rPr>
      <w:pPr>
        <w:pBdr/>
        <w:spacing/>
        <w:ind/>
      </w:pPr>
      <w:tblPr>
        <w:tblBorders/>
      </w:tblPr>
      <w:tcPr>
        <w:shd w:val="clear" w:color="fff2cb" w:themeColor="accent4" w:themeTint="34" w:fill="fff2cb"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54">
    <w:name w:val="Grid Table 3 Accent 5"/>
    <w:basedOn w:val="903"/>
    <w:uiPriority w:val="99"/>
    <w:pPr>
      <w:pBdr/>
      <w:spacing w:after="0" w:line="240" w:lineRule="auto"/>
      <w:ind/>
    </w:pPr>
    <w:tblPr>
      <w:tblStyleRowBandSize w:val="1"/>
      <w:tblStyleColBandSize w:val="1"/>
      <w:tblBorders>
        <w:bottom w:val="single" w:color="4472c4" w:themeColor="accent5" w:sz="4" w:space="0"/>
        <w:insideH w:val="single" w:color="4472c4" w:themeColor="accent5" w:sz="4" w:space="0"/>
        <w:insideV w:val="single" w:color="4472c4" w:themeColor="accent5" w:sz="4" w:space="0"/>
      </w:tblBorders>
    </w:tblPr>
    <w:tcPr>
      <w:tcBorders/>
    </w:tcPr>
    <w:tblStylePr w:type="band1Horz">
      <w:rPr>
        <w:rFonts w:ascii="Arial" w:hAnsi="Arial"/>
        <w:color w:val="404040"/>
        <w:sz w:val="22"/>
      </w:rPr>
      <w:pPr>
        <w:pBdr/>
        <w:spacing/>
        <w:ind/>
      </w:pPr>
      <w:tblPr>
        <w:tblBorders/>
      </w:tblPr>
      <w:tcPr>
        <w:shd w:val="clear" w:color="d8e2f3" w:themeColor="accent5" w:themeTint="34" w:fill="d8e2f3" w:themeFill="accent5" w:themeFillTint="34"/>
        <w:tcBorders/>
      </w:tcPr>
    </w:tblStylePr>
    <w:tblStylePr w:type="band1Vert">
      <w:rPr>
        <w:rFonts w:ascii="Arial" w:hAnsi="Arial"/>
        <w:color w:val="404040"/>
        <w:sz w:val="22"/>
      </w:rPr>
      <w:pPr>
        <w:pBdr/>
        <w:spacing/>
        <w:ind/>
      </w:pPr>
      <w:tblPr>
        <w:tblBorders/>
      </w:tblPr>
      <w:tcPr>
        <w:shd w:val="clear" w:color="d8e2f3" w:themeColor="accent5" w:themeTint="34" w:fill="d8e2f3"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55">
    <w:name w:val="Grid Table 3 Accent 6"/>
    <w:basedOn w:val="903"/>
    <w:uiPriority w:val="99"/>
    <w:pPr>
      <w:pBdr/>
      <w:spacing w:after="0" w:line="240" w:lineRule="auto"/>
      <w:ind/>
    </w:pPr>
    <w:tblPr>
      <w:tblStyleRowBandSize w:val="1"/>
      <w:tblStyleColBandSize w:val="1"/>
      <w:tblBorders>
        <w:bottom w:val="single" w:color="70ad47" w:themeColor="accent6" w:sz="4" w:space="0"/>
        <w:insideH w:val="single" w:color="70ad47" w:themeColor="accent6" w:sz="4" w:space="0"/>
        <w:insideV w:val="single" w:color="70ad47" w:themeColor="accent6" w:sz="4" w:space="0"/>
      </w:tblBorders>
    </w:tblPr>
    <w:tcPr>
      <w:tcBorders/>
    </w:tcPr>
    <w:tblStylePr w:type="band1Horz">
      <w:rPr>
        <w:rFonts w:ascii="Arial" w:hAnsi="Arial"/>
        <w:color w:val="404040"/>
        <w:sz w:val="22"/>
      </w:rPr>
      <w:pPr>
        <w:pBdr/>
        <w:spacing/>
        <w:ind/>
      </w:pPr>
      <w:tblPr>
        <w:tblBorders/>
      </w:tblPr>
      <w:tcPr>
        <w:shd w:val="clear" w:color="e1efd8" w:themeColor="accent6" w:themeTint="34" w:fill="e1efd8" w:themeFill="accent6" w:themeFillTint="34"/>
        <w:tcBorders/>
      </w:tcPr>
    </w:tblStylePr>
    <w:tblStylePr w:type="band1Vert">
      <w:rPr>
        <w:rFonts w:ascii="Arial" w:hAnsi="Arial"/>
        <w:color w:val="404040"/>
        <w:sz w:val="22"/>
      </w:rPr>
      <w:pPr>
        <w:pBdr/>
        <w:spacing/>
        <w:ind/>
      </w:pPr>
      <w:tblPr>
        <w:tblBorders/>
      </w:tblPr>
      <w:tcPr>
        <w:shd w:val="clear" w:color="e1efd8" w:themeColor="accent6" w:themeTint="34" w:fill="e1efd8"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56">
    <w:name w:val="Grid Table 4"/>
    <w:basedOn w:val="903"/>
    <w:uiPriority w:val="59"/>
    <w:pPr>
      <w:pBdr/>
      <w:spacing w:after="0" w:line="240" w:lineRule="auto"/>
      <w:ind/>
    </w:pPr>
    <w:tblPr>
      <w:tblStyleRowBandSize w:val="1"/>
      <w:tblStyleColBandSize w:val="1"/>
      <w:tblBorders>
        <w:top w:val="single" w:color="6f6f6f" w:themeColor="text1" w:themeTint="90" w:sz="4" w:space="0"/>
        <w:left w:val="single" w:color="6f6f6f" w:themeColor="text1" w:themeTint="90" w:sz="4" w:space="0"/>
        <w:bottom w:val="single" w:color="6f6f6f" w:themeColor="text1" w:themeTint="90" w:sz="4" w:space="0"/>
        <w:right w:val="single" w:color="6f6f6f" w:themeColor="text1" w:themeTint="90" w:sz="4" w:space="0"/>
        <w:insideH w:val="single" w:color="6f6f6f" w:themeColor="text1" w:themeTint="90" w:sz="4" w:space="0"/>
        <w:insideV w:val="single" w:color="6f6f6f" w:themeColor="text1" w:themeTint="90" w:sz="4" w:space="0"/>
      </w:tblBorders>
    </w:tblPr>
    <w:tcPr>
      <w:tcBorders/>
    </w:tcPr>
    <w:tblStylePr w:type="band1Horz">
      <w:rPr>
        <w:rFonts w:ascii="Arial" w:hAnsi="Arial"/>
        <w:color w:val="404040"/>
        <w:sz w:val="22"/>
      </w:rPr>
      <w:pPr>
        <w:pBdr/>
        <w:spacing/>
        <w:ind/>
      </w:pPr>
      <w:tblPr>
        <w:tblBorders/>
      </w:tblPr>
      <w:tcPr>
        <w:shd w:val="clear" w:color="cbcbcb"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cbcbcb"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000000" w:themeColor="text1" w:fill="000000" w:themeFill="text1"/>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tex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57">
    <w:name w:val="Grid Table 4 Accent 1"/>
    <w:basedOn w:val="903"/>
    <w:uiPriority w:val="59"/>
    <w:pPr>
      <w:pBdr/>
      <w:spacing w:after="0" w:line="240" w:lineRule="auto"/>
      <w:ind/>
    </w:pPr>
    <w:tblPr>
      <w:tblStyleRowBandSize w:val="1"/>
      <w:tblStyleColBandSize w:val="1"/>
      <w:tblBorders>
        <w:top w:val="single" w:color="a2c6e7" w:themeColor="accent1" w:themeTint="90" w:sz="4" w:space="0"/>
        <w:left w:val="single" w:color="a2c6e7" w:themeColor="accent1" w:themeTint="90" w:sz="4" w:space="0"/>
        <w:bottom w:val="single" w:color="a2c6e7" w:themeColor="accent1" w:themeTint="90" w:sz="4" w:space="0"/>
        <w:right w:val="single" w:color="a2c6e7" w:themeColor="accent1" w:themeTint="90" w:sz="4" w:space="0"/>
        <w:insideH w:val="single" w:color="a2c6e7" w:themeColor="accent1" w:themeTint="90" w:sz="4" w:space="0"/>
        <w:insideV w:val="single" w:color="a2c6e7" w:themeColor="accent1" w:themeTint="90" w:sz="4" w:space="0"/>
      </w:tblBorders>
    </w:tblPr>
    <w:tcPr>
      <w:tcBorders/>
    </w:tcPr>
    <w:tblStylePr w:type="band1Horz">
      <w:rPr>
        <w:rFonts w:ascii="Arial" w:hAnsi="Arial"/>
        <w:color w:val="404040"/>
        <w:sz w:val="22"/>
      </w:rPr>
      <w:pPr>
        <w:pBdr/>
        <w:spacing/>
        <w:ind/>
      </w:pPr>
      <w:tblPr>
        <w:tblBorders/>
      </w:tblPr>
      <w:tcPr>
        <w:shd w:val="clear" w:color="deebf6" w:themeColor="accent1" w:themeTint="32" w:fill="deebf6" w:themeFill="accent1" w:themeFillTint="32"/>
        <w:tcBorders/>
      </w:tcPr>
    </w:tblStylePr>
    <w:tblStylePr w:type="band1Vert">
      <w:rPr>
        <w:rFonts w:ascii="Arial" w:hAnsi="Arial"/>
        <w:color w:val="404040"/>
        <w:sz w:val="22"/>
      </w:rPr>
      <w:pPr>
        <w:pBdr/>
        <w:spacing/>
        <w:ind/>
      </w:pPr>
      <w:tblPr>
        <w:tblBorders/>
      </w:tblPr>
      <w:tcPr>
        <w:shd w:val="clear" w:color="deebf6" w:themeColor="accent1" w:themeTint="32" w:fill="deebf6" w:themeFill="accent1"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68a2d8" w:themeColor="accent1" w:themeTint="EA" w:fill="68a2d8" w:themeFill="accent1" w:themeFillTint="EA"/>
        <w:tcBorders>
          <w:top w:val="single" w:color="68a2d8" w:themeColor="accent1" w:themeTint="EA" w:sz="4" w:space="0"/>
          <w:left w:val="single" w:color="68a2d8" w:themeColor="accent1" w:themeTint="EA" w:sz="4" w:space="0"/>
          <w:bottom w:val="single" w:color="68a2d8" w:themeColor="accent1" w:themeTint="EA" w:sz="4" w:space="0"/>
          <w:right w:val="single" w:color="68a2d8" w:themeColor="accent1" w:themeTint="EA"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68a2d8" w:themeColor="accent1" w:themeTint="E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58">
    <w:name w:val="Grid Table 4 Accent 2"/>
    <w:basedOn w:val="903"/>
    <w:uiPriority w:val="59"/>
    <w:pPr>
      <w:pBdr/>
      <w:spacing w:after="0" w:line="240" w:lineRule="auto"/>
      <w:ind/>
    </w:pPr>
    <w:tblPr>
      <w:tblStyleRowBandSize w:val="1"/>
      <w:tblStyleColBandSize w:val="1"/>
      <w:tblBorders>
        <w:top w:val="single" w:color="f4b58a" w:themeColor="accent2" w:themeTint="90" w:sz="4" w:space="0"/>
        <w:left w:val="single" w:color="f4b58a" w:themeColor="accent2" w:themeTint="90" w:sz="4" w:space="0"/>
        <w:bottom w:val="single" w:color="f4b58a" w:themeColor="accent2" w:themeTint="90" w:sz="4" w:space="0"/>
        <w:right w:val="single" w:color="f4b58a" w:themeColor="accent2" w:themeTint="90" w:sz="4" w:space="0"/>
        <w:insideH w:val="single" w:color="f4b58a" w:themeColor="accent2" w:themeTint="90" w:sz="4" w:space="0"/>
        <w:insideV w:val="single" w:color="f4b58a" w:themeColor="accent2" w:themeTint="90" w:sz="4" w:space="0"/>
      </w:tblBorders>
    </w:tblPr>
    <w:tcPr>
      <w:tcBorders/>
    </w:tcPr>
    <w:tblStylePr w:type="band1Horz">
      <w:rPr>
        <w:rFonts w:ascii="Arial" w:hAnsi="Arial"/>
        <w:color w:val="404040"/>
        <w:sz w:val="22"/>
      </w:rPr>
      <w:pPr>
        <w:pBdr/>
        <w:spacing/>
        <w:ind/>
      </w:pPr>
      <w:tblPr>
        <w:tblBorders/>
      </w:tblPr>
      <w:tcPr>
        <w:shd w:val="clear" w:color="fbe5d6" w:themeColor="accent2" w:themeTint="32" w:fill="fbe5d6" w:themeFill="accent2" w:themeFillTint="32"/>
        <w:tcBorders/>
      </w:tcPr>
    </w:tblStylePr>
    <w:tblStylePr w:type="band1Vert">
      <w:rPr>
        <w:rFonts w:ascii="Arial" w:hAnsi="Arial"/>
        <w:color w:val="404040"/>
        <w:sz w:val="22"/>
      </w:rPr>
      <w:pPr>
        <w:pBdr/>
        <w:spacing/>
        <w:ind/>
      </w:pPr>
      <w:tblPr>
        <w:tblBorders/>
      </w:tblPr>
      <w:tcPr>
        <w:shd w:val="clear" w:color="fbe5d6" w:themeColor="accent2" w:themeTint="32" w:fill="fbe5d6"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4b184" w:themeColor="accent2" w:themeTint="97" w:fill="f4b184" w:themeFill="accent2" w:themeFillTint="97"/>
        <w:tcBorders>
          <w:top w:val="single" w:color="f4b184" w:themeColor="accent2" w:themeTint="97" w:sz="4" w:space="0"/>
          <w:left w:val="single" w:color="f4b184" w:themeColor="accent2" w:themeTint="97" w:sz="4" w:space="0"/>
          <w:bottom w:val="single" w:color="f4b184" w:themeColor="accent2" w:themeTint="97" w:sz="4" w:space="0"/>
          <w:right w:val="single" w:color="f4b184" w:themeColor="accent2" w:themeTint="97"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f4b184" w:themeColor="accent2" w:themeTint="97"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59">
    <w:name w:val="Grid Table 4 Accent 3"/>
    <w:basedOn w:val="903"/>
    <w:uiPriority w:val="59"/>
    <w:pPr>
      <w:pBdr/>
      <w:spacing w:after="0" w:line="240" w:lineRule="auto"/>
      <w:ind/>
    </w:pPr>
    <w:tblPr>
      <w:tblStyleRowBandSize w:val="1"/>
      <w:tblStyleColBandSize w:val="1"/>
      <w:tblBorders>
        <w:top w:val="single" w:color="cccccc" w:themeColor="accent3" w:themeTint="90" w:sz="4" w:space="0"/>
        <w:left w:val="single" w:color="cccccc" w:themeColor="accent3" w:themeTint="90" w:sz="4" w:space="0"/>
        <w:bottom w:val="single" w:color="cccccc" w:themeColor="accent3" w:themeTint="90" w:sz="4" w:space="0"/>
        <w:right w:val="single" w:color="cccccc" w:themeColor="accent3" w:themeTint="90" w:sz="4" w:space="0"/>
        <w:insideH w:val="single" w:color="cccccc" w:themeColor="accent3" w:themeTint="90" w:sz="4" w:space="0"/>
        <w:insideV w:val="single" w:color="cccccc" w:themeColor="accent3" w:themeTint="90" w:sz="4" w:space="0"/>
      </w:tblBorders>
    </w:tblPr>
    <w:tcPr>
      <w:tcBorders/>
    </w:tcPr>
    <w:tblStylePr w:type="band1Horz">
      <w:rPr>
        <w:rFonts w:ascii="Arial" w:hAnsi="Arial"/>
        <w:color w:val="404040"/>
        <w:sz w:val="22"/>
      </w:rPr>
      <w:pPr>
        <w:pBdr/>
        <w:spacing/>
        <w:ind/>
      </w:pPr>
      <w:tblPr>
        <w:tblBorders/>
      </w:tblPr>
      <w:tcPr>
        <w:shd w:val="clear" w:color="ececec" w:themeColor="accent3" w:themeTint="34" w:fill="ececec" w:themeFill="accent3" w:themeFillTint="34"/>
        <w:tcBorders/>
      </w:tcPr>
    </w:tblStylePr>
    <w:tblStylePr w:type="band1Vert">
      <w:rPr>
        <w:rFonts w:ascii="Arial" w:hAnsi="Arial"/>
        <w:color w:val="404040"/>
        <w:sz w:val="22"/>
      </w:rPr>
      <w:pPr>
        <w:pBdr/>
        <w:spacing/>
        <w:ind/>
      </w:pPr>
      <w:tblPr>
        <w:tblBorders/>
      </w:tblPr>
      <w:tcPr>
        <w:shd w:val="clear" w:color="ececec" w:themeColor="accent3" w:themeTint="34" w:fill="ececec"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a5a5a5" w:themeColor="accent3" w:themeTint="FE" w:fill="a5a5a5" w:themeFill="accent3" w:themeFillTint="FE"/>
        <w:tcBorders>
          <w:top w:val="single" w:color="a5a5a5" w:themeColor="accent3" w:themeTint="FE" w:sz="4" w:space="0"/>
          <w:left w:val="single" w:color="a5a5a5" w:themeColor="accent3" w:themeTint="FE" w:sz="4" w:space="0"/>
          <w:bottom w:val="single" w:color="a5a5a5" w:themeColor="accent3" w:themeTint="FE" w:sz="4" w:space="0"/>
          <w:right w:val="single" w:color="a5a5a5" w:themeColor="accent3" w:themeTint="FE"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a5a5a5" w:themeColor="accent3" w:themeTint="FE"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60">
    <w:name w:val="Grid Table 4 Accent 4"/>
    <w:basedOn w:val="903"/>
    <w:uiPriority w:val="59"/>
    <w:pPr>
      <w:pBdr/>
      <w:spacing w:after="0" w:line="240" w:lineRule="auto"/>
      <w:ind/>
    </w:pPr>
    <w:tblPr>
      <w:tblStyleRowBandSize w:val="1"/>
      <w:tblStyleColBandSize w:val="1"/>
      <w:tblBorders>
        <w:top w:val="single" w:color="ffdb6f" w:themeColor="accent4" w:themeTint="90" w:sz="4" w:space="0"/>
        <w:left w:val="single" w:color="ffdb6f" w:themeColor="accent4" w:themeTint="90" w:sz="4" w:space="0"/>
        <w:bottom w:val="single" w:color="ffdb6f" w:themeColor="accent4" w:themeTint="90" w:sz="4" w:space="0"/>
        <w:right w:val="single" w:color="ffdb6f" w:themeColor="accent4" w:themeTint="90" w:sz="4" w:space="0"/>
        <w:insideH w:val="single" w:color="ffdb6f" w:themeColor="accent4" w:themeTint="90" w:sz="4" w:space="0"/>
        <w:insideV w:val="single" w:color="ffdb6f" w:themeColor="accent4" w:themeTint="90" w:sz="4" w:space="0"/>
      </w:tblBorders>
    </w:tblPr>
    <w:tcPr>
      <w:tcBorders/>
    </w:tcPr>
    <w:tblStylePr w:type="band1Horz">
      <w:rPr>
        <w:rFonts w:ascii="Arial" w:hAnsi="Arial"/>
        <w:color w:val="404040"/>
        <w:sz w:val="22"/>
      </w:rPr>
      <w:pPr>
        <w:pBdr/>
        <w:spacing/>
        <w:ind/>
      </w:pPr>
      <w:tblPr>
        <w:tblBorders/>
      </w:tblPr>
      <w:tcPr>
        <w:shd w:val="clear" w:color="fff2cb" w:themeColor="accent4" w:themeTint="34" w:fill="fff2cb" w:themeFill="accent4" w:themeFillTint="34"/>
        <w:tcBorders/>
      </w:tcPr>
    </w:tblStylePr>
    <w:tblStylePr w:type="band1Vert">
      <w:rPr>
        <w:rFonts w:ascii="Arial" w:hAnsi="Arial"/>
        <w:color w:val="404040"/>
        <w:sz w:val="22"/>
      </w:rPr>
      <w:pPr>
        <w:pBdr/>
        <w:spacing/>
        <w:ind/>
      </w:pPr>
      <w:tblPr>
        <w:tblBorders/>
      </w:tblPr>
      <w:tcPr>
        <w:shd w:val="clear" w:color="fff2cb" w:themeColor="accent4" w:themeTint="34" w:fill="fff2cb"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d865" w:themeColor="accent4" w:themeTint="9A" w:fill="ffd865" w:themeFill="accent4" w:themeFillTint="9A"/>
        <w:tcBorders>
          <w:top w:val="single" w:color="ffd865" w:themeColor="accent4" w:themeTint="9A" w:sz="4" w:space="0"/>
          <w:left w:val="single" w:color="ffd865" w:themeColor="accent4" w:themeTint="9A" w:sz="4" w:space="0"/>
          <w:bottom w:val="single" w:color="ffd865" w:themeColor="accent4" w:themeTint="9A" w:sz="4" w:space="0"/>
          <w:right w:val="single" w:color="ffd865" w:themeColor="accent4" w:themeTint="9A"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ffd865" w:themeColor="accent4"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61">
    <w:name w:val="Grid Table 4 Accent 5"/>
    <w:basedOn w:val="903"/>
    <w:uiPriority w:val="59"/>
    <w:pPr>
      <w:pBdr/>
      <w:spacing w:after="0" w:line="240" w:lineRule="auto"/>
      <w:ind/>
    </w:pPr>
    <w:tblPr>
      <w:tblStyleRowBandSize w:val="1"/>
      <w:tblStyleColBandSize w:val="1"/>
      <w:tblBorders>
        <w:top w:val="single" w:color="95afdd" w:themeColor="accent5" w:themeTint="90" w:sz="4" w:space="0"/>
        <w:left w:val="single" w:color="95afdd" w:themeColor="accent5" w:themeTint="90" w:sz="4" w:space="0"/>
        <w:bottom w:val="single" w:color="95afdd" w:themeColor="accent5" w:themeTint="90" w:sz="4" w:space="0"/>
        <w:right w:val="single" w:color="95afdd" w:themeColor="accent5" w:themeTint="90" w:sz="4" w:space="0"/>
        <w:insideH w:val="single" w:color="95afdd" w:themeColor="accent5" w:themeTint="90" w:sz="4" w:space="0"/>
        <w:insideV w:val="single" w:color="95afdd" w:themeColor="accent5" w:themeTint="90" w:sz="4" w:space="0"/>
      </w:tblBorders>
    </w:tblPr>
    <w:tcPr>
      <w:tcBorders/>
    </w:tcPr>
    <w:tblStylePr w:type="band1Horz">
      <w:rPr>
        <w:rFonts w:ascii="Arial" w:hAnsi="Arial"/>
        <w:color w:val="404040"/>
        <w:sz w:val="22"/>
      </w:rPr>
      <w:pPr>
        <w:pBdr/>
        <w:spacing/>
        <w:ind/>
      </w:pPr>
      <w:tblPr>
        <w:tblBorders/>
      </w:tblPr>
      <w:tcPr>
        <w:shd w:val="clear" w:color="d8e2f3" w:themeColor="accent5" w:themeTint="34" w:fill="d8e2f3" w:themeFill="accent5" w:themeFillTint="34"/>
        <w:tcBorders/>
      </w:tcPr>
    </w:tblStylePr>
    <w:tblStylePr w:type="band1Vert">
      <w:rPr>
        <w:rFonts w:ascii="Arial" w:hAnsi="Arial"/>
        <w:color w:val="404040"/>
        <w:sz w:val="22"/>
      </w:rPr>
      <w:pPr>
        <w:pBdr/>
        <w:spacing/>
        <w:ind/>
      </w:pPr>
      <w:tblPr>
        <w:tblBorders/>
      </w:tblPr>
      <w:tcPr>
        <w:shd w:val="clear" w:color="d8e2f3" w:themeColor="accent5" w:themeTint="34" w:fill="d8e2f3"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4472c4" w:themeColor="accent5" w:fill="4472c4" w:themeFill="accent5"/>
        <w:tcBorders>
          <w:top w:val="single" w:color="4472c4" w:themeColor="accent5" w:sz="4" w:space="0"/>
          <w:left w:val="single" w:color="4472c4" w:themeColor="accent5" w:sz="4" w:space="0"/>
          <w:bottom w:val="single" w:color="4472c4" w:themeColor="accent5" w:sz="4" w:space="0"/>
          <w:right w:val="single" w:color="4472c4" w:themeColor="accent5"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4472c4" w:themeColor="accent5"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62">
    <w:name w:val="Grid Table 4 Accent 6"/>
    <w:basedOn w:val="903"/>
    <w:uiPriority w:val="59"/>
    <w:pPr>
      <w:pBdr/>
      <w:spacing w:after="0" w:line="240" w:lineRule="auto"/>
      <w:ind/>
    </w:pPr>
    <w:tblPr>
      <w:tblStyleRowBandSize w:val="1"/>
      <w:tblStyleColBandSize w:val="1"/>
      <w:tblBorders>
        <w:top w:val="single" w:color="add394" w:themeColor="accent6" w:themeTint="90" w:sz="4" w:space="0"/>
        <w:left w:val="single" w:color="add394" w:themeColor="accent6" w:themeTint="90" w:sz="4" w:space="0"/>
        <w:bottom w:val="single" w:color="add394" w:themeColor="accent6" w:themeTint="90" w:sz="4" w:space="0"/>
        <w:right w:val="single" w:color="add394" w:themeColor="accent6" w:themeTint="90" w:sz="4" w:space="0"/>
        <w:insideH w:val="single" w:color="add394" w:themeColor="accent6" w:themeTint="90" w:sz="4" w:space="0"/>
        <w:insideV w:val="single" w:color="add394" w:themeColor="accent6" w:themeTint="90" w:sz="4" w:space="0"/>
      </w:tblBorders>
    </w:tblPr>
    <w:tcPr>
      <w:tcBorders/>
    </w:tcPr>
    <w:tblStylePr w:type="band1Horz">
      <w:rPr>
        <w:rFonts w:ascii="Arial" w:hAnsi="Arial"/>
        <w:color w:val="404040"/>
        <w:sz w:val="22"/>
      </w:rPr>
      <w:pPr>
        <w:pBdr/>
        <w:spacing/>
        <w:ind/>
      </w:pPr>
      <w:tblPr>
        <w:tblBorders/>
      </w:tblPr>
      <w:tcPr>
        <w:shd w:val="clear" w:color="e1efd8" w:themeColor="accent6" w:themeTint="34" w:fill="e1efd8" w:themeFill="accent6" w:themeFillTint="34"/>
        <w:tcBorders/>
      </w:tcPr>
    </w:tblStylePr>
    <w:tblStylePr w:type="band1Vert">
      <w:rPr>
        <w:rFonts w:ascii="Arial" w:hAnsi="Arial"/>
        <w:color w:val="404040"/>
        <w:sz w:val="22"/>
      </w:rPr>
      <w:pPr>
        <w:pBdr/>
        <w:spacing/>
        <w:ind/>
      </w:pPr>
      <w:tblPr>
        <w:tblBorders/>
      </w:tblPr>
      <w:tcPr>
        <w:shd w:val="clear" w:color="e1efd8" w:themeColor="accent6" w:themeTint="34" w:fill="e1efd8"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70ad47" w:themeColor="accent6" w:fill="70ad47" w:themeFill="accent6"/>
        <w:tcBorders>
          <w:top w:val="single" w:color="70ad47" w:themeColor="accent6" w:sz="4" w:space="0"/>
          <w:left w:val="single" w:color="70ad47" w:themeColor="accent6" w:sz="4" w:space="0"/>
          <w:bottom w:val="single" w:color="70ad47" w:themeColor="accent6" w:sz="4" w:space="0"/>
          <w:right w:val="single" w:color="70ad47" w:themeColor="accent6"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70ad47" w:themeColor="accent6"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63">
    <w:name w:val="Grid Table 5 Dark"/>
    <w:basedOn w:val="903"/>
    <w:uiPriority w:val="99"/>
    <w:pPr>
      <w:pBdr/>
      <w:spacing w:after="0" w:line="240" w:lineRule="auto"/>
      <w:ind/>
    </w:pPr>
    <w:tblPr>
      <w:tblStyleRowBandSize w:val="1"/>
      <w:tblStyleColBandSize w:val="1"/>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shd w:val="clear" w:color="bfbfbf" w:themeColor="text1" w:themeTint="40" w:fill="bfbfbf" w:themeFill="text1" w:themeFillTint="40"/>
    </w:tblPr>
    <w:tcPr>
      <w:tcBorders/>
    </w:tcPr>
    <w:tblStylePr w:type="band1Horz">
      <w:pPr>
        <w:pBdr/>
        <w:spacing/>
        <w:ind/>
      </w:pPr>
      <w:tblPr>
        <w:tblBorders/>
      </w:tblPr>
      <w:tcPr>
        <w:shd w:val="clear" w:color="8a8a8a" w:themeColor="text1" w:themeTint="75" w:fill="8a8a8a" w:themeFill="text1" w:themeFillTint="75"/>
        <w:tcBorders/>
      </w:tcPr>
    </w:tblStylePr>
    <w:tblStylePr w:type="band1Vert">
      <w:pPr>
        <w:pBdr/>
        <w:spacing/>
        <w:ind/>
      </w:pPr>
      <w:tblPr>
        <w:tblBorders/>
      </w:tblPr>
      <w:tcPr>
        <w:shd w:val="clear" w:color="8a8a8a" w:themeColor="text1" w:themeTint="75" w:fill="8a8a8a" w:themeFill="text1"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000000" w:themeColor="text1" w:fill="000000" w:themeFill="text1"/>
        <w:tcBorders/>
      </w:tcPr>
    </w:tblStylePr>
    <w:tblStylePr w:type="firstRow">
      <w:rPr>
        <w:rFonts w:ascii="Arial" w:hAnsi="Arial"/>
        <w:b/>
        <w:color w:val="ffffff"/>
        <w:sz w:val="22"/>
      </w:rPr>
      <w:pPr>
        <w:pBdr/>
        <w:spacing/>
        <w:ind/>
      </w:pPr>
      <w:tblPr>
        <w:tblBorders/>
      </w:tblPr>
      <w:tcPr>
        <w:shd w:val="clear" w:color="000000" w:themeColor="text1" w:fill="000000" w:themeFill="text1"/>
        <w:tcBorders/>
      </w:tcPr>
    </w:tblStylePr>
    <w:tblStylePr w:type="lastCol">
      <w:rPr>
        <w:rFonts w:ascii="Arial" w:hAnsi="Arial"/>
        <w:b/>
        <w:color w:val="ffffff"/>
        <w:sz w:val="22"/>
      </w:rPr>
      <w:pPr>
        <w:pBdr/>
        <w:spacing/>
        <w:ind/>
      </w:pPr>
      <w:tblPr>
        <w:tblBorders/>
      </w:tblPr>
      <w:tcPr>
        <w:shd w:val="clear" w:color="000000" w:themeColor="text1" w:fill="000000" w:themeFill="text1"/>
        <w:tcBorders/>
      </w:tcPr>
    </w:tblStylePr>
    <w:tblStylePr w:type="lastRow">
      <w:rPr>
        <w:rFonts w:ascii="Arial" w:hAnsi="Arial"/>
        <w:b/>
        <w:color w:val="ffffff"/>
        <w:sz w:val="22"/>
      </w:rPr>
      <w:pPr>
        <w:pBdr/>
        <w:spacing/>
        <w:ind/>
      </w:pPr>
      <w:tblPr>
        <w:tblBorders/>
      </w:tblPr>
      <w:tcPr>
        <w:shd w:val="clear" w:color="000000" w:themeColor="text1" w:fill="000000" w:themeFill="text1"/>
        <w:tcBorders>
          <w:top w:val="single" w:color="ffffff"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64" w:customStyle="1">
    <w:name w:val="Grid Table 5 Dark- Accent 1"/>
    <w:basedOn w:val="903"/>
    <w:uiPriority w:val="99"/>
    <w:pPr>
      <w:pBdr/>
      <w:spacing w:after="0" w:line="240" w:lineRule="auto"/>
      <w:ind/>
    </w:pPr>
    <w:tblPr>
      <w:tblStyleRowBandSize w:val="1"/>
      <w:tblStyleColBandSize w:val="1"/>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shd w:val="clear" w:color="ddeaf6" w:themeColor="accent1" w:themeTint="34" w:fill="ddeaf6" w:themeFill="accent1" w:themeFillTint="34"/>
    </w:tblPr>
    <w:tcPr>
      <w:tcBorders/>
    </w:tcPr>
    <w:tblStylePr w:type="band1Horz">
      <w:pPr>
        <w:pBdr/>
        <w:spacing/>
        <w:ind/>
      </w:pPr>
      <w:tblPr>
        <w:tblBorders/>
      </w:tblPr>
      <w:tcPr>
        <w:shd w:val="clear" w:color="b3d0eb" w:themeColor="accent1" w:themeTint="75" w:fill="b3d0eb" w:themeFill="accent1" w:themeFillTint="75"/>
        <w:tcBorders/>
      </w:tcPr>
    </w:tblStylePr>
    <w:tblStylePr w:type="band1Vert">
      <w:pPr>
        <w:pBdr/>
        <w:spacing/>
        <w:ind/>
      </w:pPr>
      <w:tblPr>
        <w:tblBorders/>
      </w:tblPr>
      <w:tcPr>
        <w:shd w:val="clear" w:color="b3d0eb" w:themeColor="accent1" w:themeTint="75" w:fill="b3d0eb" w:themeFill="accent1"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5b9bd5" w:themeColor="accent1" w:fill="5b9bd5" w:themeFill="accent1"/>
        <w:tcBorders/>
      </w:tcPr>
    </w:tblStylePr>
    <w:tblStylePr w:type="firstRow">
      <w:rPr>
        <w:rFonts w:ascii="Arial" w:hAnsi="Arial"/>
        <w:b/>
        <w:color w:val="ffffff"/>
        <w:sz w:val="22"/>
      </w:rPr>
      <w:pPr>
        <w:pBdr/>
        <w:spacing/>
        <w:ind/>
      </w:pPr>
      <w:tblPr>
        <w:tblBorders/>
      </w:tblPr>
      <w:tcPr>
        <w:shd w:val="clear" w:color="5b9bd5" w:themeColor="accent1" w:fill="5b9bd5" w:themeFill="accent1"/>
        <w:tcBorders/>
      </w:tcPr>
    </w:tblStylePr>
    <w:tblStylePr w:type="lastCol">
      <w:rPr>
        <w:rFonts w:ascii="Arial" w:hAnsi="Arial"/>
        <w:b/>
        <w:color w:val="ffffff"/>
        <w:sz w:val="22"/>
      </w:rPr>
      <w:pPr>
        <w:pBdr/>
        <w:spacing/>
        <w:ind/>
      </w:pPr>
      <w:tblPr>
        <w:tblBorders/>
      </w:tblPr>
      <w:tcPr>
        <w:shd w:val="clear" w:color="5b9bd5" w:themeColor="accent1" w:fill="5b9bd5" w:themeFill="accent1"/>
        <w:tcBorders/>
      </w:tcPr>
    </w:tblStylePr>
    <w:tblStylePr w:type="lastRow">
      <w:rPr>
        <w:rFonts w:ascii="Arial" w:hAnsi="Arial"/>
        <w:b/>
        <w:color w:val="ffffff"/>
        <w:sz w:val="22"/>
      </w:rPr>
      <w:pPr>
        <w:pBdr/>
        <w:spacing/>
        <w:ind/>
      </w:pPr>
      <w:tblPr>
        <w:tblBorders/>
      </w:tblPr>
      <w:tcPr>
        <w:shd w:val="clear" w:color="5b9bd5" w:themeColor="accent1" w:fill="5b9bd5" w:themeFill="accent1"/>
        <w:tcBorders>
          <w:top w:val="single" w:color="ffffff"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65">
    <w:name w:val="Grid Table 5 Dark Accent 2"/>
    <w:basedOn w:val="903"/>
    <w:uiPriority w:val="99"/>
    <w:pPr>
      <w:pBdr/>
      <w:spacing w:after="0" w:line="240" w:lineRule="auto"/>
      <w:ind/>
    </w:pPr>
    <w:tblPr>
      <w:tblStyleRowBandSize w:val="1"/>
      <w:tblStyleColBandSize w:val="1"/>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shd w:val="clear" w:color="fbe5d6" w:themeColor="accent2" w:themeTint="32" w:fill="fbe5d6" w:themeFill="accent2" w:themeFillTint="32"/>
    </w:tblPr>
    <w:tcPr>
      <w:tcBorders/>
    </w:tcPr>
    <w:tblStylePr w:type="band1Horz">
      <w:pPr>
        <w:pBdr/>
        <w:spacing/>
        <w:ind/>
      </w:pPr>
      <w:tblPr>
        <w:tblBorders/>
      </w:tblPr>
      <w:tcPr>
        <w:shd w:val="clear" w:color="f6c3a0" w:themeColor="accent2" w:themeTint="75" w:fill="f6c3a0" w:themeFill="accent2" w:themeFillTint="75"/>
        <w:tcBorders/>
      </w:tcPr>
    </w:tblStylePr>
    <w:tblStylePr w:type="band1Vert">
      <w:pPr>
        <w:pBdr/>
        <w:spacing/>
        <w:ind/>
      </w:pPr>
      <w:tblPr>
        <w:tblBorders/>
      </w:tblPr>
      <w:tcPr>
        <w:shd w:val="clear" w:color="f6c3a0" w:themeColor="accent2" w:themeTint="75" w:fill="f6c3a0" w:themeFill="accent2"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ed7d31" w:themeColor="accent2" w:fill="ed7d31" w:themeFill="accent2"/>
        <w:tcBorders/>
      </w:tcPr>
    </w:tblStylePr>
    <w:tblStylePr w:type="firstRow">
      <w:rPr>
        <w:rFonts w:ascii="Arial" w:hAnsi="Arial"/>
        <w:b/>
        <w:color w:val="ffffff"/>
        <w:sz w:val="22"/>
      </w:rPr>
      <w:pPr>
        <w:pBdr/>
        <w:spacing/>
        <w:ind/>
      </w:pPr>
      <w:tblPr>
        <w:tblBorders/>
      </w:tblPr>
      <w:tcPr>
        <w:shd w:val="clear" w:color="ed7d31" w:themeColor="accent2" w:fill="ed7d31" w:themeFill="accent2"/>
        <w:tcBorders/>
      </w:tcPr>
    </w:tblStylePr>
    <w:tblStylePr w:type="lastCol">
      <w:rPr>
        <w:rFonts w:ascii="Arial" w:hAnsi="Arial"/>
        <w:b/>
        <w:color w:val="ffffff"/>
        <w:sz w:val="22"/>
      </w:rPr>
      <w:pPr>
        <w:pBdr/>
        <w:spacing/>
        <w:ind/>
      </w:pPr>
      <w:tblPr>
        <w:tblBorders/>
      </w:tblPr>
      <w:tcPr>
        <w:shd w:val="clear" w:color="ed7d31" w:themeColor="accent2" w:fill="ed7d31" w:themeFill="accent2"/>
        <w:tcBorders/>
      </w:tcPr>
    </w:tblStylePr>
    <w:tblStylePr w:type="lastRow">
      <w:rPr>
        <w:rFonts w:ascii="Arial" w:hAnsi="Arial"/>
        <w:b/>
        <w:color w:val="ffffff"/>
        <w:sz w:val="22"/>
      </w:rPr>
      <w:pPr>
        <w:pBdr/>
        <w:spacing/>
        <w:ind/>
      </w:pPr>
      <w:tblPr>
        <w:tblBorders/>
      </w:tblPr>
      <w:tcPr>
        <w:shd w:val="clear" w:color="ed7d31" w:themeColor="accent2" w:fill="ed7d31" w:themeFill="accent2"/>
        <w:tcBorders>
          <w:top w:val="single" w:color="ffffff"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66">
    <w:name w:val="Grid Table 5 Dark Accent 3"/>
    <w:basedOn w:val="903"/>
    <w:uiPriority w:val="99"/>
    <w:pPr>
      <w:pBdr/>
      <w:spacing w:after="0" w:line="240" w:lineRule="auto"/>
      <w:ind/>
    </w:pPr>
    <w:tblPr>
      <w:tblStyleRowBandSize w:val="1"/>
      <w:tblStyleColBandSize w:val="1"/>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shd w:val="clear" w:color="ececec" w:themeColor="accent3" w:themeTint="34" w:fill="ececec" w:themeFill="accent3" w:themeFillTint="34"/>
    </w:tblPr>
    <w:tcPr>
      <w:tcBorders/>
    </w:tcPr>
    <w:tblStylePr w:type="band1Horz">
      <w:pPr>
        <w:pBdr/>
        <w:spacing/>
        <w:ind/>
      </w:pPr>
      <w:tblPr>
        <w:tblBorders/>
      </w:tblPr>
      <w:tcPr>
        <w:shd w:val="clear" w:color="d5d5d5" w:themeColor="accent3" w:themeTint="75" w:fill="d5d5d5" w:themeFill="accent3" w:themeFillTint="75"/>
        <w:tcBorders/>
      </w:tcPr>
    </w:tblStylePr>
    <w:tblStylePr w:type="band1Vert">
      <w:pPr>
        <w:pBdr/>
        <w:spacing/>
        <w:ind/>
      </w:pPr>
      <w:tblPr>
        <w:tblBorders/>
      </w:tblPr>
      <w:tcPr>
        <w:shd w:val="clear" w:color="d5d5d5" w:themeColor="accent3" w:themeTint="75" w:fill="d5d5d5" w:themeFill="accent3"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a5a5a5" w:themeColor="accent3" w:fill="a5a5a5" w:themeFill="accent3"/>
        <w:tcBorders/>
      </w:tcPr>
    </w:tblStylePr>
    <w:tblStylePr w:type="firstRow">
      <w:rPr>
        <w:rFonts w:ascii="Arial" w:hAnsi="Arial"/>
        <w:b/>
        <w:color w:val="ffffff"/>
        <w:sz w:val="22"/>
      </w:rPr>
      <w:pPr>
        <w:pBdr/>
        <w:spacing/>
        <w:ind/>
      </w:pPr>
      <w:tblPr>
        <w:tblBorders/>
      </w:tblPr>
      <w:tcPr>
        <w:shd w:val="clear" w:color="a5a5a5" w:themeColor="accent3" w:fill="a5a5a5" w:themeFill="accent3"/>
        <w:tcBorders/>
      </w:tcPr>
    </w:tblStylePr>
    <w:tblStylePr w:type="lastCol">
      <w:rPr>
        <w:rFonts w:ascii="Arial" w:hAnsi="Arial"/>
        <w:b/>
        <w:color w:val="ffffff"/>
        <w:sz w:val="22"/>
      </w:rPr>
      <w:pPr>
        <w:pBdr/>
        <w:spacing/>
        <w:ind/>
      </w:pPr>
      <w:tblPr>
        <w:tblBorders/>
      </w:tblPr>
      <w:tcPr>
        <w:shd w:val="clear" w:color="a5a5a5" w:themeColor="accent3" w:fill="a5a5a5" w:themeFill="accent3"/>
        <w:tcBorders/>
      </w:tcPr>
    </w:tblStylePr>
    <w:tblStylePr w:type="lastRow">
      <w:rPr>
        <w:rFonts w:ascii="Arial" w:hAnsi="Arial"/>
        <w:b/>
        <w:color w:val="ffffff"/>
        <w:sz w:val="22"/>
      </w:rPr>
      <w:pPr>
        <w:pBdr/>
        <w:spacing/>
        <w:ind/>
      </w:pPr>
      <w:tblPr>
        <w:tblBorders/>
      </w:tblPr>
      <w:tcPr>
        <w:shd w:val="clear" w:color="a5a5a5" w:themeColor="accent3" w:fill="a5a5a5" w:themeFill="accent3"/>
        <w:tcBorders>
          <w:top w:val="single" w:color="ffffff"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67" w:customStyle="1">
    <w:name w:val="Grid Table 5 Dark- Accent 4"/>
    <w:basedOn w:val="903"/>
    <w:uiPriority w:val="99"/>
    <w:pPr>
      <w:pBdr/>
      <w:spacing w:after="0" w:line="240" w:lineRule="auto"/>
      <w:ind/>
    </w:pPr>
    <w:tblPr>
      <w:tblStyleRowBandSize w:val="1"/>
      <w:tblStyleColBandSize w:val="1"/>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shd w:val="clear" w:color="fff2cb" w:themeColor="accent4" w:themeTint="34" w:fill="fff2cb" w:themeFill="accent4" w:themeFillTint="34"/>
    </w:tblPr>
    <w:tcPr>
      <w:tcBorders/>
    </w:tcPr>
    <w:tblStylePr w:type="band1Horz">
      <w:pPr>
        <w:pBdr/>
        <w:spacing/>
        <w:ind/>
      </w:pPr>
      <w:tblPr>
        <w:tblBorders/>
      </w:tblPr>
      <w:tcPr>
        <w:shd w:val="clear" w:color="ffe28a" w:themeColor="accent4" w:themeTint="75" w:fill="ffe28a" w:themeFill="accent4" w:themeFillTint="75"/>
        <w:tcBorders/>
      </w:tcPr>
    </w:tblStylePr>
    <w:tblStylePr w:type="band1Vert">
      <w:pPr>
        <w:pBdr/>
        <w:spacing/>
        <w:ind/>
      </w:pPr>
      <w:tblPr>
        <w:tblBorders/>
      </w:tblPr>
      <w:tcPr>
        <w:shd w:val="clear" w:color="ffe28a" w:themeColor="accent4" w:themeTint="75" w:fill="ffe28a" w:themeFill="accent4"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c000" w:themeColor="accent4" w:fill="ffc000" w:themeFill="accent4"/>
        <w:tcBorders/>
      </w:tcPr>
    </w:tblStylePr>
    <w:tblStylePr w:type="firstRow">
      <w:rPr>
        <w:rFonts w:ascii="Arial" w:hAnsi="Arial"/>
        <w:b/>
        <w:color w:val="ffffff"/>
        <w:sz w:val="22"/>
      </w:rPr>
      <w:pPr>
        <w:pBdr/>
        <w:spacing/>
        <w:ind/>
      </w:pPr>
      <w:tblPr>
        <w:tblBorders/>
      </w:tblPr>
      <w:tcPr>
        <w:shd w:val="clear" w:color="ffc000" w:themeColor="accent4" w:fill="ffc000" w:themeFill="accent4"/>
        <w:tcBorders/>
      </w:tcPr>
    </w:tblStylePr>
    <w:tblStylePr w:type="lastCol">
      <w:rPr>
        <w:rFonts w:ascii="Arial" w:hAnsi="Arial"/>
        <w:b/>
        <w:color w:val="ffffff"/>
        <w:sz w:val="22"/>
      </w:rPr>
      <w:pPr>
        <w:pBdr/>
        <w:spacing/>
        <w:ind/>
      </w:pPr>
      <w:tblPr>
        <w:tblBorders/>
      </w:tblPr>
      <w:tcPr>
        <w:shd w:val="clear" w:color="ffc000" w:themeColor="accent4" w:fill="ffc000" w:themeFill="accent4"/>
        <w:tcBorders/>
      </w:tcPr>
    </w:tblStylePr>
    <w:tblStylePr w:type="lastRow">
      <w:rPr>
        <w:rFonts w:ascii="Arial" w:hAnsi="Arial"/>
        <w:b/>
        <w:color w:val="ffffff"/>
        <w:sz w:val="22"/>
      </w:rPr>
      <w:pPr>
        <w:pBdr/>
        <w:spacing/>
        <w:ind/>
      </w:pPr>
      <w:tblPr>
        <w:tblBorders/>
      </w:tblPr>
      <w:tcPr>
        <w:shd w:val="clear" w:color="ffc000" w:themeColor="accent4" w:fill="ffc000" w:themeFill="accent4"/>
        <w:tcBorders>
          <w:top w:val="single" w:color="ffffff"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68">
    <w:name w:val="Grid Table 5 Dark Accent 5"/>
    <w:basedOn w:val="903"/>
    <w:uiPriority w:val="99"/>
    <w:pPr>
      <w:pBdr/>
      <w:spacing w:after="0" w:line="240" w:lineRule="auto"/>
      <w:ind/>
    </w:pPr>
    <w:tblPr>
      <w:tblStyleRowBandSize w:val="1"/>
      <w:tblStyleColBandSize w:val="1"/>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shd w:val="clear" w:color="d8e2f3" w:themeColor="accent5" w:themeTint="34" w:fill="d8e2f3" w:themeFill="accent5" w:themeFillTint="34"/>
    </w:tblPr>
    <w:tcPr>
      <w:tcBorders/>
    </w:tcPr>
    <w:tblStylePr w:type="band1Horz">
      <w:pPr>
        <w:pBdr/>
        <w:spacing/>
        <w:ind/>
      </w:pPr>
      <w:tblPr>
        <w:tblBorders/>
      </w:tblPr>
      <w:tcPr>
        <w:shd w:val="clear" w:color="a9bee4" w:themeColor="accent5" w:themeTint="75" w:fill="a9bee4" w:themeFill="accent5" w:themeFillTint="75"/>
        <w:tcBorders/>
      </w:tcPr>
    </w:tblStylePr>
    <w:tblStylePr w:type="band1Vert">
      <w:pPr>
        <w:pBdr/>
        <w:spacing/>
        <w:ind/>
      </w:pPr>
      <w:tblPr>
        <w:tblBorders/>
      </w:tblPr>
      <w:tcPr>
        <w:shd w:val="clear" w:color="a9bee4" w:themeColor="accent5" w:themeTint="75" w:fill="a9bee4" w:themeFill="accent5"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4472c4" w:themeColor="accent5" w:fill="4472c4" w:themeFill="accent5"/>
        <w:tcBorders/>
      </w:tcPr>
    </w:tblStylePr>
    <w:tblStylePr w:type="firstRow">
      <w:rPr>
        <w:rFonts w:ascii="Arial" w:hAnsi="Arial"/>
        <w:b/>
        <w:color w:val="ffffff"/>
        <w:sz w:val="22"/>
      </w:rPr>
      <w:pPr>
        <w:pBdr/>
        <w:spacing/>
        <w:ind/>
      </w:pPr>
      <w:tblPr>
        <w:tblBorders/>
      </w:tblPr>
      <w:tcPr>
        <w:shd w:val="clear" w:color="4472c4" w:themeColor="accent5" w:fill="4472c4" w:themeFill="accent5"/>
        <w:tcBorders/>
      </w:tcPr>
    </w:tblStylePr>
    <w:tblStylePr w:type="lastCol">
      <w:rPr>
        <w:rFonts w:ascii="Arial" w:hAnsi="Arial"/>
        <w:b/>
        <w:color w:val="ffffff"/>
        <w:sz w:val="22"/>
      </w:rPr>
      <w:pPr>
        <w:pBdr/>
        <w:spacing/>
        <w:ind/>
      </w:pPr>
      <w:tblPr>
        <w:tblBorders/>
      </w:tblPr>
      <w:tcPr>
        <w:shd w:val="clear" w:color="4472c4" w:themeColor="accent5" w:fill="4472c4" w:themeFill="accent5"/>
        <w:tcBorders/>
      </w:tcPr>
    </w:tblStylePr>
    <w:tblStylePr w:type="lastRow">
      <w:rPr>
        <w:rFonts w:ascii="Arial" w:hAnsi="Arial"/>
        <w:b/>
        <w:color w:val="ffffff"/>
        <w:sz w:val="22"/>
      </w:rPr>
      <w:pPr>
        <w:pBdr/>
        <w:spacing/>
        <w:ind/>
      </w:pPr>
      <w:tblPr>
        <w:tblBorders/>
      </w:tblPr>
      <w:tcPr>
        <w:shd w:val="clear" w:color="4472c4" w:themeColor="accent5" w:fill="4472c4" w:themeFill="accent5"/>
        <w:tcBorders>
          <w:top w:val="single" w:color="ffffff"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69">
    <w:name w:val="Grid Table 5 Dark Accent 6"/>
    <w:basedOn w:val="903"/>
    <w:uiPriority w:val="99"/>
    <w:pPr>
      <w:pBdr/>
      <w:spacing w:after="0" w:line="240" w:lineRule="auto"/>
      <w:ind/>
    </w:pPr>
    <w:tblPr>
      <w:tblStyleRowBandSize w:val="1"/>
      <w:tblStyleColBandSize w:val="1"/>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shd w:val="clear" w:color="e1efd8" w:themeColor="accent6" w:themeTint="34" w:fill="e1efd8" w:themeFill="accent6" w:themeFillTint="34"/>
    </w:tblPr>
    <w:tcPr>
      <w:tcBorders/>
    </w:tcPr>
    <w:tblStylePr w:type="band1Horz">
      <w:pPr>
        <w:pBdr/>
        <w:spacing/>
        <w:ind/>
      </w:pPr>
      <w:tblPr>
        <w:tblBorders/>
      </w:tblPr>
      <w:tcPr>
        <w:shd w:val="clear" w:color="bcdba8" w:themeColor="accent6" w:themeTint="75" w:fill="bcdba8" w:themeFill="accent6" w:themeFillTint="75"/>
        <w:tcBorders/>
      </w:tcPr>
    </w:tblStylePr>
    <w:tblStylePr w:type="band1Vert">
      <w:pPr>
        <w:pBdr/>
        <w:spacing/>
        <w:ind/>
      </w:pPr>
      <w:tblPr>
        <w:tblBorders/>
      </w:tblPr>
      <w:tcPr>
        <w:shd w:val="clear" w:color="bcdba8" w:themeColor="accent6" w:themeTint="75" w:fill="bcdba8" w:themeFill="accent6"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70ad47" w:themeColor="accent6" w:fill="70ad47" w:themeFill="accent6"/>
        <w:tcBorders/>
      </w:tcPr>
    </w:tblStylePr>
    <w:tblStylePr w:type="firstRow">
      <w:rPr>
        <w:rFonts w:ascii="Arial" w:hAnsi="Arial"/>
        <w:b/>
        <w:color w:val="ffffff"/>
        <w:sz w:val="22"/>
      </w:rPr>
      <w:pPr>
        <w:pBdr/>
        <w:spacing/>
        <w:ind/>
      </w:pPr>
      <w:tblPr>
        <w:tblBorders/>
      </w:tblPr>
      <w:tcPr>
        <w:shd w:val="clear" w:color="70ad47" w:themeColor="accent6" w:fill="70ad47" w:themeFill="accent6"/>
        <w:tcBorders/>
      </w:tcPr>
    </w:tblStylePr>
    <w:tblStylePr w:type="lastCol">
      <w:rPr>
        <w:rFonts w:ascii="Arial" w:hAnsi="Arial"/>
        <w:b/>
        <w:color w:val="ffffff"/>
        <w:sz w:val="22"/>
      </w:rPr>
      <w:pPr>
        <w:pBdr/>
        <w:spacing/>
        <w:ind/>
      </w:pPr>
      <w:tblPr>
        <w:tblBorders/>
      </w:tblPr>
      <w:tcPr>
        <w:shd w:val="clear" w:color="70ad47" w:themeColor="accent6" w:fill="70ad47" w:themeFill="accent6"/>
        <w:tcBorders/>
      </w:tcPr>
    </w:tblStylePr>
    <w:tblStylePr w:type="lastRow">
      <w:rPr>
        <w:rFonts w:ascii="Arial" w:hAnsi="Arial"/>
        <w:b/>
        <w:color w:val="ffffff"/>
        <w:sz w:val="22"/>
      </w:rPr>
      <w:pPr>
        <w:pBdr/>
        <w:spacing/>
        <w:ind/>
      </w:pPr>
      <w:tblPr>
        <w:tblBorders/>
      </w:tblPr>
      <w:tcPr>
        <w:shd w:val="clear" w:color="70ad47" w:themeColor="accent6" w:fill="70ad47" w:themeFill="accent6"/>
        <w:tcBorders>
          <w:top w:val="single" w:color="ffffff"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70">
    <w:name w:val="Grid Table 6 Colorful"/>
    <w:basedOn w:val="903"/>
    <w:uiPriority w:val="99"/>
    <w:pPr>
      <w:pBdr/>
      <w:spacing w:after="0" w:line="240" w:lineRule="auto"/>
      <w:ind/>
    </w:pPr>
    <w:tblPr>
      <w:tblStyleRowBandSize w:val="1"/>
      <w:tblStyleColBandSize w:val="1"/>
      <w:tblBorders>
        <w:top w:val="single" w:color="7f7f7f" w:themeColor="text1" w:themeTint="80" w:sz="4" w:space="0"/>
        <w:left w:val="single" w:color="7f7f7f" w:themeColor="text1" w:themeTint="80" w:sz="4" w:space="0"/>
        <w:bottom w:val="single" w:color="7f7f7f" w:themeColor="text1" w:themeTint="80" w:sz="4" w:space="0"/>
        <w:right w:val="single" w:color="7f7f7f" w:themeColor="text1" w:themeTint="80" w:sz="4" w:space="0"/>
        <w:insideH w:val="single" w:color="7f7f7f" w:themeColor="text1" w:themeTint="80" w:sz="4" w:space="0"/>
        <w:insideV w:val="single" w:color="7f7f7f" w:themeColor="text1" w:themeTint="80" w:sz="4" w:space="0"/>
      </w:tblBorders>
    </w:tblPr>
    <w:tcPr>
      <w:tcBorders/>
    </w:tcPr>
    <w:tblStylePr w:type="band1Horz">
      <w:rPr>
        <w:rFonts w:ascii="Arial" w:hAnsi="Arial"/>
        <w:color w:val="7f7f7f" w:themeColor="text1" w:themeTint="80" w:themeShade="95"/>
        <w:sz w:val="22"/>
      </w:rPr>
      <w:pPr>
        <w:pBdr/>
        <w:spacing/>
        <w:ind/>
      </w:pPr>
      <w:tblPr>
        <w:tblBorders/>
      </w:tblPr>
      <w:tcPr>
        <w:shd w:val="clear" w:color="cbcbcb" w:themeColor="text1" w:themeTint="34" w:fill="cbcbcb" w:themeFill="text1" w:themeFillTint="34"/>
        <w:tcBorders/>
      </w:tcPr>
    </w:tblStylePr>
    <w:tblStylePr w:type="band1Vert">
      <w:pPr>
        <w:pBdr/>
        <w:spacing/>
        <w:ind/>
      </w:pPr>
      <w:tblPr>
        <w:tblBorders/>
      </w:tblPr>
      <w:tcPr>
        <w:shd w:val="clear" w:color="cbcbcb" w:themeColor="text1" w:themeTint="34" w:fill="cbcbcb" w:themeFill="text1" w:themeFillTint="34"/>
        <w:tcBorders/>
      </w:tcPr>
    </w:tblStylePr>
    <w:tblStylePr w:type="band2Horz">
      <w:rPr>
        <w:rFonts w:ascii="Arial" w:hAnsi="Arial"/>
        <w:color w:val="7f7f7f"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7f7f7f" w:themeColor="text1" w:themeTint="80" w:themeShade="95"/>
      </w:rPr>
      <w:pPr>
        <w:pBdr/>
        <w:spacing/>
        <w:ind/>
      </w:pPr>
      <w:tblPr>
        <w:tblBorders/>
      </w:tblPr>
      <w:tcPr>
        <w:tcBorders/>
      </w:tcPr>
    </w:tblStylePr>
    <w:tblStylePr w:type="firstRow">
      <w:rPr>
        <w:b/>
        <w:color w:val="7f7f7f" w:themeColor="text1" w:themeTint="80" w:themeShade="95"/>
      </w:rPr>
      <w:pPr>
        <w:pBdr/>
        <w:spacing/>
        <w:ind/>
      </w:pPr>
      <w:tblPr>
        <w:tblBorders/>
      </w:tblPr>
      <w:tcPr>
        <w:tcBorders>
          <w:bottom w:val="single" w:color="7f7f7f" w:themeColor="text1" w:themeTint="80" w:sz="12" w:space="0"/>
        </w:tcBorders>
      </w:tcPr>
    </w:tblStylePr>
    <w:tblStylePr w:type="lastCol">
      <w:rPr>
        <w:b/>
        <w:color w:val="7f7f7f" w:themeColor="text1" w:themeTint="80" w:themeShade="95"/>
      </w:rPr>
      <w:pPr>
        <w:pBdr/>
        <w:spacing/>
        <w:ind/>
      </w:pPr>
      <w:tblPr>
        <w:tblBorders/>
      </w:tblPr>
      <w:tcPr>
        <w:tcBorders/>
      </w:tcPr>
    </w:tblStylePr>
    <w:tblStylePr w:type="lastRow">
      <w:rPr>
        <w:b/>
        <w:color w:val="7f7f7f" w:themeColor="text1" w:themeTint="80"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71">
    <w:name w:val="Grid Table 6 Colorful Accent 1"/>
    <w:basedOn w:val="903"/>
    <w:uiPriority w:val="99"/>
    <w:pPr>
      <w:pBdr/>
      <w:spacing w:after="0" w:line="240" w:lineRule="auto"/>
      <w:ind/>
    </w:pPr>
    <w:tblPr>
      <w:tblStyleRowBandSize w:val="1"/>
      <w:tblStyleColBandSize w:val="1"/>
      <w:tblBorders>
        <w:top w:val="single" w:color="acccea" w:themeColor="accent1" w:themeTint="80" w:sz="4" w:space="0"/>
        <w:left w:val="single" w:color="acccea" w:themeColor="accent1" w:themeTint="80" w:sz="4" w:space="0"/>
        <w:bottom w:val="single" w:color="acccea" w:themeColor="accent1" w:themeTint="80" w:sz="4" w:space="0"/>
        <w:right w:val="single" w:color="acccea" w:themeColor="accent1" w:themeTint="80" w:sz="4" w:space="0"/>
        <w:insideH w:val="single" w:color="acccea" w:themeColor="accent1" w:themeTint="80" w:sz="4" w:space="0"/>
        <w:insideV w:val="single" w:color="acccea" w:themeColor="accent1" w:themeTint="80" w:sz="4" w:space="0"/>
      </w:tblBorders>
    </w:tblPr>
    <w:tcPr>
      <w:tcBorders/>
    </w:tcPr>
    <w:tblStylePr w:type="band1Horz">
      <w:rPr>
        <w:rFonts w:ascii="Arial" w:hAnsi="Arial"/>
        <w:color w:val="acccea" w:themeColor="accent1" w:themeTint="80" w:themeShade="95"/>
        <w:sz w:val="22"/>
      </w:rPr>
      <w:pPr>
        <w:pBdr/>
        <w:spacing/>
        <w:ind/>
      </w:pPr>
      <w:tblPr>
        <w:tblBorders/>
      </w:tblPr>
      <w:tcPr>
        <w:shd w:val="clear" w:color="ddeaf6" w:themeColor="accent1" w:themeTint="34" w:fill="ddeaf6" w:themeFill="accent1" w:themeFillTint="34"/>
        <w:tcBorders/>
      </w:tcPr>
    </w:tblStylePr>
    <w:tblStylePr w:type="band1Vert">
      <w:pPr>
        <w:pBdr/>
        <w:spacing/>
        <w:ind/>
      </w:pPr>
      <w:tblPr>
        <w:tblBorders/>
      </w:tblPr>
      <w:tcPr>
        <w:shd w:val="clear" w:color="ddeaf6" w:themeColor="accent1" w:themeTint="34" w:fill="ddeaf6" w:themeFill="accent1" w:themeFillTint="34"/>
        <w:tcBorders/>
      </w:tcPr>
    </w:tblStylePr>
    <w:tblStylePr w:type="band2Horz">
      <w:rPr>
        <w:rFonts w:ascii="Arial" w:hAnsi="Arial"/>
        <w:color w:val="acccea" w:themeColor="accen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acccea" w:themeColor="accent1" w:themeTint="80" w:themeShade="95"/>
      </w:rPr>
      <w:pPr>
        <w:pBdr/>
        <w:spacing/>
        <w:ind/>
      </w:pPr>
      <w:tblPr>
        <w:tblBorders/>
      </w:tblPr>
      <w:tcPr>
        <w:tcBorders/>
      </w:tcPr>
    </w:tblStylePr>
    <w:tblStylePr w:type="firstRow">
      <w:rPr>
        <w:b/>
        <w:color w:val="acccea" w:themeColor="accent1" w:themeTint="80" w:themeShade="95"/>
      </w:rPr>
      <w:pPr>
        <w:pBdr/>
        <w:spacing/>
        <w:ind/>
      </w:pPr>
      <w:tblPr>
        <w:tblBorders/>
      </w:tblPr>
      <w:tcPr>
        <w:tcBorders>
          <w:bottom w:val="single" w:color="acccea" w:themeColor="accent1" w:themeTint="80" w:sz="12" w:space="0"/>
        </w:tcBorders>
      </w:tcPr>
    </w:tblStylePr>
    <w:tblStylePr w:type="lastCol">
      <w:rPr>
        <w:b/>
        <w:color w:val="acccea" w:themeColor="accent1" w:themeTint="80" w:themeShade="95"/>
      </w:rPr>
      <w:pPr>
        <w:pBdr/>
        <w:spacing/>
        <w:ind/>
      </w:pPr>
      <w:tblPr>
        <w:tblBorders/>
      </w:tblPr>
      <w:tcPr>
        <w:tcBorders/>
      </w:tcPr>
    </w:tblStylePr>
    <w:tblStylePr w:type="lastRow">
      <w:rPr>
        <w:b/>
        <w:color w:val="acccea" w:themeColor="accent1" w:themeTint="80"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72">
    <w:name w:val="Grid Table 6 Colorful Accent 2"/>
    <w:basedOn w:val="903"/>
    <w:uiPriority w:val="99"/>
    <w:pPr>
      <w:pBdr/>
      <w:spacing w:after="0" w:line="240" w:lineRule="auto"/>
      <w:ind/>
    </w:pPr>
    <w:tblPr>
      <w:tblStyleRowBandSize w:val="1"/>
      <w:tblStyleColBandSize w:val="1"/>
      <w:tblBorders>
        <w:top w:val="single" w:color="f4b184" w:themeColor="accent2" w:themeTint="97" w:sz="4" w:space="0"/>
        <w:left w:val="single" w:color="f4b184" w:themeColor="accent2" w:themeTint="97" w:sz="4" w:space="0"/>
        <w:bottom w:val="single" w:color="f4b184" w:themeColor="accent2" w:themeTint="97" w:sz="4" w:space="0"/>
        <w:right w:val="single" w:color="f4b184" w:themeColor="accent2" w:themeTint="97" w:sz="4" w:space="0"/>
        <w:insideH w:val="single" w:color="f4b184" w:themeColor="accent2" w:themeTint="97" w:sz="4" w:space="0"/>
        <w:insideV w:val="single" w:color="f4b184" w:themeColor="accent2" w:themeTint="97" w:sz="4" w:space="0"/>
      </w:tblBorders>
    </w:tblPr>
    <w:tcPr>
      <w:tcBorders/>
    </w:tcPr>
    <w:tblStylePr w:type="band1Horz">
      <w:rPr>
        <w:rFonts w:ascii="Arial" w:hAnsi="Arial"/>
        <w:color w:val="f4b184" w:themeColor="accent2" w:themeTint="97" w:themeShade="95"/>
        <w:sz w:val="22"/>
      </w:rPr>
      <w:pPr>
        <w:pBdr/>
        <w:spacing/>
        <w:ind/>
      </w:pPr>
      <w:tblPr>
        <w:tblBorders/>
      </w:tblPr>
      <w:tcPr>
        <w:shd w:val="clear" w:color="fbe5d6" w:themeColor="accent2" w:themeTint="32" w:fill="fbe5d6" w:themeFill="accent2" w:themeFillTint="32"/>
        <w:tcBorders/>
      </w:tcPr>
    </w:tblStylePr>
    <w:tblStylePr w:type="band1Vert">
      <w:pPr>
        <w:pBdr/>
        <w:spacing/>
        <w:ind/>
      </w:pPr>
      <w:tblPr>
        <w:tblBorders/>
      </w:tblPr>
      <w:tcPr>
        <w:shd w:val="clear" w:color="fbe5d6" w:themeColor="accent2" w:themeTint="32" w:fill="fbe5d6" w:themeFill="accent2" w:themeFillTint="32"/>
        <w:tcBorders/>
      </w:tcPr>
    </w:tblStylePr>
    <w:tblStylePr w:type="band2Horz">
      <w:rPr>
        <w:rFonts w:ascii="Arial" w:hAnsi="Arial"/>
        <w:color w:val="f4b184"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f4b184" w:themeColor="accent2" w:themeTint="97" w:themeShade="95"/>
      </w:rPr>
      <w:pPr>
        <w:pBdr/>
        <w:spacing/>
        <w:ind/>
      </w:pPr>
      <w:tblPr>
        <w:tblBorders/>
      </w:tblPr>
      <w:tcPr>
        <w:tcBorders/>
      </w:tcPr>
    </w:tblStylePr>
    <w:tblStylePr w:type="firstRow">
      <w:rPr>
        <w:b/>
        <w:color w:val="f4b184" w:themeColor="accent2" w:themeTint="97" w:themeShade="95"/>
      </w:rPr>
      <w:pPr>
        <w:pBdr/>
        <w:spacing/>
        <w:ind/>
      </w:pPr>
      <w:tblPr>
        <w:tblBorders/>
      </w:tblPr>
      <w:tcPr>
        <w:tcBorders>
          <w:bottom w:val="single" w:color="f4b184" w:themeColor="accent2" w:themeTint="97" w:sz="12" w:space="0"/>
        </w:tcBorders>
      </w:tcPr>
    </w:tblStylePr>
    <w:tblStylePr w:type="lastCol">
      <w:rPr>
        <w:b/>
        <w:color w:val="f4b184" w:themeColor="accent2" w:themeTint="97" w:themeShade="95"/>
      </w:rPr>
      <w:pPr>
        <w:pBdr/>
        <w:spacing/>
        <w:ind/>
      </w:pPr>
      <w:tblPr>
        <w:tblBorders/>
      </w:tblPr>
      <w:tcPr>
        <w:tcBorders/>
      </w:tcPr>
    </w:tblStylePr>
    <w:tblStylePr w:type="lastRow">
      <w:rPr>
        <w:b/>
        <w:color w:val="f4b184" w:themeColor="accent2" w:themeTint="97"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73">
    <w:name w:val="Grid Table 6 Colorful Accent 3"/>
    <w:basedOn w:val="903"/>
    <w:uiPriority w:val="99"/>
    <w:pPr>
      <w:pBdr/>
      <w:spacing w:after="0" w:line="240" w:lineRule="auto"/>
      <w:ind/>
    </w:pPr>
    <w:tblPr>
      <w:tblStyleRowBandSize w:val="1"/>
      <w:tblStyleColBandSize w:val="1"/>
      <w:tblBorders>
        <w:top w:val="single" w:color="a5a5a5" w:themeColor="accent3" w:themeTint="FE" w:sz="4" w:space="0"/>
        <w:left w:val="single" w:color="a5a5a5" w:themeColor="accent3" w:themeTint="FE" w:sz="4" w:space="0"/>
        <w:bottom w:val="single" w:color="a5a5a5" w:themeColor="accent3" w:themeTint="FE" w:sz="4" w:space="0"/>
        <w:right w:val="single" w:color="a5a5a5" w:themeColor="accent3" w:themeTint="FE" w:sz="4" w:space="0"/>
        <w:insideH w:val="single" w:color="a5a5a5" w:themeColor="accent3" w:themeTint="FE" w:sz="4" w:space="0"/>
        <w:insideV w:val="single" w:color="a5a5a5" w:themeColor="accent3" w:themeTint="FE" w:sz="4" w:space="0"/>
      </w:tblBorders>
    </w:tblPr>
    <w:tcPr>
      <w:tcBorders/>
    </w:tcPr>
    <w:tblStylePr w:type="band1Horz">
      <w:rPr>
        <w:rFonts w:ascii="Arial" w:hAnsi="Arial"/>
        <w:color w:val="a5a5a5" w:themeColor="accent3" w:themeTint="FE" w:themeShade="95"/>
        <w:sz w:val="22"/>
      </w:rPr>
      <w:pPr>
        <w:pBdr/>
        <w:spacing/>
        <w:ind/>
      </w:pPr>
      <w:tblPr>
        <w:tblBorders/>
      </w:tblPr>
      <w:tcPr>
        <w:shd w:val="clear" w:color="ececec" w:themeColor="accent3" w:themeTint="34" w:fill="ececec" w:themeFill="accent3" w:themeFillTint="34"/>
        <w:tcBorders/>
      </w:tcPr>
    </w:tblStylePr>
    <w:tblStylePr w:type="band1Vert">
      <w:pPr>
        <w:pBdr/>
        <w:spacing/>
        <w:ind/>
      </w:pPr>
      <w:tblPr>
        <w:tblBorders/>
      </w:tblPr>
      <w:tcPr>
        <w:shd w:val="clear" w:color="ececec" w:themeColor="accent3" w:themeTint="34" w:fill="ececec" w:themeFill="accent3" w:themeFillTint="34"/>
        <w:tcBorders/>
      </w:tcPr>
    </w:tblStylePr>
    <w:tblStylePr w:type="band2Horz">
      <w:rPr>
        <w:rFonts w:ascii="Arial" w:hAnsi="Arial"/>
        <w:color w:val="a5a5a5" w:themeColor="accent3" w:themeTint="FE"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a5a5a5" w:themeColor="accent3" w:themeTint="FE" w:themeShade="95"/>
      </w:rPr>
      <w:pPr>
        <w:pBdr/>
        <w:spacing/>
        <w:ind/>
      </w:pPr>
      <w:tblPr>
        <w:tblBorders/>
      </w:tblPr>
      <w:tcPr>
        <w:tcBorders/>
      </w:tcPr>
    </w:tblStylePr>
    <w:tblStylePr w:type="firstRow">
      <w:rPr>
        <w:b/>
        <w:color w:val="a5a5a5" w:themeColor="accent3" w:themeTint="FE" w:themeShade="95"/>
      </w:rPr>
      <w:pPr>
        <w:pBdr/>
        <w:spacing/>
        <w:ind/>
      </w:pPr>
      <w:tblPr>
        <w:tblBorders/>
      </w:tblPr>
      <w:tcPr>
        <w:tcBorders>
          <w:bottom w:val="single" w:color="a5a5a5" w:themeColor="accent3" w:themeTint="FE" w:sz="12" w:space="0"/>
        </w:tcBorders>
      </w:tcPr>
    </w:tblStylePr>
    <w:tblStylePr w:type="lastCol">
      <w:rPr>
        <w:b/>
        <w:color w:val="a5a5a5" w:themeColor="accent3" w:themeTint="FE" w:themeShade="95"/>
      </w:rPr>
      <w:pPr>
        <w:pBdr/>
        <w:spacing/>
        <w:ind/>
      </w:pPr>
      <w:tblPr>
        <w:tblBorders/>
      </w:tblPr>
      <w:tcPr>
        <w:tcBorders/>
      </w:tcPr>
    </w:tblStylePr>
    <w:tblStylePr w:type="lastRow">
      <w:rPr>
        <w:b/>
        <w:color w:val="a5a5a5" w:themeColor="accent3" w:themeTint="FE"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74">
    <w:name w:val="Grid Table 6 Colorful Accent 4"/>
    <w:basedOn w:val="903"/>
    <w:uiPriority w:val="99"/>
    <w:pPr>
      <w:pBdr/>
      <w:spacing w:after="0" w:line="240" w:lineRule="auto"/>
      <w:ind/>
    </w:pPr>
    <w:tblPr>
      <w:tblStyleRowBandSize w:val="1"/>
      <w:tblStyleColBandSize w:val="1"/>
      <w:tblBorders>
        <w:top w:val="single" w:color="ffd865" w:themeColor="accent4" w:themeTint="9A" w:sz="4" w:space="0"/>
        <w:left w:val="single" w:color="ffd865" w:themeColor="accent4" w:themeTint="9A" w:sz="4" w:space="0"/>
        <w:bottom w:val="single" w:color="ffd865" w:themeColor="accent4" w:themeTint="9A" w:sz="4" w:space="0"/>
        <w:right w:val="single" w:color="ffd865" w:themeColor="accent4" w:themeTint="9A" w:sz="4" w:space="0"/>
        <w:insideH w:val="single" w:color="ffd865" w:themeColor="accent4" w:themeTint="9A" w:sz="4" w:space="0"/>
        <w:insideV w:val="single" w:color="ffd865" w:themeColor="accent4" w:themeTint="9A" w:sz="4" w:space="0"/>
      </w:tblBorders>
    </w:tblPr>
    <w:tcPr>
      <w:tcBorders/>
    </w:tcPr>
    <w:tblStylePr w:type="band1Horz">
      <w:rPr>
        <w:rFonts w:ascii="Arial" w:hAnsi="Arial"/>
        <w:color w:val="ffd865" w:themeColor="accent4" w:themeTint="9A" w:themeShade="95"/>
        <w:sz w:val="22"/>
      </w:rPr>
      <w:pPr>
        <w:pBdr/>
        <w:spacing/>
        <w:ind/>
      </w:pPr>
      <w:tblPr>
        <w:tblBorders/>
      </w:tblPr>
      <w:tcPr>
        <w:shd w:val="clear" w:color="fff2cb" w:themeColor="accent4" w:themeTint="34" w:fill="fff2cb" w:themeFill="accent4" w:themeFillTint="34"/>
        <w:tcBorders/>
      </w:tcPr>
    </w:tblStylePr>
    <w:tblStylePr w:type="band1Vert">
      <w:pPr>
        <w:pBdr/>
        <w:spacing/>
        <w:ind/>
      </w:pPr>
      <w:tblPr>
        <w:tblBorders/>
      </w:tblPr>
      <w:tcPr>
        <w:shd w:val="clear" w:color="fff2cb" w:themeColor="accent4" w:themeTint="34" w:fill="fff2cb" w:themeFill="accent4" w:themeFillTint="34"/>
        <w:tcBorders/>
      </w:tcPr>
    </w:tblStylePr>
    <w:tblStylePr w:type="band2Horz">
      <w:rPr>
        <w:rFonts w:ascii="Arial" w:hAnsi="Arial"/>
        <w:color w:val="ffd865"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ffd865" w:themeColor="accent4" w:themeTint="9A" w:themeShade="95"/>
      </w:rPr>
      <w:pPr>
        <w:pBdr/>
        <w:spacing/>
        <w:ind/>
      </w:pPr>
      <w:tblPr>
        <w:tblBorders/>
      </w:tblPr>
      <w:tcPr>
        <w:tcBorders/>
      </w:tcPr>
    </w:tblStylePr>
    <w:tblStylePr w:type="firstRow">
      <w:rPr>
        <w:b/>
        <w:color w:val="ffd865" w:themeColor="accent4" w:themeTint="9A" w:themeShade="95"/>
      </w:rPr>
      <w:pPr>
        <w:pBdr/>
        <w:spacing/>
        <w:ind/>
      </w:pPr>
      <w:tblPr>
        <w:tblBorders/>
      </w:tblPr>
      <w:tcPr>
        <w:tcBorders>
          <w:bottom w:val="single" w:color="ffd865" w:themeColor="accent4" w:themeTint="9A" w:sz="12" w:space="0"/>
        </w:tcBorders>
      </w:tcPr>
    </w:tblStylePr>
    <w:tblStylePr w:type="lastCol">
      <w:rPr>
        <w:b/>
        <w:color w:val="ffd865" w:themeColor="accent4" w:themeTint="9A" w:themeShade="95"/>
      </w:rPr>
      <w:pPr>
        <w:pBdr/>
        <w:spacing/>
        <w:ind/>
      </w:pPr>
      <w:tblPr>
        <w:tblBorders/>
      </w:tblPr>
      <w:tcPr>
        <w:tcBorders/>
      </w:tcPr>
    </w:tblStylePr>
    <w:tblStylePr w:type="lastRow">
      <w:rPr>
        <w:b/>
        <w:color w:val="ffd865" w:themeColor="accent4" w:themeTint="9A"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75">
    <w:name w:val="Grid Table 6 Colorful Accent 5"/>
    <w:basedOn w:val="903"/>
    <w:uiPriority w:val="99"/>
    <w:pPr>
      <w:pBdr/>
      <w:spacing w:after="0" w:line="240" w:lineRule="auto"/>
      <w:ind/>
    </w:pPr>
    <w:tblPr>
      <w:tblStyleRowBandSize w:val="1"/>
      <w:tblStyleColBandSize w:val="1"/>
      <w:tblBorders>
        <w:top w:val="single" w:color="4472c4" w:themeColor="accent5" w:sz="4" w:space="0"/>
        <w:left w:val="single" w:color="4472c4" w:themeColor="accent5" w:sz="4" w:space="0"/>
        <w:bottom w:val="single" w:color="4472c4" w:themeColor="accent5" w:sz="4" w:space="0"/>
        <w:right w:val="single" w:color="4472c4" w:themeColor="accent5" w:sz="4" w:space="0"/>
        <w:insideH w:val="single" w:color="4472c4" w:themeColor="accent5" w:sz="4" w:space="0"/>
        <w:insideV w:val="single" w:color="4472c4" w:themeColor="accent5" w:sz="4" w:space="0"/>
      </w:tblBorders>
    </w:tblPr>
    <w:tcPr>
      <w:tcBorders/>
    </w:tcPr>
    <w:tblStylePr w:type="band1Horz">
      <w:rPr>
        <w:rFonts w:ascii="Arial" w:hAnsi="Arial"/>
        <w:color w:val="254175" w:themeColor="accent5" w:themeShade="95"/>
        <w:sz w:val="22"/>
      </w:rPr>
      <w:pPr>
        <w:pBdr/>
        <w:spacing/>
        <w:ind/>
      </w:pPr>
      <w:tblPr>
        <w:tblBorders/>
      </w:tblPr>
      <w:tcPr>
        <w:shd w:val="clear" w:color="d8e2f3" w:themeColor="accent5" w:themeTint="34" w:fill="d8e2f3" w:themeFill="accent5" w:themeFillTint="34"/>
        <w:tcBorders/>
      </w:tcPr>
    </w:tblStylePr>
    <w:tblStylePr w:type="band1Vert">
      <w:pPr>
        <w:pBdr/>
        <w:spacing/>
        <w:ind/>
      </w:pPr>
      <w:tblPr>
        <w:tblBorders/>
      </w:tblPr>
      <w:tcPr>
        <w:shd w:val="clear" w:color="d8e2f3" w:themeColor="accent5" w:themeTint="34" w:fill="d8e2f3" w:themeFill="accent5" w:themeFillTint="34"/>
        <w:tcBorders/>
      </w:tcPr>
    </w:tblStylePr>
    <w:tblStylePr w:type="band2Horz">
      <w:rPr>
        <w:rFonts w:ascii="Arial" w:hAnsi="Arial"/>
        <w:color w:val="254175"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54175" w:themeColor="accent5" w:themeShade="95"/>
      </w:rPr>
      <w:pPr>
        <w:pBdr/>
        <w:spacing/>
        <w:ind/>
      </w:pPr>
      <w:tblPr>
        <w:tblBorders/>
      </w:tblPr>
      <w:tcPr>
        <w:tcBorders/>
      </w:tcPr>
    </w:tblStylePr>
    <w:tblStylePr w:type="firstRow">
      <w:rPr>
        <w:b/>
        <w:color w:val="254175" w:themeColor="accent5" w:themeShade="95"/>
      </w:rPr>
      <w:pPr>
        <w:pBdr/>
        <w:spacing/>
        <w:ind/>
      </w:pPr>
      <w:tblPr>
        <w:tblBorders/>
      </w:tblPr>
      <w:tcPr>
        <w:tcBorders>
          <w:bottom w:val="single" w:color="4472c4" w:themeColor="accent5" w:sz="12" w:space="0"/>
        </w:tcBorders>
      </w:tcPr>
    </w:tblStylePr>
    <w:tblStylePr w:type="lastCol">
      <w:rPr>
        <w:b/>
        <w:color w:val="254175" w:themeColor="accent5" w:themeShade="95"/>
      </w:rPr>
      <w:pPr>
        <w:pBdr/>
        <w:spacing/>
        <w:ind/>
      </w:pPr>
      <w:tblPr>
        <w:tblBorders/>
      </w:tblPr>
      <w:tcPr>
        <w:tcBorders/>
      </w:tcPr>
    </w:tblStylePr>
    <w:tblStylePr w:type="lastRow">
      <w:rPr>
        <w:b/>
        <w:color w:val="254175" w:themeColor="accent5"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76">
    <w:name w:val="Grid Table 6 Colorful Accent 6"/>
    <w:basedOn w:val="903"/>
    <w:uiPriority w:val="99"/>
    <w:pPr>
      <w:pBdr/>
      <w:spacing w:after="0" w:line="240" w:lineRule="auto"/>
      <w:ind/>
    </w:pPr>
    <w:tblPr>
      <w:tblStyleRowBandSize w:val="1"/>
      <w:tblStyleColBandSize w:val="1"/>
      <w:tblBorders>
        <w:top w:val="single" w:color="70ad47" w:themeColor="accent6" w:sz="4" w:space="0"/>
        <w:left w:val="single" w:color="70ad47" w:themeColor="accent6" w:sz="4" w:space="0"/>
        <w:bottom w:val="single" w:color="70ad47" w:themeColor="accent6" w:sz="4" w:space="0"/>
        <w:right w:val="single" w:color="70ad47" w:themeColor="accent6" w:sz="4" w:space="0"/>
        <w:insideH w:val="single" w:color="70ad47" w:themeColor="accent6" w:sz="4" w:space="0"/>
        <w:insideV w:val="single" w:color="70ad47" w:themeColor="accent6" w:sz="4" w:space="0"/>
      </w:tblBorders>
    </w:tblPr>
    <w:tcPr>
      <w:tcBorders/>
    </w:tcPr>
    <w:tblStylePr w:type="band1Horz">
      <w:rPr>
        <w:rFonts w:ascii="Arial" w:hAnsi="Arial"/>
        <w:color w:val="254175" w:themeColor="accent5" w:themeShade="95"/>
        <w:sz w:val="22"/>
      </w:rPr>
      <w:pPr>
        <w:pBdr/>
        <w:spacing/>
        <w:ind/>
      </w:pPr>
      <w:tblPr>
        <w:tblBorders/>
      </w:tblPr>
      <w:tcPr>
        <w:shd w:val="clear" w:color="e1efd8" w:themeColor="accent6" w:themeTint="34" w:fill="e1efd8" w:themeFill="accent6" w:themeFillTint="34"/>
        <w:tcBorders/>
      </w:tcPr>
    </w:tblStylePr>
    <w:tblStylePr w:type="band1Vert">
      <w:pPr>
        <w:pBdr/>
        <w:spacing/>
        <w:ind/>
      </w:pPr>
      <w:tblPr>
        <w:tblBorders/>
      </w:tblPr>
      <w:tcPr>
        <w:shd w:val="clear" w:color="e1efd8" w:themeColor="accent6" w:themeTint="34" w:fill="e1efd8" w:themeFill="accent6" w:themeFillTint="34"/>
        <w:tcBorders/>
      </w:tcPr>
    </w:tblStylePr>
    <w:tblStylePr w:type="band2Horz">
      <w:rPr>
        <w:rFonts w:ascii="Arial" w:hAnsi="Arial"/>
        <w:color w:val="254175"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54175" w:themeColor="accent5" w:themeShade="95"/>
      </w:rPr>
      <w:pPr>
        <w:pBdr/>
        <w:spacing/>
        <w:ind/>
      </w:pPr>
      <w:tblPr>
        <w:tblBorders/>
      </w:tblPr>
      <w:tcPr>
        <w:tcBorders/>
      </w:tcPr>
    </w:tblStylePr>
    <w:tblStylePr w:type="firstRow">
      <w:rPr>
        <w:b/>
        <w:color w:val="254175" w:themeColor="accent5" w:themeShade="95"/>
      </w:rPr>
      <w:pPr>
        <w:pBdr/>
        <w:spacing/>
        <w:ind/>
      </w:pPr>
      <w:tblPr>
        <w:tblBorders/>
      </w:tblPr>
      <w:tcPr>
        <w:tcBorders>
          <w:bottom w:val="single" w:color="70ad47" w:themeColor="accent6" w:sz="12" w:space="0"/>
        </w:tcBorders>
      </w:tcPr>
    </w:tblStylePr>
    <w:tblStylePr w:type="lastCol">
      <w:rPr>
        <w:b/>
        <w:color w:val="254175" w:themeColor="accent5" w:themeShade="95"/>
      </w:rPr>
      <w:pPr>
        <w:pBdr/>
        <w:spacing/>
        <w:ind/>
      </w:pPr>
      <w:tblPr>
        <w:tblBorders/>
      </w:tblPr>
      <w:tcPr>
        <w:tcBorders/>
      </w:tcPr>
    </w:tblStylePr>
    <w:tblStylePr w:type="lastRow">
      <w:rPr>
        <w:b/>
        <w:color w:val="254175" w:themeColor="accent5"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77">
    <w:name w:val="Grid Table 7 Colorful"/>
    <w:basedOn w:val="903"/>
    <w:uiPriority w:val="99"/>
    <w:pPr>
      <w:pBdr/>
      <w:spacing w:after="0" w:line="240" w:lineRule="auto"/>
      <w:ind/>
    </w:pPr>
    <w:tblPr>
      <w:tblStyleRowBandSize w:val="1"/>
      <w:tblStyleColBandSize w:val="1"/>
      <w:tblBorders>
        <w:bottom w:val="single" w:color="7f7f7f" w:themeColor="text1" w:themeTint="80" w:sz="4" w:space="0"/>
        <w:right w:val="single" w:color="7f7f7f" w:themeColor="text1" w:themeTint="80" w:sz="4" w:space="0"/>
        <w:insideH w:val="single" w:color="7f7f7f" w:themeColor="text1" w:themeTint="80" w:sz="4" w:space="0"/>
        <w:insideV w:val="single" w:color="7f7f7f" w:themeColor="text1" w:themeTint="80" w:sz="4" w:space="0"/>
      </w:tblBorders>
    </w:tblPr>
    <w:tcPr>
      <w:tcBorders/>
    </w:tcPr>
    <w:tblStylePr w:type="band1Horz">
      <w:rPr>
        <w:rFonts w:ascii="Arial" w:hAnsi="Arial"/>
        <w:color w:val="7f7f7f" w:themeColor="text1" w:themeTint="80" w:themeShade="95"/>
        <w:sz w:val="22"/>
      </w:rPr>
      <w:pPr>
        <w:pBdr/>
        <w:spacing/>
        <w:ind/>
      </w:pPr>
      <w:tblPr>
        <w:tblBorders/>
      </w:tblPr>
      <w:tcPr>
        <w:shd w:val="clear" w:color="f2f2f2" w:themeColor="text1" w:themeTint="0D" w:fill="f2f2f2" w:themeFill="text1" w:themeFillTint="0D"/>
        <w:tcBorders/>
      </w:tcPr>
    </w:tblStylePr>
    <w:tblStylePr w:type="band1Vert">
      <w:pPr>
        <w:pBdr/>
        <w:spacing/>
        <w:ind/>
      </w:pPr>
      <w:tblPr>
        <w:tblBorders/>
      </w:tblPr>
      <w:tcPr>
        <w:shd w:val="clear" w:color="f2f2f2" w:themeColor="text1" w:themeTint="0D" w:fill="f2f2f2" w:themeFill="text1" w:themeFillTint="0D"/>
        <w:tcBorders/>
      </w:tcPr>
    </w:tblStylePr>
    <w:tblStylePr w:type="band2Horz">
      <w:rPr>
        <w:rFonts w:ascii="Arial" w:hAnsi="Arial"/>
        <w:color w:val="7f7f7f"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7f7f7f" w:themeColor="text1" w:themeTint="80" w:themeShade="95"/>
        <w:sz w:val="22"/>
      </w:rPr>
      <w:pPr>
        <w:pBdr/>
        <w:spacing/>
        <w:ind/>
        <w:jc w:val="right"/>
      </w:pPr>
      <w:tblPr>
        <w:tblBorders/>
      </w:tblPr>
      <w:tcPr>
        <w:shd w:val="clear" w:color="ffffff" w:fill="auto"/>
        <w:tcBorders>
          <w:top w:val="none" w:color="000000" w:sz="4" w:space="0"/>
          <w:left w:val="none" w:color="000000" w:sz="4" w:space="0"/>
          <w:bottom w:val="none" w:color="000000" w:sz="4" w:space="0"/>
          <w:right w:val="single" w:color="7f7f7f" w:themeColor="text1" w:themeTint="80" w:sz="4" w:space="0"/>
        </w:tcBorders>
      </w:tcPr>
    </w:tblStylePr>
    <w:tblStylePr w:type="firstRow">
      <w:rPr>
        <w:rFonts w:ascii="Arial" w:hAnsi="Arial"/>
        <w:b/>
        <w:color w:val="7f7f7f" w:themeColor="text1" w:themeTint="80"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7f7f7f" w:themeColor="text1" w:themeTint="80" w:sz="4" w:space="0"/>
          <w:right w:val="none" w:color="000000" w:sz="4" w:space="0"/>
        </w:tcBorders>
      </w:tcPr>
    </w:tblStylePr>
    <w:tblStylePr w:type="lastCol">
      <w:rPr>
        <w:rFonts w:ascii="Arial" w:hAnsi="Arial"/>
        <w:i/>
        <w:color w:val="7f7f7f" w:themeColor="text1" w:themeTint="80" w:themeShade="95"/>
        <w:sz w:val="22"/>
      </w:rPr>
      <w:pPr>
        <w:pBdr/>
        <w:spacing/>
        <w:ind/>
      </w:pPr>
      <w:tblPr>
        <w:tblBorders/>
      </w:tblPr>
      <w:tcPr>
        <w:shd w:val="clear" w:color="ffffff" w:fill="auto"/>
        <w:tcBorders>
          <w:top w:val="none" w:color="000000" w:sz="4" w:space="0"/>
          <w:left w:val="single" w:color="7f7f7f" w:themeColor="text1" w:themeTint="80" w:sz="4" w:space="0"/>
          <w:bottom w:val="none" w:color="000000" w:sz="4" w:space="0"/>
          <w:right w:val="none" w:color="000000" w:sz="4" w:space="0"/>
        </w:tcBorders>
      </w:tcPr>
    </w:tblStylePr>
    <w:tblStylePr w:type="lastRow">
      <w:rPr>
        <w:rFonts w:ascii="Arial" w:hAnsi="Arial"/>
        <w:b/>
        <w:color w:val="7f7f7f" w:themeColor="text1" w:themeTint="80" w:themeShade="95"/>
        <w:sz w:val="22"/>
      </w:rPr>
      <w:pPr>
        <w:pBdr/>
        <w:spacing/>
        <w:ind/>
      </w:pPr>
      <w:tblPr>
        <w:tblBorders/>
      </w:tblPr>
      <w:tcPr>
        <w:shd w:val="clear" w:color="ffffff" w:themeColor="light1" w:fill="ffffff" w:themeFill="light1"/>
        <w:tcBorders>
          <w:top w:val="single" w:color="7f7f7f" w:themeColor="text1" w:themeTint="8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78">
    <w:name w:val="Grid Table 7 Colorful Accent 1"/>
    <w:basedOn w:val="903"/>
    <w:uiPriority w:val="99"/>
    <w:pPr>
      <w:pBdr/>
      <w:spacing w:after="0" w:line="240" w:lineRule="auto"/>
      <w:ind/>
    </w:pPr>
    <w:tblPr>
      <w:tblStyleRowBandSize w:val="1"/>
      <w:tblStyleColBandSize w:val="1"/>
      <w:tblBorders>
        <w:bottom w:val="single" w:color="acccea" w:themeColor="accent1" w:themeTint="80" w:sz="4" w:space="0"/>
        <w:right w:val="single" w:color="acccea" w:themeColor="accent1" w:themeTint="80" w:sz="4" w:space="0"/>
        <w:insideH w:val="single" w:color="acccea" w:themeColor="accent1" w:themeTint="80" w:sz="4" w:space="0"/>
        <w:insideV w:val="single" w:color="acccea" w:themeColor="accent1" w:themeTint="80" w:sz="4" w:space="0"/>
      </w:tblBorders>
    </w:tblPr>
    <w:tcPr>
      <w:tcBorders/>
    </w:tcPr>
    <w:tblStylePr w:type="band1Horz">
      <w:rPr>
        <w:rFonts w:ascii="Arial" w:hAnsi="Arial"/>
        <w:color w:val="acccea" w:themeColor="accent1" w:themeTint="80" w:themeShade="95"/>
        <w:sz w:val="22"/>
      </w:rPr>
      <w:pPr>
        <w:pBdr/>
        <w:spacing/>
        <w:ind/>
      </w:pPr>
      <w:tblPr>
        <w:tblBorders/>
      </w:tblPr>
      <w:tcPr>
        <w:shd w:val="clear" w:color="ddeaf6" w:themeColor="accent1" w:themeTint="34" w:fill="ddeaf6" w:themeFill="accent1" w:themeFillTint="34"/>
        <w:tcBorders/>
      </w:tcPr>
    </w:tblStylePr>
    <w:tblStylePr w:type="band1Vert">
      <w:pPr>
        <w:pBdr/>
        <w:spacing/>
        <w:ind/>
      </w:pPr>
      <w:tblPr>
        <w:tblBorders/>
      </w:tblPr>
      <w:tcPr>
        <w:shd w:val="clear" w:color="ddeaf6" w:themeColor="accent1" w:themeTint="34" w:fill="ddeaf6" w:themeFill="accent1" w:themeFillTint="34"/>
        <w:tcBorders/>
      </w:tcPr>
    </w:tblStylePr>
    <w:tblStylePr w:type="band2Horz">
      <w:rPr>
        <w:rFonts w:ascii="Arial" w:hAnsi="Arial"/>
        <w:color w:val="acccea" w:themeColor="accen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acccea" w:themeColor="accent1" w:themeTint="80" w:themeShade="95"/>
        <w:sz w:val="22"/>
      </w:rPr>
      <w:pPr>
        <w:pBdr/>
        <w:spacing/>
        <w:ind/>
        <w:jc w:val="right"/>
      </w:pPr>
      <w:tblPr>
        <w:tblBorders/>
      </w:tblPr>
      <w:tcPr>
        <w:shd w:val="clear" w:color="ffffff" w:fill="auto"/>
        <w:tcBorders>
          <w:top w:val="none" w:color="000000" w:sz="4" w:space="0"/>
          <w:left w:val="none" w:color="000000" w:sz="4" w:space="0"/>
          <w:bottom w:val="none" w:color="000000" w:sz="4" w:space="0"/>
          <w:right w:val="single" w:color="acccea" w:themeColor="accent1" w:themeTint="80" w:sz="4" w:space="0"/>
        </w:tcBorders>
      </w:tcPr>
    </w:tblStylePr>
    <w:tblStylePr w:type="firstRow">
      <w:rPr>
        <w:rFonts w:ascii="Arial" w:hAnsi="Arial"/>
        <w:b/>
        <w:color w:val="acccea" w:themeColor="accent1" w:themeTint="80"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acccea" w:themeColor="accent1" w:themeTint="80" w:sz="4" w:space="0"/>
          <w:right w:val="none" w:color="000000" w:sz="4" w:space="0"/>
        </w:tcBorders>
      </w:tcPr>
    </w:tblStylePr>
    <w:tblStylePr w:type="lastCol">
      <w:rPr>
        <w:rFonts w:ascii="Arial" w:hAnsi="Arial"/>
        <w:i/>
        <w:color w:val="acccea" w:themeColor="accent1" w:themeTint="80" w:themeShade="95"/>
        <w:sz w:val="22"/>
      </w:rPr>
      <w:pPr>
        <w:pBdr/>
        <w:spacing/>
        <w:ind/>
      </w:pPr>
      <w:tblPr>
        <w:tblBorders/>
      </w:tblPr>
      <w:tcPr>
        <w:shd w:val="clear" w:color="ffffff" w:fill="auto"/>
        <w:tcBorders>
          <w:top w:val="none" w:color="000000" w:sz="4" w:space="0"/>
          <w:left w:val="single" w:color="acccea" w:themeColor="accent1" w:themeTint="80" w:sz="4" w:space="0"/>
          <w:bottom w:val="none" w:color="000000" w:sz="4" w:space="0"/>
          <w:right w:val="none" w:color="000000" w:sz="4" w:space="0"/>
        </w:tcBorders>
      </w:tcPr>
    </w:tblStylePr>
    <w:tblStylePr w:type="lastRow">
      <w:rPr>
        <w:rFonts w:ascii="Arial" w:hAnsi="Arial"/>
        <w:b/>
        <w:color w:val="acccea" w:themeColor="accent1" w:themeTint="80" w:themeShade="95"/>
        <w:sz w:val="22"/>
      </w:rPr>
      <w:pPr>
        <w:pBdr/>
        <w:spacing/>
        <w:ind/>
      </w:pPr>
      <w:tblPr>
        <w:tblBorders/>
      </w:tblPr>
      <w:tcPr>
        <w:shd w:val="clear" w:color="ffffff" w:themeColor="light1" w:fill="ffffff" w:themeFill="light1"/>
        <w:tcBorders>
          <w:top w:val="single" w:color="acccea" w:themeColor="accent1" w:themeTint="8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79">
    <w:name w:val="Grid Table 7 Colorful Accent 2"/>
    <w:basedOn w:val="903"/>
    <w:uiPriority w:val="99"/>
    <w:pPr>
      <w:pBdr/>
      <w:spacing w:after="0" w:line="240" w:lineRule="auto"/>
      <w:ind/>
    </w:pPr>
    <w:tblPr>
      <w:tblStyleRowBandSize w:val="1"/>
      <w:tblStyleColBandSize w:val="1"/>
      <w:tblBorders>
        <w:bottom w:val="single" w:color="f4b184" w:themeColor="accent2" w:themeTint="97" w:sz="4" w:space="0"/>
        <w:right w:val="single" w:color="f4b184" w:themeColor="accent2" w:themeTint="97" w:sz="4" w:space="0"/>
        <w:insideH w:val="single" w:color="f4b184" w:themeColor="accent2" w:themeTint="97" w:sz="4" w:space="0"/>
        <w:insideV w:val="single" w:color="f4b184" w:themeColor="accent2" w:themeTint="97" w:sz="4" w:space="0"/>
      </w:tblBorders>
    </w:tblPr>
    <w:tcPr>
      <w:tcBorders/>
    </w:tcPr>
    <w:tblStylePr w:type="band1Horz">
      <w:rPr>
        <w:rFonts w:ascii="Arial" w:hAnsi="Arial"/>
        <w:color w:val="f4b184" w:themeColor="accent2" w:themeTint="97" w:themeShade="95"/>
        <w:sz w:val="22"/>
      </w:rPr>
      <w:pPr>
        <w:pBdr/>
        <w:spacing/>
        <w:ind/>
      </w:pPr>
      <w:tblPr>
        <w:tblBorders/>
      </w:tblPr>
      <w:tcPr>
        <w:shd w:val="clear" w:color="fbe5d6" w:themeColor="accent2" w:themeTint="32" w:fill="fbe5d6" w:themeFill="accent2" w:themeFillTint="32"/>
        <w:tcBorders/>
      </w:tcPr>
    </w:tblStylePr>
    <w:tblStylePr w:type="band1Vert">
      <w:pPr>
        <w:pBdr/>
        <w:spacing/>
        <w:ind/>
      </w:pPr>
      <w:tblPr>
        <w:tblBorders/>
      </w:tblPr>
      <w:tcPr>
        <w:shd w:val="clear" w:color="fbe5d6" w:themeColor="accent2" w:themeTint="32" w:fill="fbe5d6" w:themeFill="accent2" w:themeFillTint="32"/>
        <w:tcBorders/>
      </w:tcPr>
    </w:tblStylePr>
    <w:tblStylePr w:type="band2Horz">
      <w:rPr>
        <w:rFonts w:ascii="Arial" w:hAnsi="Arial"/>
        <w:color w:val="f4b184"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f4b184" w:themeColor="accent2" w:themeTint="97" w:themeShade="95"/>
        <w:sz w:val="22"/>
      </w:rPr>
      <w:pPr>
        <w:pBdr/>
        <w:spacing/>
        <w:ind/>
        <w:jc w:val="right"/>
      </w:pPr>
      <w:tblPr>
        <w:tblBorders/>
      </w:tblPr>
      <w:tcPr>
        <w:shd w:val="clear" w:color="ffffff" w:fill="auto"/>
        <w:tcBorders>
          <w:top w:val="none" w:color="000000" w:sz="4" w:space="0"/>
          <w:left w:val="none" w:color="000000" w:sz="4" w:space="0"/>
          <w:bottom w:val="none" w:color="000000" w:sz="4" w:space="0"/>
          <w:right w:val="single" w:color="f4b184" w:themeColor="accent2" w:themeTint="97" w:sz="4" w:space="0"/>
        </w:tcBorders>
      </w:tcPr>
    </w:tblStylePr>
    <w:tblStylePr w:type="firstRow">
      <w:rPr>
        <w:rFonts w:ascii="Arial" w:hAnsi="Arial"/>
        <w:b/>
        <w:color w:val="f4b184" w:themeColor="accent2" w:themeTint="97"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f4b184" w:themeColor="accent2" w:themeTint="97" w:sz="4" w:space="0"/>
          <w:right w:val="none" w:color="000000" w:sz="4" w:space="0"/>
        </w:tcBorders>
      </w:tcPr>
    </w:tblStylePr>
    <w:tblStylePr w:type="lastCol">
      <w:rPr>
        <w:rFonts w:ascii="Arial" w:hAnsi="Arial"/>
        <w:i/>
        <w:color w:val="f4b184" w:themeColor="accent2" w:themeTint="97" w:themeShade="95"/>
        <w:sz w:val="22"/>
      </w:rPr>
      <w:pPr>
        <w:pBdr/>
        <w:spacing/>
        <w:ind/>
      </w:pPr>
      <w:tblPr>
        <w:tblBorders/>
      </w:tblPr>
      <w:tcPr>
        <w:shd w:val="clear" w:color="ffffff" w:fill="auto"/>
        <w:tcBorders>
          <w:top w:val="none" w:color="000000" w:sz="4" w:space="0"/>
          <w:left w:val="single" w:color="f4b184" w:themeColor="accent2" w:themeTint="97" w:sz="4" w:space="0"/>
          <w:bottom w:val="none" w:color="000000" w:sz="4" w:space="0"/>
          <w:right w:val="none" w:color="000000" w:sz="4" w:space="0"/>
        </w:tcBorders>
      </w:tcPr>
    </w:tblStylePr>
    <w:tblStylePr w:type="lastRow">
      <w:rPr>
        <w:rFonts w:ascii="Arial" w:hAnsi="Arial"/>
        <w:b/>
        <w:color w:val="f4b184" w:themeColor="accent2" w:themeTint="97" w:themeShade="95"/>
        <w:sz w:val="22"/>
      </w:rPr>
      <w:pPr>
        <w:pBdr/>
        <w:spacing/>
        <w:ind/>
      </w:pPr>
      <w:tblPr>
        <w:tblBorders/>
      </w:tblPr>
      <w:tcPr>
        <w:shd w:val="clear" w:color="ffffff" w:themeColor="light1" w:fill="ffffff" w:themeFill="light1"/>
        <w:tcBorders>
          <w:top w:val="single" w:color="f4b184" w:themeColor="accent2" w:themeTint="97"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80">
    <w:name w:val="Grid Table 7 Colorful Accent 3"/>
    <w:basedOn w:val="903"/>
    <w:uiPriority w:val="99"/>
    <w:pPr>
      <w:pBdr/>
      <w:spacing w:after="0" w:line="240" w:lineRule="auto"/>
      <w:ind/>
    </w:pPr>
    <w:tblPr>
      <w:tblStyleRowBandSize w:val="1"/>
      <w:tblStyleColBandSize w:val="1"/>
      <w:tblBorders>
        <w:bottom w:val="single" w:color="a5a5a5" w:themeColor="accent3" w:themeTint="FE" w:sz="4" w:space="0"/>
        <w:right w:val="single" w:color="a5a5a5" w:themeColor="accent3" w:themeTint="FE" w:sz="4" w:space="0"/>
        <w:insideH w:val="single" w:color="a5a5a5" w:themeColor="accent3" w:themeTint="FE" w:sz="4" w:space="0"/>
        <w:insideV w:val="single" w:color="a5a5a5" w:themeColor="accent3" w:themeTint="FE" w:sz="4" w:space="0"/>
      </w:tblBorders>
    </w:tblPr>
    <w:tcPr>
      <w:tcBorders/>
    </w:tcPr>
    <w:tblStylePr w:type="band1Horz">
      <w:rPr>
        <w:rFonts w:ascii="Arial" w:hAnsi="Arial"/>
        <w:color w:val="a5a5a5" w:themeColor="accent3" w:themeTint="FE" w:themeShade="95"/>
        <w:sz w:val="22"/>
      </w:rPr>
      <w:pPr>
        <w:pBdr/>
        <w:spacing/>
        <w:ind/>
      </w:pPr>
      <w:tblPr>
        <w:tblBorders/>
      </w:tblPr>
      <w:tcPr>
        <w:shd w:val="clear" w:color="ececec" w:themeColor="accent3" w:themeTint="34" w:fill="ececec" w:themeFill="accent3" w:themeFillTint="34"/>
        <w:tcBorders/>
      </w:tcPr>
    </w:tblStylePr>
    <w:tblStylePr w:type="band1Vert">
      <w:pPr>
        <w:pBdr/>
        <w:spacing/>
        <w:ind/>
      </w:pPr>
      <w:tblPr>
        <w:tblBorders/>
      </w:tblPr>
      <w:tcPr>
        <w:shd w:val="clear" w:color="ececec" w:themeColor="accent3" w:themeTint="34" w:fill="ececec" w:themeFill="accent3" w:themeFillTint="34"/>
        <w:tcBorders/>
      </w:tcPr>
    </w:tblStylePr>
    <w:tblStylePr w:type="band2Horz">
      <w:rPr>
        <w:rFonts w:ascii="Arial" w:hAnsi="Arial"/>
        <w:color w:val="a5a5a5" w:themeColor="accent3" w:themeTint="FE"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a5a5a5" w:themeColor="accent3" w:themeTint="FE" w:themeShade="95"/>
        <w:sz w:val="22"/>
      </w:rPr>
      <w:pPr>
        <w:pBdr/>
        <w:spacing/>
        <w:ind/>
        <w:jc w:val="right"/>
      </w:pPr>
      <w:tblPr>
        <w:tblBorders/>
      </w:tblPr>
      <w:tcPr>
        <w:shd w:val="clear" w:color="ffffff" w:fill="auto"/>
        <w:tcBorders>
          <w:top w:val="none" w:color="000000" w:sz="4" w:space="0"/>
          <w:left w:val="none" w:color="000000" w:sz="4" w:space="0"/>
          <w:bottom w:val="none" w:color="000000" w:sz="4" w:space="0"/>
          <w:right w:val="single" w:color="a5a5a5" w:themeColor="accent3" w:themeTint="FE" w:sz="4" w:space="0"/>
        </w:tcBorders>
      </w:tcPr>
    </w:tblStylePr>
    <w:tblStylePr w:type="firstRow">
      <w:rPr>
        <w:rFonts w:ascii="Arial" w:hAnsi="Arial"/>
        <w:b/>
        <w:color w:val="a5a5a5" w:themeColor="accent3" w:themeTint="FE"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a5a5a5" w:themeColor="accent3" w:themeTint="FE" w:sz="4" w:space="0"/>
          <w:right w:val="none" w:color="000000" w:sz="4" w:space="0"/>
        </w:tcBorders>
      </w:tcPr>
    </w:tblStylePr>
    <w:tblStylePr w:type="lastCol">
      <w:rPr>
        <w:rFonts w:ascii="Arial" w:hAnsi="Arial"/>
        <w:i/>
        <w:color w:val="a5a5a5" w:themeColor="accent3" w:themeTint="FE" w:themeShade="95"/>
        <w:sz w:val="22"/>
      </w:rPr>
      <w:pPr>
        <w:pBdr/>
        <w:spacing/>
        <w:ind/>
      </w:pPr>
      <w:tblPr>
        <w:tblBorders/>
      </w:tblPr>
      <w:tcPr>
        <w:shd w:val="clear" w:color="ffffff" w:fill="auto"/>
        <w:tcBorders>
          <w:top w:val="none" w:color="000000" w:sz="4" w:space="0"/>
          <w:left w:val="single" w:color="a5a5a5" w:themeColor="accent3" w:themeTint="FE" w:sz="4" w:space="0"/>
          <w:bottom w:val="none" w:color="000000" w:sz="4" w:space="0"/>
          <w:right w:val="none" w:color="000000" w:sz="4" w:space="0"/>
        </w:tcBorders>
      </w:tcPr>
    </w:tblStylePr>
    <w:tblStylePr w:type="lastRow">
      <w:rPr>
        <w:rFonts w:ascii="Arial" w:hAnsi="Arial"/>
        <w:b/>
        <w:color w:val="a5a5a5" w:themeColor="accent3" w:themeTint="FE" w:themeShade="95"/>
        <w:sz w:val="22"/>
      </w:rPr>
      <w:pPr>
        <w:pBdr/>
        <w:spacing/>
        <w:ind/>
      </w:pPr>
      <w:tblPr>
        <w:tblBorders/>
      </w:tblPr>
      <w:tcPr>
        <w:shd w:val="clear" w:color="ffffff" w:themeColor="light1" w:fill="ffffff" w:themeFill="light1"/>
        <w:tcBorders>
          <w:top w:val="single" w:color="a5a5a5" w:themeColor="accent3" w:themeTint="FE"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81">
    <w:name w:val="Grid Table 7 Colorful Accent 4"/>
    <w:basedOn w:val="903"/>
    <w:uiPriority w:val="99"/>
    <w:pPr>
      <w:pBdr/>
      <w:spacing w:after="0" w:line="240" w:lineRule="auto"/>
      <w:ind/>
    </w:pPr>
    <w:tblPr>
      <w:tblStyleRowBandSize w:val="1"/>
      <w:tblStyleColBandSize w:val="1"/>
      <w:tblBorders>
        <w:bottom w:val="single" w:color="ffd865" w:themeColor="accent4" w:themeTint="9A" w:sz="4" w:space="0"/>
        <w:right w:val="single" w:color="ffd865" w:themeColor="accent4" w:themeTint="9A" w:sz="4" w:space="0"/>
        <w:insideH w:val="single" w:color="ffd865" w:themeColor="accent4" w:themeTint="9A" w:sz="4" w:space="0"/>
        <w:insideV w:val="single" w:color="ffd865" w:themeColor="accent4" w:themeTint="9A" w:sz="4" w:space="0"/>
      </w:tblBorders>
    </w:tblPr>
    <w:tcPr>
      <w:tcBorders/>
    </w:tcPr>
    <w:tblStylePr w:type="band1Horz">
      <w:rPr>
        <w:rFonts w:ascii="Arial" w:hAnsi="Arial"/>
        <w:color w:val="ffd865" w:themeColor="accent4" w:themeTint="9A" w:themeShade="95"/>
        <w:sz w:val="22"/>
      </w:rPr>
      <w:pPr>
        <w:pBdr/>
        <w:spacing/>
        <w:ind/>
      </w:pPr>
      <w:tblPr>
        <w:tblBorders/>
      </w:tblPr>
      <w:tcPr>
        <w:shd w:val="clear" w:color="fff2cb" w:themeColor="accent4" w:themeTint="34" w:fill="fff2cb" w:themeFill="accent4" w:themeFillTint="34"/>
        <w:tcBorders/>
      </w:tcPr>
    </w:tblStylePr>
    <w:tblStylePr w:type="band1Vert">
      <w:pPr>
        <w:pBdr/>
        <w:spacing/>
        <w:ind/>
      </w:pPr>
      <w:tblPr>
        <w:tblBorders/>
      </w:tblPr>
      <w:tcPr>
        <w:shd w:val="clear" w:color="fff2cb" w:themeColor="accent4" w:themeTint="34" w:fill="fff2cb" w:themeFill="accent4" w:themeFillTint="34"/>
        <w:tcBorders/>
      </w:tcPr>
    </w:tblStylePr>
    <w:tblStylePr w:type="band2Horz">
      <w:rPr>
        <w:rFonts w:ascii="Arial" w:hAnsi="Arial"/>
        <w:color w:val="ffd865"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ffd865" w:themeColor="accent4" w:themeTint="9A" w:themeShade="95"/>
        <w:sz w:val="22"/>
      </w:rPr>
      <w:pPr>
        <w:pBdr/>
        <w:spacing/>
        <w:ind/>
        <w:jc w:val="right"/>
      </w:pPr>
      <w:tblPr>
        <w:tblBorders/>
      </w:tblPr>
      <w:tcPr>
        <w:shd w:val="clear" w:color="ffffff" w:fill="auto"/>
        <w:tcBorders>
          <w:top w:val="none" w:color="000000" w:sz="4" w:space="0"/>
          <w:left w:val="none" w:color="000000" w:sz="4" w:space="0"/>
          <w:bottom w:val="none" w:color="000000" w:sz="4" w:space="0"/>
          <w:right w:val="single" w:color="ffd865" w:themeColor="accent4" w:themeTint="9A" w:sz="4" w:space="0"/>
        </w:tcBorders>
      </w:tcPr>
    </w:tblStylePr>
    <w:tblStylePr w:type="firstRow">
      <w:rPr>
        <w:rFonts w:ascii="Arial" w:hAnsi="Arial"/>
        <w:b/>
        <w:color w:val="ffd865" w:themeColor="accent4" w:themeTint="9A"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ffd865" w:themeColor="accent4" w:themeTint="9A" w:sz="4" w:space="0"/>
          <w:right w:val="none" w:color="000000" w:sz="4" w:space="0"/>
        </w:tcBorders>
      </w:tcPr>
    </w:tblStylePr>
    <w:tblStylePr w:type="lastCol">
      <w:rPr>
        <w:rFonts w:ascii="Arial" w:hAnsi="Arial"/>
        <w:i/>
        <w:color w:val="ffd865" w:themeColor="accent4" w:themeTint="9A" w:themeShade="95"/>
        <w:sz w:val="22"/>
      </w:rPr>
      <w:pPr>
        <w:pBdr/>
        <w:spacing/>
        <w:ind/>
      </w:pPr>
      <w:tblPr>
        <w:tblBorders/>
      </w:tblPr>
      <w:tcPr>
        <w:shd w:val="clear" w:color="ffffff" w:fill="auto"/>
        <w:tcBorders>
          <w:top w:val="none" w:color="000000" w:sz="4" w:space="0"/>
          <w:left w:val="single" w:color="ffd865" w:themeColor="accent4" w:themeTint="9A" w:sz="4" w:space="0"/>
          <w:bottom w:val="none" w:color="000000" w:sz="4" w:space="0"/>
          <w:right w:val="none" w:color="000000" w:sz="4" w:space="0"/>
        </w:tcBorders>
      </w:tcPr>
    </w:tblStylePr>
    <w:tblStylePr w:type="lastRow">
      <w:rPr>
        <w:rFonts w:ascii="Arial" w:hAnsi="Arial"/>
        <w:b/>
        <w:color w:val="ffd865" w:themeColor="accent4" w:themeTint="9A" w:themeShade="95"/>
        <w:sz w:val="22"/>
      </w:rPr>
      <w:pPr>
        <w:pBdr/>
        <w:spacing/>
        <w:ind/>
      </w:pPr>
      <w:tblPr>
        <w:tblBorders/>
      </w:tblPr>
      <w:tcPr>
        <w:shd w:val="clear" w:color="ffffff" w:themeColor="light1" w:fill="ffffff" w:themeFill="light1"/>
        <w:tcBorders>
          <w:top w:val="single" w:color="ffd865" w:themeColor="accent4"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82">
    <w:name w:val="Grid Table 7 Colorful Accent 5"/>
    <w:basedOn w:val="903"/>
    <w:uiPriority w:val="99"/>
    <w:pPr>
      <w:pBdr/>
      <w:spacing w:after="0" w:line="240" w:lineRule="auto"/>
      <w:ind/>
    </w:pPr>
    <w:tblPr>
      <w:tblStyleRowBandSize w:val="1"/>
      <w:tblStyleColBandSize w:val="1"/>
      <w:tblBorders>
        <w:bottom w:val="single" w:color="95afdd" w:themeColor="accent5" w:themeTint="90" w:sz="4" w:space="0"/>
        <w:right w:val="single" w:color="95afdd" w:themeColor="accent5" w:themeTint="90" w:sz="4" w:space="0"/>
        <w:insideH w:val="single" w:color="95afdd" w:themeColor="accent5" w:themeTint="90" w:sz="4" w:space="0"/>
        <w:insideV w:val="single" w:color="95afdd" w:themeColor="accent5" w:themeTint="90" w:sz="4" w:space="0"/>
      </w:tblBorders>
    </w:tblPr>
    <w:tcPr>
      <w:tcBorders/>
    </w:tcPr>
    <w:tblStylePr w:type="band1Horz">
      <w:rPr>
        <w:rFonts w:ascii="Arial" w:hAnsi="Arial"/>
        <w:color w:val="254175" w:themeColor="accent5" w:themeShade="95"/>
        <w:sz w:val="22"/>
      </w:rPr>
      <w:pPr>
        <w:pBdr/>
        <w:spacing/>
        <w:ind/>
      </w:pPr>
      <w:tblPr>
        <w:tblBorders/>
      </w:tblPr>
      <w:tcPr>
        <w:shd w:val="clear" w:color="d8e2f3" w:themeColor="accent5" w:themeTint="34" w:fill="d8e2f3" w:themeFill="accent5" w:themeFillTint="34"/>
        <w:tcBorders/>
      </w:tcPr>
    </w:tblStylePr>
    <w:tblStylePr w:type="band1Vert">
      <w:pPr>
        <w:pBdr/>
        <w:spacing/>
        <w:ind/>
      </w:pPr>
      <w:tblPr>
        <w:tblBorders/>
      </w:tblPr>
      <w:tcPr>
        <w:shd w:val="clear" w:color="d8e2f3" w:themeColor="accent5" w:themeTint="34" w:fill="d8e2f3" w:themeFill="accent5" w:themeFillTint="34"/>
        <w:tcBorders/>
      </w:tcPr>
    </w:tblStylePr>
    <w:tblStylePr w:type="band2Horz">
      <w:rPr>
        <w:rFonts w:ascii="Arial" w:hAnsi="Arial"/>
        <w:color w:val="254175"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254175" w:themeColor="accent5" w:themeShade="95"/>
        <w:sz w:val="22"/>
      </w:rPr>
      <w:pPr>
        <w:pBdr/>
        <w:spacing/>
        <w:ind/>
        <w:jc w:val="right"/>
      </w:pPr>
      <w:tblPr>
        <w:tblBorders/>
      </w:tblPr>
      <w:tcPr>
        <w:shd w:val="clear" w:color="ffffff" w:fill="auto"/>
        <w:tcBorders>
          <w:top w:val="none" w:color="000000" w:sz="4" w:space="0"/>
          <w:left w:val="none" w:color="000000" w:sz="4" w:space="0"/>
          <w:bottom w:val="none" w:color="000000" w:sz="4" w:space="0"/>
          <w:right w:val="single" w:color="95afdd" w:themeColor="accent5" w:themeTint="90" w:sz="4" w:space="0"/>
        </w:tcBorders>
      </w:tcPr>
    </w:tblStylePr>
    <w:tblStylePr w:type="firstRow">
      <w:rPr>
        <w:rFonts w:ascii="Arial" w:hAnsi="Arial"/>
        <w:b/>
        <w:color w:val="254175" w:themeColor="accent5"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95afdd" w:themeColor="accent5" w:themeTint="90" w:sz="4" w:space="0"/>
          <w:right w:val="none" w:color="000000" w:sz="4" w:space="0"/>
        </w:tcBorders>
      </w:tcPr>
    </w:tblStylePr>
    <w:tblStylePr w:type="lastCol">
      <w:rPr>
        <w:rFonts w:ascii="Arial" w:hAnsi="Arial"/>
        <w:i/>
        <w:color w:val="254175" w:themeColor="accent5" w:themeShade="95"/>
        <w:sz w:val="22"/>
      </w:rPr>
      <w:pPr>
        <w:pBdr/>
        <w:spacing/>
        <w:ind/>
      </w:pPr>
      <w:tblPr>
        <w:tblBorders/>
      </w:tblPr>
      <w:tcPr>
        <w:shd w:val="clear" w:color="ffffff" w:fill="auto"/>
        <w:tcBorders>
          <w:top w:val="none" w:color="000000" w:sz="4" w:space="0"/>
          <w:left w:val="single" w:color="95afdd" w:themeColor="accent5" w:themeTint="90" w:sz="4" w:space="0"/>
          <w:bottom w:val="none" w:color="000000" w:sz="4" w:space="0"/>
          <w:right w:val="none" w:color="000000" w:sz="4" w:space="0"/>
        </w:tcBorders>
      </w:tcPr>
    </w:tblStylePr>
    <w:tblStylePr w:type="lastRow">
      <w:rPr>
        <w:rFonts w:ascii="Arial" w:hAnsi="Arial"/>
        <w:b/>
        <w:color w:val="254175" w:themeColor="accent5" w:themeShade="95"/>
        <w:sz w:val="22"/>
      </w:rPr>
      <w:pPr>
        <w:pBdr/>
        <w:spacing/>
        <w:ind/>
      </w:pPr>
      <w:tblPr>
        <w:tblBorders/>
      </w:tblPr>
      <w:tcPr>
        <w:shd w:val="clear" w:color="ffffff" w:themeColor="light1" w:fill="ffffff" w:themeFill="light1"/>
        <w:tcBorders>
          <w:top w:val="single" w:color="95afdd" w:themeColor="accent5" w:themeTint="9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83">
    <w:name w:val="Grid Table 7 Colorful Accent 6"/>
    <w:basedOn w:val="903"/>
    <w:uiPriority w:val="99"/>
    <w:pPr>
      <w:pBdr/>
      <w:spacing w:after="0" w:line="240" w:lineRule="auto"/>
      <w:ind/>
    </w:pPr>
    <w:tblPr>
      <w:tblStyleRowBandSize w:val="1"/>
      <w:tblStyleColBandSize w:val="1"/>
      <w:tblBorders>
        <w:bottom w:val="single" w:color="add394" w:themeColor="accent6" w:themeTint="90" w:sz="4" w:space="0"/>
        <w:right w:val="single" w:color="add394" w:themeColor="accent6" w:themeTint="90" w:sz="4" w:space="0"/>
        <w:insideH w:val="single" w:color="add394" w:themeColor="accent6" w:themeTint="90" w:sz="4" w:space="0"/>
        <w:insideV w:val="single" w:color="add394" w:themeColor="accent6" w:themeTint="90" w:sz="4" w:space="0"/>
      </w:tblBorders>
    </w:tblPr>
    <w:tcPr>
      <w:tcBorders/>
    </w:tcPr>
    <w:tblStylePr w:type="band1Horz">
      <w:rPr>
        <w:rFonts w:ascii="Arial" w:hAnsi="Arial"/>
        <w:color w:val="416429" w:themeColor="accent6" w:themeShade="95"/>
        <w:sz w:val="22"/>
      </w:rPr>
      <w:pPr>
        <w:pBdr/>
        <w:spacing/>
        <w:ind/>
      </w:pPr>
      <w:tblPr>
        <w:tblBorders/>
      </w:tblPr>
      <w:tcPr>
        <w:shd w:val="clear" w:color="e1efd8" w:themeColor="accent6" w:themeTint="34" w:fill="e1efd8" w:themeFill="accent6" w:themeFillTint="34"/>
        <w:tcBorders/>
      </w:tcPr>
    </w:tblStylePr>
    <w:tblStylePr w:type="band1Vert">
      <w:pPr>
        <w:pBdr/>
        <w:spacing/>
        <w:ind/>
      </w:pPr>
      <w:tblPr>
        <w:tblBorders/>
      </w:tblPr>
      <w:tcPr>
        <w:shd w:val="clear" w:color="e1efd8" w:themeColor="accent6" w:themeTint="34" w:fill="e1efd8" w:themeFill="accent6" w:themeFillTint="34"/>
        <w:tcBorders/>
      </w:tcPr>
    </w:tblStylePr>
    <w:tblStylePr w:type="band2Horz">
      <w:rPr>
        <w:rFonts w:ascii="Arial" w:hAnsi="Arial"/>
        <w:color w:val="416429" w:themeColor="accent6"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416429" w:themeColor="accent6" w:themeShade="95"/>
        <w:sz w:val="22"/>
      </w:rPr>
      <w:pPr>
        <w:pBdr/>
        <w:spacing/>
        <w:ind/>
        <w:jc w:val="right"/>
      </w:pPr>
      <w:tblPr>
        <w:tblBorders/>
      </w:tblPr>
      <w:tcPr>
        <w:shd w:val="clear" w:color="ffffff" w:fill="auto"/>
        <w:tcBorders>
          <w:top w:val="none" w:color="000000" w:sz="4" w:space="0"/>
          <w:left w:val="none" w:color="000000" w:sz="4" w:space="0"/>
          <w:bottom w:val="none" w:color="000000" w:sz="4" w:space="0"/>
          <w:right w:val="single" w:color="add394" w:themeColor="accent6" w:themeTint="90" w:sz="4" w:space="0"/>
        </w:tcBorders>
      </w:tcPr>
    </w:tblStylePr>
    <w:tblStylePr w:type="firstRow">
      <w:rPr>
        <w:rFonts w:ascii="Arial" w:hAnsi="Arial"/>
        <w:b/>
        <w:color w:val="416429" w:themeColor="accent6"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add394" w:themeColor="accent6" w:themeTint="90" w:sz="4" w:space="0"/>
          <w:right w:val="none" w:color="000000" w:sz="4" w:space="0"/>
        </w:tcBorders>
      </w:tcPr>
    </w:tblStylePr>
    <w:tblStylePr w:type="lastCol">
      <w:rPr>
        <w:rFonts w:ascii="Arial" w:hAnsi="Arial"/>
        <w:i/>
        <w:color w:val="416429" w:themeColor="accent6" w:themeShade="95"/>
        <w:sz w:val="22"/>
      </w:rPr>
      <w:pPr>
        <w:pBdr/>
        <w:spacing/>
        <w:ind/>
      </w:pPr>
      <w:tblPr>
        <w:tblBorders/>
      </w:tblPr>
      <w:tcPr>
        <w:shd w:val="clear" w:color="ffffff" w:fill="auto"/>
        <w:tcBorders>
          <w:top w:val="none" w:color="000000" w:sz="4" w:space="0"/>
          <w:left w:val="single" w:color="add394" w:themeColor="accent6" w:themeTint="90" w:sz="4" w:space="0"/>
          <w:bottom w:val="none" w:color="000000" w:sz="4" w:space="0"/>
          <w:right w:val="none" w:color="000000" w:sz="4" w:space="0"/>
        </w:tcBorders>
      </w:tcPr>
    </w:tblStylePr>
    <w:tblStylePr w:type="lastRow">
      <w:rPr>
        <w:rFonts w:ascii="Arial" w:hAnsi="Arial"/>
        <w:b/>
        <w:color w:val="416429" w:themeColor="accent6" w:themeShade="95"/>
        <w:sz w:val="22"/>
      </w:rPr>
      <w:pPr>
        <w:pBdr/>
        <w:spacing/>
        <w:ind/>
      </w:pPr>
      <w:tblPr>
        <w:tblBorders/>
      </w:tblPr>
      <w:tcPr>
        <w:shd w:val="clear" w:color="ffffff" w:themeColor="light1" w:fill="ffffff" w:themeFill="light1"/>
        <w:tcBorders>
          <w:top w:val="single" w:color="add394" w:themeColor="accent6" w:themeTint="9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84">
    <w:name w:val="List Table 1 Light"/>
    <w:basedOn w:val="903"/>
    <w:uiPriority w:val="99"/>
    <w:pPr>
      <w:pBdr/>
      <w:spacing w:after="0" w:line="240" w:lineRule="auto"/>
      <w:ind/>
    </w:pPr>
    <w:tblPr>
      <w:tblStyleRowBandSize w:val="1"/>
      <w:tblStyleColBandSize w:val="1"/>
      <w:tblBorders/>
    </w:tblPr>
    <w:tcPr>
      <w:tcBorders/>
    </w:tcPr>
    <w:tblStylePr w:type="band1Horz">
      <w:pPr>
        <w:pBdr/>
        <w:spacing/>
        <w:ind/>
      </w:pPr>
      <w:tblPr>
        <w:tblBorders/>
      </w:tblPr>
      <w:tcPr>
        <w:shd w:val="clear" w:color="bfbfbf" w:themeColor="text1" w:themeTint="40" w:fill="bfbfbf" w:themeFill="text1" w:themeFillTint="40"/>
        <w:tcBorders/>
      </w:tcPr>
    </w:tblStylePr>
    <w:tblStylePr w:type="band1Vert">
      <w:pPr>
        <w:pBdr/>
        <w:spacing/>
        <w:ind/>
      </w:pPr>
      <w:tblPr>
        <w:tblBorders/>
      </w:tblPr>
      <w:tcPr>
        <w:shd w:val="clear" w:color="bfbfb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text1"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tex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85">
    <w:name w:val="List Table 1 Light Accent 1"/>
    <w:basedOn w:val="903"/>
    <w:uiPriority w:val="99"/>
    <w:pPr>
      <w:pBdr/>
      <w:spacing w:after="0" w:line="240" w:lineRule="auto"/>
      <w:ind/>
    </w:pPr>
    <w:tblPr>
      <w:tblStyleRowBandSize w:val="1"/>
      <w:tblStyleColBandSize w:val="1"/>
      <w:tblBorders/>
    </w:tblPr>
    <w:tcPr>
      <w:tcBorders/>
    </w:tcPr>
    <w:tblStylePr w:type="band1Horz">
      <w:pPr>
        <w:pBdr/>
        <w:spacing/>
        <w:ind/>
      </w:pPr>
      <w:tblPr>
        <w:tblBorders/>
      </w:tblPr>
      <w:tcPr>
        <w:shd w:val="clear" w:color="d5e5f4" w:themeColor="accent1" w:themeTint="40" w:fill="d5e5f4" w:themeFill="accent1" w:themeFillTint="40"/>
        <w:tcBorders/>
      </w:tcPr>
    </w:tblStylePr>
    <w:tblStylePr w:type="band1Vert">
      <w:pPr>
        <w:pBdr/>
        <w:spacing/>
        <w:ind/>
      </w:pPr>
      <w:tblPr>
        <w:tblBorders/>
      </w:tblPr>
      <w:tcPr>
        <w:shd w:val="clear" w:color="d5e5f4" w:themeColor="accent1" w:themeTint="40" w:fill="d5e5f4"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5b9bd5" w:themeColor="accent1"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5b9bd5" w:themeColor="accen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86">
    <w:name w:val="List Table 1 Light Accent 2"/>
    <w:basedOn w:val="903"/>
    <w:uiPriority w:val="99"/>
    <w:pPr>
      <w:pBdr/>
      <w:spacing w:after="0" w:line="240" w:lineRule="auto"/>
      <w:ind/>
    </w:pPr>
    <w:tblPr>
      <w:tblStyleRowBandSize w:val="1"/>
      <w:tblStyleColBandSize w:val="1"/>
      <w:tblBorders/>
    </w:tblPr>
    <w:tcPr>
      <w:tcBorders/>
    </w:tcPr>
    <w:tblStylePr w:type="band1Horz">
      <w:pPr>
        <w:pBdr/>
        <w:spacing/>
        <w:ind/>
      </w:pPr>
      <w:tblPr>
        <w:tblBorders/>
      </w:tblPr>
      <w:tcPr>
        <w:shd w:val="clear" w:color="fadecb" w:themeColor="accent2" w:themeTint="40" w:fill="fadecb" w:themeFill="accent2" w:themeFillTint="40"/>
        <w:tcBorders/>
      </w:tcPr>
    </w:tblStylePr>
    <w:tblStylePr w:type="band1Vert">
      <w:pPr>
        <w:pBdr/>
        <w:spacing/>
        <w:ind/>
      </w:pPr>
      <w:tblPr>
        <w:tblBorders/>
      </w:tblPr>
      <w:tcPr>
        <w:shd w:val="clear" w:color="fadecb" w:themeColor="accent2" w:themeTint="40" w:fill="fadecb"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ed7d31" w:themeColor="accent2"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ed7d31" w:themeColor="accent2"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87">
    <w:name w:val="List Table 1 Light Accent 3"/>
    <w:basedOn w:val="903"/>
    <w:uiPriority w:val="99"/>
    <w:pPr>
      <w:pBdr/>
      <w:spacing w:after="0" w:line="240" w:lineRule="auto"/>
      <w:ind/>
    </w:pPr>
    <w:tblPr>
      <w:tblStyleRowBandSize w:val="1"/>
      <w:tblStyleColBandSize w:val="1"/>
      <w:tblBorders/>
    </w:tblPr>
    <w:tcPr>
      <w:tcBorders/>
    </w:tcPr>
    <w:tblStylePr w:type="band1Horz">
      <w:pPr>
        <w:pBdr/>
        <w:spacing/>
        <w:ind/>
      </w:pPr>
      <w:tblPr>
        <w:tblBorders/>
      </w:tblPr>
      <w:tcPr>
        <w:shd w:val="clear" w:color="e8e8e8" w:themeColor="accent3" w:themeTint="40" w:fill="e8e8e8" w:themeFill="accent3" w:themeFillTint="40"/>
        <w:tcBorders/>
      </w:tcPr>
    </w:tblStylePr>
    <w:tblStylePr w:type="band1Vert">
      <w:pPr>
        <w:pBdr/>
        <w:spacing/>
        <w:ind/>
      </w:pPr>
      <w:tblPr>
        <w:tblBorders/>
      </w:tblPr>
      <w:tcPr>
        <w:shd w:val="clear" w:color="e8e8e8" w:themeColor="accent3" w:themeTint="40" w:fill="e8e8e8"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a5a5a5" w:themeColor="accent3"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a5a5a5" w:themeColor="accent3"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88">
    <w:name w:val="List Table 1 Light Accent 4"/>
    <w:basedOn w:val="903"/>
    <w:uiPriority w:val="99"/>
    <w:pPr>
      <w:pBdr/>
      <w:spacing w:after="0" w:line="240" w:lineRule="auto"/>
      <w:ind/>
    </w:pPr>
    <w:tblPr>
      <w:tblStyleRowBandSize w:val="1"/>
      <w:tblStyleColBandSize w:val="1"/>
      <w:tblBorders/>
    </w:tblPr>
    <w:tcPr>
      <w:tcBorders/>
    </w:tcPr>
    <w:tblStylePr w:type="band1Horz">
      <w:pPr>
        <w:pBdr/>
        <w:spacing/>
        <w:ind/>
      </w:pPr>
      <w:tblPr>
        <w:tblBorders/>
      </w:tblPr>
      <w:tcPr>
        <w:shd w:val="clear" w:color="ffefbf" w:themeColor="accent4" w:themeTint="40" w:fill="ffefbf" w:themeFill="accent4" w:themeFillTint="40"/>
        <w:tcBorders/>
      </w:tcPr>
    </w:tblStylePr>
    <w:tblStylePr w:type="band1Vert">
      <w:pPr>
        <w:pBdr/>
        <w:spacing/>
        <w:ind/>
      </w:pPr>
      <w:tblPr>
        <w:tblBorders/>
      </w:tblPr>
      <w:tcPr>
        <w:shd w:val="clear" w:color="ffefbf" w:themeColor="accent4" w:themeTint="40" w:fill="ffefbf"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ffc000" w:themeColor="accent4"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ffc000" w:themeColor="accent4"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89">
    <w:name w:val="List Table 1 Light Accent 5"/>
    <w:basedOn w:val="903"/>
    <w:uiPriority w:val="99"/>
    <w:pPr>
      <w:pBdr/>
      <w:spacing w:after="0" w:line="240" w:lineRule="auto"/>
      <w:ind/>
    </w:pPr>
    <w:tblPr>
      <w:tblStyleRowBandSize w:val="1"/>
      <w:tblStyleColBandSize w:val="1"/>
      <w:tblBorders/>
    </w:tblPr>
    <w:tcPr>
      <w:tcBorders/>
    </w:tcPr>
    <w:tblStylePr w:type="band1Horz">
      <w:pPr>
        <w:pBdr/>
        <w:spacing/>
        <w:ind/>
      </w:pPr>
      <w:tblPr>
        <w:tblBorders/>
      </w:tblPr>
      <w:tcPr>
        <w:shd w:val="clear" w:color="cfdbf0" w:themeColor="accent5" w:themeTint="40" w:fill="cfdbf0" w:themeFill="accent5" w:themeFillTint="40"/>
        <w:tcBorders/>
      </w:tcPr>
    </w:tblStylePr>
    <w:tblStylePr w:type="band1Vert">
      <w:pPr>
        <w:pBdr/>
        <w:spacing/>
        <w:ind/>
      </w:pPr>
      <w:tblPr>
        <w:tblBorders/>
      </w:tblPr>
      <w:tcPr>
        <w:shd w:val="clear" w:color="cfdbf0" w:themeColor="accent5" w:themeTint="40" w:fill="cfdbf0"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4472c4" w:themeColor="accent5"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4472c4"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90">
    <w:name w:val="List Table 1 Light Accent 6"/>
    <w:basedOn w:val="903"/>
    <w:uiPriority w:val="99"/>
    <w:pPr>
      <w:pBdr/>
      <w:spacing w:after="0" w:line="240" w:lineRule="auto"/>
      <w:ind/>
    </w:pPr>
    <w:tblPr>
      <w:tblStyleRowBandSize w:val="1"/>
      <w:tblStyleColBandSize w:val="1"/>
      <w:tblBorders/>
    </w:tblPr>
    <w:tcPr>
      <w:tcBorders/>
    </w:tcPr>
    <w:tblStylePr w:type="band1Horz">
      <w:pPr>
        <w:pBdr/>
        <w:spacing/>
        <w:ind/>
      </w:pPr>
      <w:tblPr>
        <w:tblBorders/>
      </w:tblPr>
      <w:tcPr>
        <w:shd w:val="clear" w:color="daebcf" w:themeColor="accent6" w:themeTint="40" w:fill="daebcf" w:themeFill="accent6" w:themeFillTint="40"/>
        <w:tcBorders/>
      </w:tcPr>
    </w:tblStylePr>
    <w:tblStylePr w:type="band1Vert">
      <w:pPr>
        <w:pBdr/>
        <w:spacing/>
        <w:ind/>
      </w:pPr>
      <w:tblPr>
        <w:tblBorders/>
      </w:tblPr>
      <w:tcPr>
        <w:shd w:val="clear" w:color="daebcf" w:themeColor="accent6" w:themeTint="40" w:fill="daebcf"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70ad47" w:themeColor="accent6"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70ad47"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91">
    <w:name w:val="List Table 2"/>
    <w:basedOn w:val="903"/>
    <w:uiPriority w:val="99"/>
    <w:pPr>
      <w:pBdr/>
      <w:spacing w:after="0" w:line="240" w:lineRule="auto"/>
      <w:ind/>
    </w:pPr>
    <w:tblPr>
      <w:tblStyleRowBandSize w:val="1"/>
      <w:tblStyleColBandSize w:val="1"/>
      <w:tblBorders>
        <w:top w:val="single" w:color="6f6f6f" w:themeColor="text1" w:themeTint="90" w:sz="4" w:space="0"/>
        <w:bottom w:val="single" w:color="6f6f6f" w:themeColor="text1" w:themeTint="90" w:sz="4" w:space="0"/>
        <w:insideH w:val="single" w:color="6f6f6f" w:themeColor="text1" w:themeTint="90" w:sz="4" w:space="0"/>
      </w:tblBorders>
    </w:tblPr>
    <w:tcPr>
      <w:tcBorders/>
    </w:tcPr>
    <w:tblStylePr w:type="band1Horz">
      <w:rPr>
        <w:rFonts w:ascii="Arial" w:hAnsi="Arial"/>
        <w:color w:val="404040"/>
        <w:sz w:val="22"/>
      </w:rPr>
      <w:pPr>
        <w:pBdr/>
        <w:spacing/>
        <w:ind/>
      </w:pPr>
      <w:tblPr>
        <w:tblBorders/>
      </w:tblPr>
      <w:tcPr>
        <w:shd w:val="clear" w:color="bfbfbf" w:themeColor="text1" w:themeTint="40" w:fill="bfbfbf" w:themeFill="text1" w:themeFillTint="40"/>
        <w:tcBorders/>
      </w:tcPr>
    </w:tblStylePr>
    <w:tblStylePr w:type="band1Vert">
      <w:rPr>
        <w:rFonts w:ascii="Arial" w:hAnsi="Arial"/>
        <w:color w:val="404040"/>
        <w:sz w:val="22"/>
      </w:rPr>
      <w:pPr>
        <w:pBdr/>
        <w:spacing/>
        <w:ind/>
      </w:pPr>
      <w:tblPr>
        <w:tblBorders/>
      </w:tblPr>
      <w:tcPr>
        <w:shd w:val="clear" w:color="bfbfb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6f6f6f" w:themeColor="text1" w:themeTint="90" w:sz="4" w:space="0"/>
          <w:left w:val="none" w:color="000000" w:sz="4" w:space="0"/>
          <w:bottom w:val="single" w:color="6f6f6f" w:themeColor="text1"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6f6f6f" w:themeColor="text1" w:themeTint="90" w:sz="4" w:space="0"/>
          <w:left w:val="none" w:color="000000" w:sz="4" w:space="0"/>
          <w:bottom w:val="single" w:color="6f6f6f" w:themeColor="text1"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92">
    <w:name w:val="List Table 2 Accent 1"/>
    <w:basedOn w:val="903"/>
    <w:uiPriority w:val="99"/>
    <w:pPr>
      <w:pBdr/>
      <w:spacing w:after="0" w:line="240" w:lineRule="auto"/>
      <w:ind/>
    </w:pPr>
    <w:tblPr>
      <w:tblStyleRowBandSize w:val="1"/>
      <w:tblStyleColBandSize w:val="1"/>
      <w:tblBorders>
        <w:top w:val="single" w:color="a2c6e7" w:themeColor="accent1" w:themeTint="90" w:sz="4" w:space="0"/>
        <w:bottom w:val="single" w:color="a2c6e7" w:themeColor="accent1" w:themeTint="90" w:sz="4" w:space="0"/>
        <w:insideH w:val="single" w:color="a2c6e7" w:themeColor="accent1" w:themeTint="90" w:sz="4" w:space="0"/>
      </w:tblBorders>
    </w:tblPr>
    <w:tcPr>
      <w:tcBorders/>
    </w:tcPr>
    <w:tblStylePr w:type="band1Horz">
      <w:rPr>
        <w:rFonts w:ascii="Arial" w:hAnsi="Arial"/>
        <w:color w:val="404040"/>
        <w:sz w:val="22"/>
      </w:rPr>
      <w:pPr>
        <w:pBdr/>
        <w:spacing/>
        <w:ind/>
      </w:pPr>
      <w:tblPr>
        <w:tblBorders/>
      </w:tblPr>
      <w:tcPr>
        <w:shd w:val="clear" w:color="d5e5f4" w:themeColor="accent1" w:themeTint="40" w:fill="d5e5f4" w:themeFill="accent1" w:themeFillTint="40"/>
        <w:tcBorders/>
      </w:tcPr>
    </w:tblStylePr>
    <w:tblStylePr w:type="band1Vert">
      <w:rPr>
        <w:rFonts w:ascii="Arial" w:hAnsi="Arial"/>
        <w:color w:val="404040"/>
        <w:sz w:val="22"/>
      </w:rPr>
      <w:pPr>
        <w:pBdr/>
        <w:spacing/>
        <w:ind/>
      </w:pPr>
      <w:tblPr>
        <w:tblBorders/>
      </w:tblPr>
      <w:tcPr>
        <w:shd w:val="clear" w:color="d5e5f4" w:themeColor="accent1" w:themeTint="40" w:fill="d5e5f4"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a2c6e7" w:themeColor="accent1" w:themeTint="90" w:sz="4" w:space="0"/>
          <w:left w:val="none" w:color="000000" w:sz="4" w:space="0"/>
          <w:bottom w:val="single" w:color="a2c6e7" w:themeColor="accent1"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a2c6e7" w:themeColor="accent1" w:themeTint="90" w:sz="4" w:space="0"/>
          <w:left w:val="none" w:color="000000" w:sz="4" w:space="0"/>
          <w:bottom w:val="single" w:color="a2c6e7" w:themeColor="accent1"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93">
    <w:name w:val="List Table 2 Accent 2"/>
    <w:basedOn w:val="903"/>
    <w:uiPriority w:val="99"/>
    <w:pPr>
      <w:pBdr/>
      <w:spacing w:after="0" w:line="240" w:lineRule="auto"/>
      <w:ind/>
    </w:pPr>
    <w:tblPr>
      <w:tblStyleRowBandSize w:val="1"/>
      <w:tblStyleColBandSize w:val="1"/>
      <w:tblBorders>
        <w:top w:val="single" w:color="f4b58a" w:themeColor="accent2" w:themeTint="90" w:sz="4" w:space="0"/>
        <w:bottom w:val="single" w:color="f4b58a" w:themeColor="accent2" w:themeTint="90" w:sz="4" w:space="0"/>
        <w:insideH w:val="single" w:color="f4b58a" w:themeColor="accent2" w:themeTint="90" w:sz="4" w:space="0"/>
      </w:tblBorders>
    </w:tblPr>
    <w:tcPr>
      <w:tcBorders/>
    </w:tcPr>
    <w:tblStylePr w:type="band1Horz">
      <w:rPr>
        <w:rFonts w:ascii="Arial" w:hAnsi="Arial"/>
        <w:color w:val="404040"/>
        <w:sz w:val="22"/>
      </w:rPr>
      <w:pPr>
        <w:pBdr/>
        <w:spacing/>
        <w:ind/>
      </w:pPr>
      <w:tblPr>
        <w:tblBorders/>
      </w:tblPr>
      <w:tcPr>
        <w:shd w:val="clear" w:color="fadecb" w:themeColor="accent2" w:themeTint="40" w:fill="fadecb" w:themeFill="accent2" w:themeFillTint="40"/>
        <w:tcBorders/>
      </w:tcPr>
    </w:tblStylePr>
    <w:tblStylePr w:type="band1Vert">
      <w:rPr>
        <w:rFonts w:ascii="Arial" w:hAnsi="Arial"/>
        <w:color w:val="404040"/>
        <w:sz w:val="22"/>
      </w:rPr>
      <w:pPr>
        <w:pBdr/>
        <w:spacing/>
        <w:ind/>
      </w:pPr>
      <w:tblPr>
        <w:tblBorders/>
      </w:tblPr>
      <w:tcPr>
        <w:shd w:val="clear" w:color="fadecb" w:themeColor="accent2" w:themeTint="40" w:fill="fadecb"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f4b58a" w:themeColor="accent2" w:themeTint="90" w:sz="4" w:space="0"/>
          <w:left w:val="none" w:color="000000" w:sz="4" w:space="0"/>
          <w:bottom w:val="single" w:color="f4b58a" w:themeColor="accent2"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f4b58a" w:themeColor="accent2" w:themeTint="90" w:sz="4" w:space="0"/>
          <w:left w:val="none" w:color="000000" w:sz="4" w:space="0"/>
          <w:bottom w:val="single" w:color="f4b58a" w:themeColor="accent2"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94">
    <w:name w:val="List Table 2 Accent 3"/>
    <w:basedOn w:val="903"/>
    <w:uiPriority w:val="99"/>
    <w:pPr>
      <w:pBdr/>
      <w:spacing w:after="0" w:line="240" w:lineRule="auto"/>
      <w:ind/>
    </w:pPr>
    <w:tblPr>
      <w:tblStyleRowBandSize w:val="1"/>
      <w:tblStyleColBandSize w:val="1"/>
      <w:tblBorders>
        <w:top w:val="single" w:color="cccccc" w:themeColor="accent3" w:themeTint="90" w:sz="4" w:space="0"/>
        <w:bottom w:val="single" w:color="cccccc" w:themeColor="accent3" w:themeTint="90" w:sz="4" w:space="0"/>
        <w:insideH w:val="single" w:color="cccccc" w:themeColor="accent3" w:themeTint="90" w:sz="4" w:space="0"/>
      </w:tblBorders>
    </w:tblPr>
    <w:tcPr>
      <w:tcBorders/>
    </w:tcPr>
    <w:tblStylePr w:type="band1Horz">
      <w:rPr>
        <w:rFonts w:ascii="Arial" w:hAnsi="Arial"/>
        <w:color w:val="404040"/>
        <w:sz w:val="22"/>
      </w:rPr>
      <w:pPr>
        <w:pBdr/>
        <w:spacing/>
        <w:ind/>
      </w:pPr>
      <w:tblPr>
        <w:tblBorders/>
      </w:tblPr>
      <w:tcPr>
        <w:shd w:val="clear" w:color="e8e8e8" w:themeColor="accent3" w:themeTint="40" w:fill="e8e8e8" w:themeFill="accent3" w:themeFillTint="40"/>
        <w:tcBorders/>
      </w:tcPr>
    </w:tblStylePr>
    <w:tblStylePr w:type="band1Vert">
      <w:rPr>
        <w:rFonts w:ascii="Arial" w:hAnsi="Arial"/>
        <w:color w:val="404040"/>
        <w:sz w:val="22"/>
      </w:rPr>
      <w:pPr>
        <w:pBdr/>
        <w:spacing/>
        <w:ind/>
      </w:pPr>
      <w:tblPr>
        <w:tblBorders/>
      </w:tblPr>
      <w:tcPr>
        <w:shd w:val="clear" w:color="e8e8e8" w:themeColor="accent3" w:themeTint="40" w:fill="e8e8e8"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cccccc" w:themeColor="accent3" w:themeTint="90" w:sz="4" w:space="0"/>
          <w:left w:val="none" w:color="000000" w:sz="4" w:space="0"/>
          <w:bottom w:val="single" w:color="cccccc" w:themeColor="accent3"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cccccc" w:themeColor="accent3" w:themeTint="90" w:sz="4" w:space="0"/>
          <w:left w:val="none" w:color="000000" w:sz="4" w:space="0"/>
          <w:bottom w:val="single" w:color="cccccc" w:themeColor="accent3"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95">
    <w:name w:val="List Table 2 Accent 4"/>
    <w:basedOn w:val="903"/>
    <w:uiPriority w:val="99"/>
    <w:pPr>
      <w:pBdr/>
      <w:spacing w:after="0" w:line="240" w:lineRule="auto"/>
      <w:ind/>
    </w:pPr>
    <w:tblPr>
      <w:tblStyleRowBandSize w:val="1"/>
      <w:tblStyleColBandSize w:val="1"/>
      <w:tblBorders>
        <w:top w:val="single" w:color="ffdb6f" w:themeColor="accent4" w:themeTint="90" w:sz="4" w:space="0"/>
        <w:bottom w:val="single" w:color="ffdb6f" w:themeColor="accent4" w:themeTint="90" w:sz="4" w:space="0"/>
        <w:insideH w:val="single" w:color="ffdb6f" w:themeColor="accent4" w:themeTint="90" w:sz="4" w:space="0"/>
      </w:tblBorders>
    </w:tblPr>
    <w:tcPr>
      <w:tcBorders/>
    </w:tcPr>
    <w:tblStylePr w:type="band1Horz">
      <w:rPr>
        <w:rFonts w:ascii="Arial" w:hAnsi="Arial"/>
        <w:color w:val="404040"/>
        <w:sz w:val="22"/>
      </w:rPr>
      <w:pPr>
        <w:pBdr/>
        <w:spacing/>
        <w:ind/>
      </w:pPr>
      <w:tblPr>
        <w:tblBorders/>
      </w:tblPr>
      <w:tcPr>
        <w:shd w:val="clear" w:color="ffefbf" w:themeColor="accent4" w:themeTint="40" w:fill="ffefbf" w:themeFill="accent4" w:themeFillTint="40"/>
        <w:tcBorders/>
      </w:tcPr>
    </w:tblStylePr>
    <w:tblStylePr w:type="band1Vert">
      <w:rPr>
        <w:rFonts w:ascii="Arial" w:hAnsi="Arial"/>
        <w:color w:val="404040"/>
        <w:sz w:val="22"/>
      </w:rPr>
      <w:pPr>
        <w:pBdr/>
        <w:spacing/>
        <w:ind/>
      </w:pPr>
      <w:tblPr>
        <w:tblBorders/>
      </w:tblPr>
      <w:tcPr>
        <w:shd w:val="clear" w:color="ffefbf" w:themeColor="accent4" w:themeTint="40" w:fill="ffefbf"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ffdb6f" w:themeColor="accent4" w:themeTint="90" w:sz="4" w:space="0"/>
          <w:left w:val="none" w:color="000000" w:sz="4" w:space="0"/>
          <w:bottom w:val="single" w:color="ffdb6f" w:themeColor="accent4"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ffdb6f" w:themeColor="accent4" w:themeTint="90" w:sz="4" w:space="0"/>
          <w:left w:val="none" w:color="000000" w:sz="4" w:space="0"/>
          <w:bottom w:val="single" w:color="ffdb6f" w:themeColor="accent4"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96">
    <w:name w:val="List Table 2 Accent 5"/>
    <w:basedOn w:val="903"/>
    <w:uiPriority w:val="99"/>
    <w:pPr>
      <w:pBdr/>
      <w:spacing w:after="0" w:line="240" w:lineRule="auto"/>
      <w:ind/>
    </w:pPr>
    <w:tblPr>
      <w:tblStyleRowBandSize w:val="1"/>
      <w:tblStyleColBandSize w:val="1"/>
      <w:tblBorders>
        <w:top w:val="single" w:color="95afdd" w:themeColor="accent5" w:themeTint="90" w:sz="4" w:space="0"/>
        <w:bottom w:val="single" w:color="95afdd" w:themeColor="accent5" w:themeTint="90" w:sz="4" w:space="0"/>
        <w:insideH w:val="single" w:color="95afdd" w:themeColor="accent5" w:themeTint="90" w:sz="4" w:space="0"/>
      </w:tblBorders>
    </w:tblPr>
    <w:tcPr>
      <w:tcBorders/>
    </w:tcPr>
    <w:tblStylePr w:type="band1Horz">
      <w:rPr>
        <w:rFonts w:ascii="Arial" w:hAnsi="Arial"/>
        <w:color w:val="404040"/>
        <w:sz w:val="22"/>
      </w:rPr>
      <w:pPr>
        <w:pBdr/>
        <w:spacing/>
        <w:ind/>
      </w:pPr>
      <w:tblPr>
        <w:tblBorders/>
      </w:tblPr>
      <w:tcPr>
        <w:shd w:val="clear" w:color="cfdbf0" w:themeColor="accent5" w:themeTint="40" w:fill="cfdbf0" w:themeFill="accent5" w:themeFillTint="40"/>
        <w:tcBorders/>
      </w:tcPr>
    </w:tblStylePr>
    <w:tblStylePr w:type="band1Vert">
      <w:rPr>
        <w:rFonts w:ascii="Arial" w:hAnsi="Arial"/>
        <w:color w:val="404040"/>
        <w:sz w:val="22"/>
      </w:rPr>
      <w:pPr>
        <w:pBdr/>
        <w:spacing/>
        <w:ind/>
      </w:pPr>
      <w:tblPr>
        <w:tblBorders/>
      </w:tblPr>
      <w:tcPr>
        <w:shd w:val="clear" w:color="cfdbf0" w:themeColor="accent5" w:themeTint="40" w:fill="cfdbf0"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95afdd" w:themeColor="accent5" w:themeTint="90" w:sz="4" w:space="0"/>
          <w:left w:val="none" w:color="000000" w:sz="4" w:space="0"/>
          <w:bottom w:val="single" w:color="95afdd" w:themeColor="accent5"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95afdd" w:themeColor="accent5" w:themeTint="90" w:sz="4" w:space="0"/>
          <w:left w:val="none" w:color="000000" w:sz="4" w:space="0"/>
          <w:bottom w:val="single" w:color="95afdd" w:themeColor="accent5"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97">
    <w:name w:val="List Table 2 Accent 6"/>
    <w:basedOn w:val="903"/>
    <w:uiPriority w:val="99"/>
    <w:pPr>
      <w:pBdr/>
      <w:spacing w:after="0" w:line="240" w:lineRule="auto"/>
      <w:ind/>
    </w:pPr>
    <w:tblPr>
      <w:tblStyleRowBandSize w:val="1"/>
      <w:tblStyleColBandSize w:val="1"/>
      <w:tblBorders>
        <w:top w:val="single" w:color="add394" w:themeColor="accent6" w:themeTint="90" w:sz="4" w:space="0"/>
        <w:bottom w:val="single" w:color="add394" w:themeColor="accent6" w:themeTint="90" w:sz="4" w:space="0"/>
        <w:insideH w:val="single" w:color="add394" w:themeColor="accent6" w:themeTint="90" w:sz="4" w:space="0"/>
      </w:tblBorders>
    </w:tblPr>
    <w:tcPr>
      <w:tcBorders/>
    </w:tcPr>
    <w:tblStylePr w:type="band1Horz">
      <w:rPr>
        <w:rFonts w:ascii="Arial" w:hAnsi="Arial"/>
        <w:color w:val="404040"/>
        <w:sz w:val="22"/>
      </w:rPr>
      <w:pPr>
        <w:pBdr/>
        <w:spacing/>
        <w:ind/>
      </w:pPr>
      <w:tblPr>
        <w:tblBorders/>
      </w:tblPr>
      <w:tcPr>
        <w:shd w:val="clear" w:color="daebcf" w:themeColor="accent6" w:themeTint="40" w:fill="daebcf" w:themeFill="accent6" w:themeFillTint="40"/>
        <w:tcBorders/>
      </w:tcPr>
    </w:tblStylePr>
    <w:tblStylePr w:type="band1Vert">
      <w:rPr>
        <w:rFonts w:ascii="Arial" w:hAnsi="Arial"/>
        <w:color w:val="404040"/>
        <w:sz w:val="22"/>
      </w:rPr>
      <w:pPr>
        <w:pBdr/>
        <w:spacing/>
        <w:ind/>
      </w:pPr>
      <w:tblPr>
        <w:tblBorders/>
      </w:tblPr>
      <w:tcPr>
        <w:shd w:val="clear" w:color="daebcf" w:themeColor="accent6" w:themeTint="40" w:fill="daebcf"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add394" w:themeColor="accent6" w:themeTint="90" w:sz="4" w:space="0"/>
          <w:left w:val="none" w:color="000000" w:sz="4" w:space="0"/>
          <w:bottom w:val="single" w:color="add394" w:themeColor="accent6"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add394" w:themeColor="accent6" w:themeTint="90" w:sz="4" w:space="0"/>
          <w:left w:val="none" w:color="000000" w:sz="4" w:space="0"/>
          <w:bottom w:val="single" w:color="add394" w:themeColor="accent6"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98">
    <w:name w:val="List Table 3"/>
    <w:basedOn w:val="903"/>
    <w:uiPriority w:val="99"/>
    <w:pPr>
      <w:pBdr/>
      <w:spacing w:after="0" w:line="240" w:lineRule="auto"/>
      <w:ind/>
    </w:pPr>
    <w:tblPr>
      <w:tblStyleRowBandSize w:val="1"/>
      <w:tblStyleColBandSize w:val="1"/>
      <w:tblBorders>
        <w:top w:val="single" w:color="000000" w:themeColor="text1" w:sz="4" w:space="0"/>
        <w:left w:val="single" w:color="000000" w:themeColor="text1" w:sz="4" w:space="0"/>
        <w:bottom w:val="single" w:color="000000" w:themeColor="text1" w:sz="4" w:space="0"/>
        <w:right w:val="single" w:color="000000" w:themeColor="text1" w:sz="4" w:space="0"/>
      </w:tblBorders>
    </w:tblPr>
    <w:tcPr>
      <w:tcBorders/>
    </w:tcPr>
    <w:tblStylePr w:type="band1Horz">
      <w:rPr>
        <w:rFonts w:ascii="Arial" w:hAnsi="Arial"/>
        <w:color w:val="404040"/>
        <w:sz w:val="22"/>
      </w:rPr>
      <w:pPr>
        <w:pBdr/>
        <w:spacing/>
        <w:ind/>
      </w:pPr>
      <w:tblPr>
        <w:tblBorders/>
      </w:tblPr>
      <w:tcPr>
        <w:tcBorders>
          <w:top w:val="single" w:color="000000" w:themeColor="text1" w:sz="4" w:space="0"/>
          <w:bottom w:val="single" w:color="000000" w:themeColor="text1" w:sz="4" w:space="0"/>
        </w:tcBorders>
      </w:tcPr>
    </w:tblStylePr>
    <w:tblStylePr w:type="band1Vert">
      <w:rPr>
        <w:rFonts w:ascii="Arial" w:hAnsi="Arial"/>
        <w:color w:val="404040"/>
        <w:sz w:val="22"/>
      </w:rPr>
      <w:pPr>
        <w:pBdr/>
        <w:spacing/>
        <w:ind/>
      </w:pPr>
      <w:tblPr>
        <w:tblBorders/>
      </w:tblPr>
      <w:tcPr>
        <w:tcBorders>
          <w:left w:val="single" w:color="000000" w:themeColor="text1" w:sz="4" w:space="0"/>
          <w:right w:val="single" w:color="000000" w:themeColor="text1"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000000" w:themeColor="text1" w:fill="000000" w:themeFill="tex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99">
    <w:name w:val="List Table 3 Accent 1"/>
    <w:basedOn w:val="903"/>
    <w:uiPriority w:val="99"/>
    <w:pPr>
      <w:pBdr/>
      <w:spacing w:after="0" w:line="240" w:lineRule="auto"/>
      <w:ind/>
    </w:pPr>
    <w:tblPr>
      <w:tblStyleRowBandSize w:val="1"/>
      <w:tblStyleColBandSize w:val="1"/>
      <w:tblBorders>
        <w:top w:val="single" w:color="5b9bd5" w:themeColor="accent1" w:sz="4" w:space="0"/>
        <w:left w:val="single" w:color="5b9bd5" w:themeColor="accent1" w:sz="4" w:space="0"/>
        <w:bottom w:val="single" w:color="5b9bd5" w:themeColor="accent1" w:sz="4" w:space="0"/>
        <w:right w:val="single" w:color="5b9bd5" w:themeColor="accent1" w:sz="4" w:space="0"/>
      </w:tblBorders>
    </w:tblPr>
    <w:tcPr>
      <w:tcBorders/>
    </w:tcPr>
    <w:tblStylePr w:type="band1Horz">
      <w:rPr>
        <w:rFonts w:ascii="Arial" w:hAnsi="Arial"/>
        <w:color w:val="404040"/>
        <w:sz w:val="22"/>
      </w:rPr>
      <w:pPr>
        <w:pBdr/>
        <w:spacing/>
        <w:ind/>
      </w:pPr>
      <w:tblPr>
        <w:tblBorders/>
      </w:tblPr>
      <w:tcPr>
        <w:tcBorders>
          <w:top w:val="single" w:color="5b9bd5" w:themeColor="accent1" w:sz="4" w:space="0"/>
          <w:bottom w:val="single" w:color="5b9bd5" w:themeColor="accent1" w:sz="4" w:space="0"/>
        </w:tcBorders>
      </w:tcPr>
    </w:tblStylePr>
    <w:tblStylePr w:type="band1Vert">
      <w:rPr>
        <w:rFonts w:ascii="Arial" w:hAnsi="Arial"/>
        <w:color w:val="404040"/>
        <w:sz w:val="22"/>
      </w:rPr>
      <w:pPr>
        <w:pBdr/>
        <w:spacing/>
        <w:ind/>
      </w:pPr>
      <w:tblPr>
        <w:tblBorders/>
      </w:tblPr>
      <w:tcPr>
        <w:tcBorders>
          <w:left w:val="single" w:color="5b9bd5" w:themeColor="accent1" w:sz="4" w:space="0"/>
          <w:right w:val="single" w:color="5b9bd5" w:themeColor="accent1"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5b9bd5" w:themeColor="accent1" w:fill="5b9bd5" w:themeFill="accen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00">
    <w:name w:val="List Table 3 Accent 2"/>
    <w:basedOn w:val="903"/>
    <w:uiPriority w:val="99"/>
    <w:pPr>
      <w:pBdr/>
      <w:spacing w:after="0" w:line="240" w:lineRule="auto"/>
      <w:ind/>
    </w:pPr>
    <w:tblPr>
      <w:tblStyleRowBandSize w:val="1"/>
      <w:tblStyleColBandSize w:val="1"/>
      <w:tblBorders>
        <w:top w:val="single" w:color="f4b184" w:themeColor="accent2" w:themeTint="97" w:sz="4" w:space="0"/>
        <w:left w:val="single" w:color="f4b184" w:themeColor="accent2" w:themeTint="97" w:sz="4" w:space="0"/>
        <w:bottom w:val="single" w:color="f4b184" w:themeColor="accent2" w:themeTint="97" w:sz="4" w:space="0"/>
        <w:right w:val="single" w:color="f4b184" w:themeColor="accent2" w:themeTint="97" w:sz="4" w:space="0"/>
      </w:tblBorders>
    </w:tblPr>
    <w:tcPr>
      <w:tcBorders/>
    </w:tcPr>
    <w:tblStylePr w:type="band1Horz">
      <w:rPr>
        <w:rFonts w:ascii="Arial" w:hAnsi="Arial"/>
        <w:color w:val="404040"/>
        <w:sz w:val="22"/>
      </w:rPr>
      <w:pPr>
        <w:pBdr/>
        <w:spacing/>
        <w:ind/>
      </w:pPr>
      <w:tblPr>
        <w:tblBorders/>
      </w:tblPr>
      <w:tcPr>
        <w:tcBorders>
          <w:top w:val="single" w:color="f4b184" w:themeColor="accent2" w:themeTint="97" w:sz="4" w:space="0"/>
          <w:bottom w:val="single" w:color="f4b184" w:themeColor="accent2" w:themeTint="97" w:sz="4" w:space="0"/>
        </w:tcBorders>
      </w:tcPr>
    </w:tblStylePr>
    <w:tblStylePr w:type="band1Vert">
      <w:rPr>
        <w:rFonts w:ascii="Arial" w:hAnsi="Arial"/>
        <w:color w:val="404040"/>
        <w:sz w:val="22"/>
      </w:rPr>
      <w:pPr>
        <w:pBdr/>
        <w:spacing/>
        <w:ind/>
      </w:pPr>
      <w:tblPr>
        <w:tblBorders/>
      </w:tblPr>
      <w:tcPr>
        <w:tcBorders>
          <w:left w:val="single" w:color="f4b184" w:themeColor="accent2" w:themeTint="97" w:sz="4" w:space="0"/>
          <w:right w:val="single" w:color="f4b184" w:themeColor="accent2" w:themeTint="97"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4b184" w:themeColor="accent2" w:themeTint="97" w:fill="f4b184" w:themeFill="accent2" w:themeFillTint="97"/>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01">
    <w:name w:val="List Table 3 Accent 3"/>
    <w:basedOn w:val="903"/>
    <w:uiPriority w:val="99"/>
    <w:pPr>
      <w:pBdr/>
      <w:spacing w:after="0" w:line="240" w:lineRule="auto"/>
      <w:ind/>
    </w:pPr>
    <w:tblPr>
      <w:tblStyleRowBandSize w:val="1"/>
      <w:tblStyleColBandSize w:val="1"/>
      <w:tblBorders>
        <w:top w:val="single" w:color="c9c9c9" w:themeColor="accent3" w:themeTint="98" w:sz="4" w:space="0"/>
        <w:left w:val="single" w:color="c9c9c9" w:themeColor="accent3" w:themeTint="98" w:sz="4" w:space="0"/>
        <w:bottom w:val="single" w:color="c9c9c9" w:themeColor="accent3" w:themeTint="98" w:sz="4" w:space="0"/>
        <w:right w:val="single" w:color="c9c9c9" w:themeColor="accent3" w:themeTint="98" w:sz="4" w:space="0"/>
      </w:tblBorders>
    </w:tblPr>
    <w:tcPr>
      <w:tcBorders/>
    </w:tcPr>
    <w:tblStylePr w:type="band1Horz">
      <w:rPr>
        <w:rFonts w:ascii="Arial" w:hAnsi="Arial"/>
        <w:color w:val="404040"/>
        <w:sz w:val="22"/>
      </w:rPr>
      <w:pPr>
        <w:pBdr/>
        <w:spacing/>
        <w:ind/>
      </w:pPr>
      <w:tblPr>
        <w:tblBorders/>
      </w:tblPr>
      <w:tcPr>
        <w:tcBorders>
          <w:top w:val="single" w:color="c9c9c9" w:themeColor="accent3" w:themeTint="98" w:sz="4" w:space="0"/>
          <w:bottom w:val="single" w:color="c9c9c9" w:themeColor="accent3" w:themeTint="98" w:sz="4" w:space="0"/>
        </w:tcBorders>
      </w:tcPr>
    </w:tblStylePr>
    <w:tblStylePr w:type="band1Vert">
      <w:rPr>
        <w:rFonts w:ascii="Arial" w:hAnsi="Arial"/>
        <w:color w:val="404040"/>
        <w:sz w:val="22"/>
      </w:rPr>
      <w:pPr>
        <w:pBdr/>
        <w:spacing/>
        <w:ind/>
      </w:pPr>
      <w:tblPr>
        <w:tblBorders/>
      </w:tblPr>
      <w:tcPr>
        <w:tcBorders>
          <w:left w:val="single" w:color="c9c9c9" w:themeColor="accent3" w:themeTint="98" w:sz="4" w:space="0"/>
          <w:right w:val="single" w:color="c9c9c9" w:themeColor="accent3" w:themeTint="98"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c9c9c9" w:themeColor="accent3" w:themeTint="98" w:fill="c9c9c9" w:themeFill="accent3" w:themeFillTint="98"/>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02">
    <w:name w:val="List Table 3 Accent 4"/>
    <w:basedOn w:val="903"/>
    <w:uiPriority w:val="99"/>
    <w:pPr>
      <w:pBdr/>
      <w:spacing w:after="0" w:line="240" w:lineRule="auto"/>
      <w:ind/>
    </w:pPr>
    <w:tblPr>
      <w:tblStyleRowBandSize w:val="1"/>
      <w:tblStyleColBandSize w:val="1"/>
      <w:tblBorders>
        <w:top w:val="single" w:color="ffd865" w:themeColor="accent4" w:themeTint="9A" w:sz="4" w:space="0"/>
        <w:left w:val="single" w:color="ffd865" w:themeColor="accent4" w:themeTint="9A" w:sz="4" w:space="0"/>
        <w:bottom w:val="single" w:color="ffd865" w:themeColor="accent4" w:themeTint="9A" w:sz="4" w:space="0"/>
        <w:right w:val="single" w:color="ffd865" w:themeColor="accent4" w:themeTint="9A" w:sz="4" w:space="0"/>
      </w:tblBorders>
    </w:tblPr>
    <w:tcPr>
      <w:tcBorders/>
    </w:tcPr>
    <w:tblStylePr w:type="band1Horz">
      <w:rPr>
        <w:rFonts w:ascii="Arial" w:hAnsi="Arial"/>
        <w:color w:val="404040"/>
        <w:sz w:val="22"/>
      </w:rPr>
      <w:pPr>
        <w:pBdr/>
        <w:spacing/>
        <w:ind/>
      </w:pPr>
      <w:tblPr>
        <w:tblBorders/>
      </w:tblPr>
      <w:tcPr>
        <w:tcBorders>
          <w:top w:val="single" w:color="ffd865" w:themeColor="accent4" w:themeTint="9A" w:sz="4" w:space="0"/>
          <w:bottom w:val="single" w:color="ffd865" w:themeColor="accent4" w:themeTint="9A" w:sz="4" w:space="0"/>
        </w:tcBorders>
      </w:tcPr>
    </w:tblStylePr>
    <w:tblStylePr w:type="band1Vert">
      <w:rPr>
        <w:rFonts w:ascii="Arial" w:hAnsi="Arial"/>
        <w:color w:val="404040"/>
        <w:sz w:val="22"/>
      </w:rPr>
      <w:pPr>
        <w:pBdr/>
        <w:spacing/>
        <w:ind/>
      </w:pPr>
      <w:tblPr>
        <w:tblBorders/>
      </w:tblPr>
      <w:tcPr>
        <w:tcBorders>
          <w:left w:val="single" w:color="ffd865" w:themeColor="accent4" w:themeTint="9A" w:sz="4" w:space="0"/>
          <w:right w:val="single" w:color="ffd865" w:themeColor="accent4" w:themeTint="9A"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d865" w:themeColor="accent4" w:themeTint="9A" w:fill="ffd865" w:themeFill="accent4" w:themeFillTint="9A"/>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03">
    <w:name w:val="List Table 3 Accent 5"/>
    <w:basedOn w:val="903"/>
    <w:uiPriority w:val="99"/>
    <w:pPr>
      <w:pBdr/>
      <w:spacing w:after="0" w:line="240" w:lineRule="auto"/>
      <w:ind/>
    </w:pPr>
    <w:tblPr>
      <w:tblStyleRowBandSize w:val="1"/>
      <w:tblStyleColBandSize w:val="1"/>
      <w:tblBorders>
        <w:top w:val="single" w:color="8da9db" w:themeColor="accent5" w:themeTint="9A" w:sz="4" w:space="0"/>
        <w:left w:val="single" w:color="8da9db" w:themeColor="accent5" w:themeTint="9A" w:sz="4" w:space="0"/>
        <w:bottom w:val="single" w:color="8da9db" w:themeColor="accent5" w:themeTint="9A" w:sz="4" w:space="0"/>
        <w:right w:val="single" w:color="8da9db" w:themeColor="accent5" w:themeTint="9A" w:sz="4" w:space="0"/>
      </w:tblBorders>
    </w:tblPr>
    <w:tcPr>
      <w:tcBorders/>
    </w:tcPr>
    <w:tblStylePr w:type="band1Horz">
      <w:rPr>
        <w:rFonts w:ascii="Arial" w:hAnsi="Arial"/>
        <w:color w:val="404040"/>
        <w:sz w:val="22"/>
      </w:rPr>
      <w:pPr>
        <w:pBdr/>
        <w:spacing/>
        <w:ind/>
      </w:pPr>
      <w:tblPr>
        <w:tblBorders/>
      </w:tblPr>
      <w:tcPr>
        <w:tcBorders>
          <w:top w:val="single" w:color="8da9db" w:themeColor="accent5" w:themeTint="9A" w:sz="4" w:space="0"/>
          <w:bottom w:val="single" w:color="8da9db" w:themeColor="accent5" w:themeTint="9A" w:sz="4" w:space="0"/>
        </w:tcBorders>
      </w:tcPr>
    </w:tblStylePr>
    <w:tblStylePr w:type="band1Vert">
      <w:rPr>
        <w:rFonts w:ascii="Arial" w:hAnsi="Arial"/>
        <w:color w:val="404040"/>
        <w:sz w:val="22"/>
      </w:rPr>
      <w:pPr>
        <w:pBdr/>
        <w:spacing/>
        <w:ind/>
      </w:pPr>
      <w:tblPr>
        <w:tblBorders/>
      </w:tblPr>
      <w:tcPr>
        <w:tcBorders>
          <w:left w:val="single" w:color="8da9db" w:themeColor="accent5" w:themeTint="9A" w:sz="4" w:space="0"/>
          <w:right w:val="single" w:color="8da9db" w:themeColor="accent5" w:themeTint="9A"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8da9db" w:themeColor="accent5" w:themeTint="9A" w:fill="8da9db" w:themeFill="accent5" w:themeFillTint="9A"/>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04">
    <w:name w:val="List Table 3 Accent 6"/>
    <w:basedOn w:val="903"/>
    <w:uiPriority w:val="99"/>
    <w:pPr>
      <w:pBdr/>
      <w:spacing w:after="0" w:line="240" w:lineRule="auto"/>
      <w:ind/>
    </w:pPr>
    <w:tblPr>
      <w:tblStyleRowBandSize w:val="1"/>
      <w:tblStyleColBandSize w:val="1"/>
      <w:tblBorders>
        <w:top w:val="single" w:color="a9d08e" w:themeColor="accent6" w:themeTint="98" w:sz="4" w:space="0"/>
        <w:left w:val="single" w:color="a9d08e" w:themeColor="accent6" w:themeTint="98" w:sz="4" w:space="0"/>
        <w:bottom w:val="single" w:color="a9d08e" w:themeColor="accent6" w:themeTint="98" w:sz="4" w:space="0"/>
        <w:right w:val="single" w:color="a9d08e" w:themeColor="accent6" w:themeTint="98" w:sz="4" w:space="0"/>
      </w:tblBorders>
    </w:tblPr>
    <w:tcPr>
      <w:tcBorders/>
    </w:tcPr>
    <w:tblStylePr w:type="band1Horz">
      <w:rPr>
        <w:rFonts w:ascii="Arial" w:hAnsi="Arial"/>
        <w:color w:val="404040"/>
        <w:sz w:val="22"/>
      </w:rPr>
      <w:pPr>
        <w:pBdr/>
        <w:spacing/>
        <w:ind/>
      </w:pPr>
      <w:tblPr>
        <w:tblBorders/>
      </w:tblPr>
      <w:tcPr>
        <w:tcBorders>
          <w:top w:val="single" w:color="a9d08e" w:themeColor="accent6" w:themeTint="98" w:sz="4" w:space="0"/>
          <w:bottom w:val="single" w:color="a9d08e" w:themeColor="accent6" w:themeTint="98" w:sz="4" w:space="0"/>
        </w:tcBorders>
      </w:tcPr>
    </w:tblStylePr>
    <w:tblStylePr w:type="band1Vert">
      <w:rPr>
        <w:rFonts w:ascii="Arial" w:hAnsi="Arial"/>
        <w:color w:val="404040"/>
        <w:sz w:val="22"/>
      </w:rPr>
      <w:pPr>
        <w:pBdr/>
        <w:spacing/>
        <w:ind/>
      </w:pPr>
      <w:tblPr>
        <w:tblBorders/>
      </w:tblPr>
      <w:tcPr>
        <w:tcBorders>
          <w:left w:val="single" w:color="a9d08e" w:themeColor="accent6" w:themeTint="98" w:sz="4" w:space="0"/>
          <w:right w:val="single" w:color="a9d08e" w:themeColor="accent6" w:themeTint="98"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a9d08e" w:themeColor="accent6" w:themeTint="98" w:fill="a9d08e" w:themeFill="accent6" w:themeFillTint="98"/>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05">
    <w:name w:val="List Table 4"/>
    <w:basedOn w:val="903"/>
    <w:uiPriority w:val="99"/>
    <w:pPr>
      <w:pBdr/>
      <w:spacing w:after="0" w:line="240" w:lineRule="auto"/>
      <w:ind/>
    </w:pPr>
    <w:tblPr>
      <w:tblStyleRowBandSize w:val="1"/>
      <w:tblStyleColBandSize w:val="1"/>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cPr>
      <w:tcBorders/>
    </w:tcPr>
    <w:tblStylePr w:type="band1Horz">
      <w:rPr>
        <w:rFonts w:ascii="Arial" w:hAnsi="Arial"/>
        <w:color w:val="404040"/>
        <w:sz w:val="22"/>
      </w:rPr>
      <w:pPr>
        <w:pBdr/>
        <w:spacing/>
        <w:ind/>
      </w:pPr>
      <w:tblPr>
        <w:tblBorders/>
      </w:tblPr>
      <w:tcPr>
        <w:shd w:val="clear" w:color="bfbfbf" w:themeColor="text1" w:themeTint="40" w:fill="bfbfbf" w:themeFill="text1" w:themeFillTint="40"/>
        <w:tcBorders/>
      </w:tcPr>
    </w:tblStylePr>
    <w:tblStylePr w:type="band1Vert">
      <w:rPr>
        <w:rFonts w:ascii="Arial" w:hAnsi="Arial"/>
        <w:color w:val="404040"/>
        <w:sz w:val="22"/>
      </w:rPr>
      <w:pPr>
        <w:pBdr/>
        <w:spacing/>
        <w:ind/>
      </w:pPr>
      <w:tblPr>
        <w:tblBorders/>
      </w:tblPr>
      <w:tcPr>
        <w:shd w:val="clear" w:color="bfbfb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000000" w:themeColor="text1" w:fill="000000" w:themeFill="tex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06">
    <w:name w:val="List Table 4 Accent 1"/>
    <w:basedOn w:val="903"/>
    <w:uiPriority w:val="99"/>
    <w:pPr>
      <w:pBdr/>
      <w:spacing w:after="0" w:line="240" w:lineRule="auto"/>
      <w:ind/>
    </w:pPr>
    <w:tblPr>
      <w:tblStyleRowBandSize w:val="1"/>
      <w:tblStyleColBandSize w:val="1"/>
      <w:tblBorders>
        <w:top w:val="single" w:color="a2c6e7" w:themeColor="accent1" w:themeTint="90" w:sz="4" w:space="0"/>
        <w:left w:val="single" w:color="a2c6e7" w:themeColor="accent1" w:themeTint="90" w:sz="4" w:space="0"/>
        <w:bottom w:val="single" w:color="a2c6e7" w:themeColor="accent1" w:themeTint="90" w:sz="4" w:space="0"/>
        <w:right w:val="single" w:color="a2c6e7" w:themeColor="accent1" w:themeTint="90" w:sz="4" w:space="0"/>
        <w:insideH w:val="single" w:color="a2c6e7" w:themeColor="accent1" w:themeTint="90" w:sz="4" w:space="0"/>
      </w:tblBorders>
    </w:tblPr>
    <w:tcPr>
      <w:tcBorders/>
    </w:tcPr>
    <w:tblStylePr w:type="band1Horz">
      <w:rPr>
        <w:rFonts w:ascii="Arial" w:hAnsi="Arial"/>
        <w:color w:val="404040"/>
        <w:sz w:val="22"/>
      </w:rPr>
      <w:pPr>
        <w:pBdr/>
        <w:spacing/>
        <w:ind/>
      </w:pPr>
      <w:tblPr>
        <w:tblBorders/>
      </w:tblPr>
      <w:tcPr>
        <w:shd w:val="clear" w:color="d5e5f4" w:themeColor="accent1" w:themeTint="40" w:fill="d5e5f4" w:themeFill="accent1" w:themeFillTint="40"/>
        <w:tcBorders/>
      </w:tcPr>
    </w:tblStylePr>
    <w:tblStylePr w:type="band1Vert">
      <w:rPr>
        <w:rFonts w:ascii="Arial" w:hAnsi="Arial"/>
        <w:color w:val="404040"/>
        <w:sz w:val="22"/>
      </w:rPr>
      <w:pPr>
        <w:pBdr/>
        <w:spacing/>
        <w:ind/>
      </w:pPr>
      <w:tblPr>
        <w:tblBorders/>
      </w:tblPr>
      <w:tcPr>
        <w:shd w:val="clear" w:color="d5e5f4" w:themeColor="accent1" w:themeTint="40" w:fill="d5e5f4"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5b9bd5" w:themeColor="accent1" w:fill="5b9bd5" w:themeFill="accen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07">
    <w:name w:val="List Table 4 Accent 2"/>
    <w:basedOn w:val="903"/>
    <w:uiPriority w:val="99"/>
    <w:pPr>
      <w:pBdr/>
      <w:spacing w:after="0" w:line="240" w:lineRule="auto"/>
      <w:ind/>
    </w:pPr>
    <w:tblPr>
      <w:tblStyleRowBandSize w:val="1"/>
      <w:tblStyleColBandSize w:val="1"/>
      <w:tblBorders>
        <w:top w:val="single" w:color="f4b58a" w:themeColor="accent2" w:themeTint="90" w:sz="4" w:space="0"/>
        <w:left w:val="single" w:color="f4b58a" w:themeColor="accent2" w:themeTint="90" w:sz="4" w:space="0"/>
        <w:bottom w:val="single" w:color="f4b58a" w:themeColor="accent2" w:themeTint="90" w:sz="4" w:space="0"/>
        <w:right w:val="single" w:color="f4b58a" w:themeColor="accent2" w:themeTint="90" w:sz="4" w:space="0"/>
        <w:insideH w:val="single" w:color="f4b58a" w:themeColor="accent2" w:themeTint="90" w:sz="4" w:space="0"/>
      </w:tblBorders>
    </w:tblPr>
    <w:tcPr>
      <w:tcBorders/>
    </w:tcPr>
    <w:tblStylePr w:type="band1Horz">
      <w:rPr>
        <w:rFonts w:ascii="Arial" w:hAnsi="Arial"/>
        <w:color w:val="404040"/>
        <w:sz w:val="22"/>
      </w:rPr>
      <w:pPr>
        <w:pBdr/>
        <w:spacing/>
        <w:ind/>
      </w:pPr>
      <w:tblPr>
        <w:tblBorders/>
      </w:tblPr>
      <w:tcPr>
        <w:shd w:val="clear" w:color="fadecb" w:themeColor="accent2" w:themeTint="40" w:fill="fadecb" w:themeFill="accent2" w:themeFillTint="40"/>
        <w:tcBorders/>
      </w:tcPr>
    </w:tblStylePr>
    <w:tblStylePr w:type="band1Vert">
      <w:rPr>
        <w:rFonts w:ascii="Arial" w:hAnsi="Arial"/>
        <w:color w:val="404040"/>
        <w:sz w:val="22"/>
      </w:rPr>
      <w:pPr>
        <w:pBdr/>
        <w:spacing/>
        <w:ind/>
      </w:pPr>
      <w:tblPr>
        <w:tblBorders/>
      </w:tblPr>
      <w:tcPr>
        <w:shd w:val="clear" w:color="fadecb" w:themeColor="accent2" w:themeTint="40" w:fill="fadecb"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ed7d31" w:themeColor="accent2" w:fill="ed7d31" w:themeFill="accent2"/>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08">
    <w:name w:val="List Table 4 Accent 3"/>
    <w:basedOn w:val="903"/>
    <w:uiPriority w:val="99"/>
    <w:pPr>
      <w:pBdr/>
      <w:spacing w:after="0" w:line="240" w:lineRule="auto"/>
      <w:ind/>
    </w:pPr>
    <w:tblPr>
      <w:tblStyleRowBandSize w:val="1"/>
      <w:tblStyleColBandSize w:val="1"/>
      <w:tblBorders>
        <w:top w:val="single" w:color="cccccc" w:themeColor="accent3" w:themeTint="90" w:sz="4" w:space="0"/>
        <w:left w:val="single" w:color="cccccc" w:themeColor="accent3" w:themeTint="90" w:sz="4" w:space="0"/>
        <w:bottom w:val="single" w:color="cccccc" w:themeColor="accent3" w:themeTint="90" w:sz="4" w:space="0"/>
        <w:right w:val="single" w:color="cccccc" w:themeColor="accent3" w:themeTint="90" w:sz="4" w:space="0"/>
        <w:insideH w:val="single" w:color="cccccc" w:themeColor="accent3" w:themeTint="90" w:sz="4" w:space="0"/>
      </w:tblBorders>
    </w:tblPr>
    <w:tcPr>
      <w:tcBorders/>
    </w:tcPr>
    <w:tblStylePr w:type="band1Horz">
      <w:rPr>
        <w:rFonts w:ascii="Arial" w:hAnsi="Arial"/>
        <w:color w:val="404040"/>
        <w:sz w:val="22"/>
      </w:rPr>
      <w:pPr>
        <w:pBdr/>
        <w:spacing/>
        <w:ind/>
      </w:pPr>
      <w:tblPr>
        <w:tblBorders/>
      </w:tblPr>
      <w:tcPr>
        <w:shd w:val="clear" w:color="e8e8e8" w:themeColor="accent3" w:themeTint="40" w:fill="e8e8e8" w:themeFill="accent3" w:themeFillTint="40"/>
        <w:tcBorders/>
      </w:tcPr>
    </w:tblStylePr>
    <w:tblStylePr w:type="band1Vert">
      <w:rPr>
        <w:rFonts w:ascii="Arial" w:hAnsi="Arial"/>
        <w:color w:val="404040"/>
        <w:sz w:val="22"/>
      </w:rPr>
      <w:pPr>
        <w:pBdr/>
        <w:spacing/>
        <w:ind/>
      </w:pPr>
      <w:tblPr>
        <w:tblBorders/>
      </w:tblPr>
      <w:tcPr>
        <w:shd w:val="clear" w:color="e8e8e8" w:themeColor="accent3" w:themeTint="40" w:fill="e8e8e8"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a5a5a5" w:themeColor="accent3" w:fill="a5a5a5" w:themeFill="accent3"/>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09">
    <w:name w:val="List Table 4 Accent 4"/>
    <w:basedOn w:val="903"/>
    <w:uiPriority w:val="99"/>
    <w:pPr>
      <w:pBdr/>
      <w:spacing w:after="0" w:line="240" w:lineRule="auto"/>
      <w:ind/>
    </w:pPr>
    <w:tblPr>
      <w:tblStyleRowBandSize w:val="1"/>
      <w:tblStyleColBandSize w:val="1"/>
      <w:tblBorders>
        <w:top w:val="single" w:color="ffdb6f" w:themeColor="accent4" w:themeTint="90" w:sz="4" w:space="0"/>
        <w:left w:val="single" w:color="ffdb6f" w:themeColor="accent4" w:themeTint="90" w:sz="4" w:space="0"/>
        <w:bottom w:val="single" w:color="ffdb6f" w:themeColor="accent4" w:themeTint="90" w:sz="4" w:space="0"/>
        <w:right w:val="single" w:color="ffdb6f" w:themeColor="accent4" w:themeTint="90" w:sz="4" w:space="0"/>
        <w:insideH w:val="single" w:color="ffdb6f" w:themeColor="accent4" w:themeTint="90" w:sz="4" w:space="0"/>
      </w:tblBorders>
    </w:tblPr>
    <w:tcPr>
      <w:tcBorders/>
    </w:tcPr>
    <w:tblStylePr w:type="band1Horz">
      <w:rPr>
        <w:rFonts w:ascii="Arial" w:hAnsi="Arial"/>
        <w:color w:val="404040"/>
        <w:sz w:val="22"/>
      </w:rPr>
      <w:pPr>
        <w:pBdr/>
        <w:spacing/>
        <w:ind/>
      </w:pPr>
      <w:tblPr>
        <w:tblBorders/>
      </w:tblPr>
      <w:tcPr>
        <w:shd w:val="clear" w:color="ffefbf" w:themeColor="accent4" w:themeTint="40" w:fill="ffefbf" w:themeFill="accent4" w:themeFillTint="40"/>
        <w:tcBorders/>
      </w:tcPr>
    </w:tblStylePr>
    <w:tblStylePr w:type="band1Vert">
      <w:rPr>
        <w:rFonts w:ascii="Arial" w:hAnsi="Arial"/>
        <w:color w:val="404040"/>
        <w:sz w:val="22"/>
      </w:rPr>
      <w:pPr>
        <w:pBdr/>
        <w:spacing/>
        <w:ind/>
      </w:pPr>
      <w:tblPr>
        <w:tblBorders/>
      </w:tblPr>
      <w:tcPr>
        <w:shd w:val="clear" w:color="ffefbf" w:themeColor="accent4" w:themeTint="40" w:fill="ffefbf"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c000" w:themeColor="accent4" w:fill="ffc000" w:themeFill="accent4"/>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10">
    <w:name w:val="List Table 4 Accent 5"/>
    <w:basedOn w:val="903"/>
    <w:uiPriority w:val="99"/>
    <w:pPr>
      <w:pBdr/>
      <w:spacing w:after="0" w:line="240" w:lineRule="auto"/>
      <w:ind/>
    </w:pPr>
    <w:tblPr>
      <w:tblStyleRowBandSize w:val="1"/>
      <w:tblStyleColBandSize w:val="1"/>
      <w:tblBorders>
        <w:top w:val="single" w:color="95afdd" w:themeColor="accent5" w:themeTint="90" w:sz="4" w:space="0"/>
        <w:left w:val="single" w:color="95afdd" w:themeColor="accent5" w:themeTint="90" w:sz="4" w:space="0"/>
        <w:bottom w:val="single" w:color="95afdd" w:themeColor="accent5" w:themeTint="90" w:sz="4" w:space="0"/>
        <w:right w:val="single" w:color="95afdd" w:themeColor="accent5" w:themeTint="90" w:sz="4" w:space="0"/>
        <w:insideH w:val="single" w:color="95afdd" w:themeColor="accent5" w:themeTint="90" w:sz="4" w:space="0"/>
      </w:tblBorders>
    </w:tblPr>
    <w:tcPr>
      <w:tcBorders/>
    </w:tcPr>
    <w:tblStylePr w:type="band1Horz">
      <w:rPr>
        <w:rFonts w:ascii="Arial" w:hAnsi="Arial"/>
        <w:color w:val="404040"/>
        <w:sz w:val="22"/>
      </w:rPr>
      <w:pPr>
        <w:pBdr/>
        <w:spacing/>
        <w:ind/>
      </w:pPr>
      <w:tblPr>
        <w:tblBorders/>
      </w:tblPr>
      <w:tcPr>
        <w:shd w:val="clear" w:color="cfdbf0" w:themeColor="accent5" w:themeTint="40" w:fill="cfdbf0" w:themeFill="accent5" w:themeFillTint="40"/>
        <w:tcBorders/>
      </w:tcPr>
    </w:tblStylePr>
    <w:tblStylePr w:type="band1Vert">
      <w:rPr>
        <w:rFonts w:ascii="Arial" w:hAnsi="Arial"/>
        <w:color w:val="404040"/>
        <w:sz w:val="22"/>
      </w:rPr>
      <w:pPr>
        <w:pBdr/>
        <w:spacing/>
        <w:ind/>
      </w:pPr>
      <w:tblPr>
        <w:tblBorders/>
      </w:tblPr>
      <w:tcPr>
        <w:shd w:val="clear" w:color="cfdbf0" w:themeColor="accent5" w:themeTint="40" w:fill="cfdbf0"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4472c4" w:themeColor="accent5" w:fill="4472c4" w:themeFill="accent5"/>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11">
    <w:name w:val="List Table 4 Accent 6"/>
    <w:basedOn w:val="903"/>
    <w:uiPriority w:val="99"/>
    <w:pPr>
      <w:pBdr/>
      <w:spacing w:after="0" w:line="240" w:lineRule="auto"/>
      <w:ind/>
    </w:pPr>
    <w:tblPr>
      <w:tblStyleRowBandSize w:val="1"/>
      <w:tblStyleColBandSize w:val="1"/>
      <w:tblBorders>
        <w:top w:val="single" w:color="add394" w:themeColor="accent6" w:themeTint="90" w:sz="4" w:space="0"/>
        <w:left w:val="single" w:color="add394" w:themeColor="accent6" w:themeTint="90" w:sz="4" w:space="0"/>
        <w:bottom w:val="single" w:color="add394" w:themeColor="accent6" w:themeTint="90" w:sz="4" w:space="0"/>
        <w:right w:val="single" w:color="add394" w:themeColor="accent6" w:themeTint="90" w:sz="4" w:space="0"/>
        <w:insideH w:val="single" w:color="add394" w:themeColor="accent6" w:themeTint="90" w:sz="4" w:space="0"/>
      </w:tblBorders>
    </w:tblPr>
    <w:tcPr>
      <w:tcBorders/>
    </w:tcPr>
    <w:tblStylePr w:type="band1Horz">
      <w:rPr>
        <w:rFonts w:ascii="Arial" w:hAnsi="Arial"/>
        <w:color w:val="404040"/>
        <w:sz w:val="22"/>
      </w:rPr>
      <w:pPr>
        <w:pBdr/>
        <w:spacing/>
        <w:ind/>
      </w:pPr>
      <w:tblPr>
        <w:tblBorders/>
      </w:tblPr>
      <w:tcPr>
        <w:shd w:val="clear" w:color="daebcf" w:themeColor="accent6" w:themeTint="40" w:fill="daebcf" w:themeFill="accent6" w:themeFillTint="40"/>
        <w:tcBorders/>
      </w:tcPr>
    </w:tblStylePr>
    <w:tblStylePr w:type="band1Vert">
      <w:rPr>
        <w:rFonts w:ascii="Arial" w:hAnsi="Arial"/>
        <w:color w:val="404040"/>
        <w:sz w:val="22"/>
      </w:rPr>
      <w:pPr>
        <w:pBdr/>
        <w:spacing/>
        <w:ind/>
      </w:pPr>
      <w:tblPr>
        <w:tblBorders/>
      </w:tblPr>
      <w:tcPr>
        <w:shd w:val="clear" w:color="daebcf" w:themeColor="accent6" w:themeTint="40" w:fill="daebcf"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70ad47" w:themeColor="accent6" w:fill="70ad47" w:themeFill="accent6"/>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12">
    <w:name w:val="List Table 5 Dark"/>
    <w:basedOn w:val="903"/>
    <w:uiPriority w:val="99"/>
    <w:pPr>
      <w:pBdr/>
      <w:spacing w:after="0" w:line="240" w:lineRule="auto"/>
      <w:ind/>
    </w:pPr>
    <w:tblPr>
      <w:tblStyleRowBandSize w:val="1"/>
      <w:tblStyleColBandSize w:val="1"/>
      <w:tblBorders>
        <w:top w:val="single" w:color="7f7f7f" w:themeColor="text1" w:themeTint="80" w:sz="32" w:space="0"/>
        <w:left w:val="single" w:color="7f7f7f" w:themeColor="text1" w:themeTint="80" w:sz="32" w:space="0"/>
        <w:bottom w:val="single" w:color="7f7f7f" w:themeColor="text1" w:themeTint="80" w:sz="32" w:space="0"/>
        <w:right w:val="single" w:color="7f7f7f" w:themeColor="text1" w:themeTint="80" w:sz="32" w:space="0"/>
      </w:tblBorders>
      <w:shd w:val="clear" w:color="7f7f7f" w:themeColor="text1" w:themeTint="80" w:fill="7f7f7f" w:themeFill="text1" w:themeFillTint="80"/>
    </w:tblPr>
    <w:tcPr>
      <w:tcBorders/>
    </w:tcPr>
    <w:tblStylePr w:type="band1Horz">
      <w:pPr>
        <w:pBdr/>
        <w:spacing/>
        <w:ind/>
      </w:pPr>
      <w:tblPr>
        <w:tblBorders/>
      </w:tblPr>
      <w:tcPr>
        <w:shd w:val="clear" w:color="7f7f7f" w:themeColor="text1" w:themeTint="80" w:fill="7f7f7f" w:themeFill="text1" w:themeFillTint="80"/>
        <w:tcBorders>
          <w:top w:val="single" w:color="ffffff" w:themeColor="light1" w:sz="4" w:space="0"/>
          <w:bottom w:val="single" w:color="ffffff" w:themeColor="light1" w:sz="4" w:space="0"/>
        </w:tcBorders>
      </w:tcPr>
    </w:tblStylePr>
    <w:tblStylePr w:type="band1Vert">
      <w:pPr>
        <w:pBdr/>
        <w:spacing/>
        <w:ind/>
      </w:pPr>
      <w:tblPr>
        <w:tblBorders/>
      </w:tblPr>
      <w:tcPr>
        <w:shd w:val="clear" w:color="7f7f7f" w:themeColor="text1" w:themeTint="80" w:fill="7f7f7f" w:themeFill="text1" w:themeFillTint="80"/>
        <w:tcBorders>
          <w:left w:val="single" w:color="ffffff" w:themeColor="light1" w:sz="4" w:space="0"/>
          <w:right w:val="single" w:color="ffffff" w:themeColor="light1" w:sz="4" w:space="0"/>
        </w:tcBorders>
      </w:tcPr>
    </w:tblStylePr>
    <w:tblStylePr w:type="band2Horz">
      <w:pPr>
        <w:pBdr/>
        <w:spacing/>
        <w:ind/>
      </w:pPr>
      <w:tblPr>
        <w:tblBorders/>
      </w:tblPr>
      <w:tcPr>
        <w:shd w:val="clear" w:color="7f7f7f" w:themeColor="text1" w:themeTint="80" w:fill="7f7f7f" w:themeFill="text1" w:themeFillTint="80"/>
        <w:tcBorders>
          <w:top w:val="single" w:color="ffffff" w:themeColor="light1" w:sz="4" w:space="0"/>
          <w:bottom w:val="single" w:color="ffffff" w:themeColor="light1" w:sz="4" w:space="0"/>
        </w:tcBorders>
      </w:tcPr>
    </w:tblStylePr>
    <w:tblStylePr w:type="band2Vert">
      <w:pPr>
        <w:pBdr/>
        <w:spacing/>
        <w:ind/>
      </w:pPr>
      <w:tblPr>
        <w:tblBorders/>
      </w:tblPr>
      <w:tcPr>
        <w:tcBorders>
          <w:left w:val="single" w:color="ffffff" w:themeColor="light1" w:sz="4" w:space="0"/>
          <w:right w:val="single" w:color="ffffff" w:themeColor="light1" w:sz="4" w:space="0"/>
        </w:tcBorders>
      </w:tcPr>
    </w:tblStylePr>
    <w:tblStylePr w:type="firstCol">
      <w:rPr>
        <w:rFonts w:ascii="Arial" w:hAnsi="Arial"/>
        <w:b/>
        <w:color w:val="ffffff" w:themeColor="light1"/>
        <w:sz w:val="22"/>
      </w:rPr>
      <w:pPr>
        <w:pBdr/>
        <w:spacing/>
        <w:ind/>
      </w:pPr>
      <w:tblPr>
        <w:tblBorders/>
      </w:tblPr>
      <w:tcPr>
        <w:tcBorders>
          <w:left w:val="single" w:color="7f7f7f" w:themeColor="text1" w:themeTint="80" w:sz="32" w:space="0"/>
          <w:right w:val="single" w:color="ffffff" w:themeColor="light1" w:sz="4" w:space="0"/>
        </w:tcBorders>
      </w:tcPr>
    </w:tblStylePr>
    <w:tblStylePr w:type="firstRow">
      <w:rPr>
        <w:rFonts w:ascii="Arial" w:hAnsi="Arial"/>
        <w:b/>
        <w:color w:val="ffffff" w:themeColor="light1"/>
        <w:sz w:val="22"/>
      </w:rPr>
      <w:pPr>
        <w:pBdr/>
        <w:spacing/>
        <w:ind/>
      </w:pPr>
      <w:tblPr>
        <w:tblBorders/>
      </w:tblPr>
      <w:tcPr>
        <w:shd w:val="clear" w:color="7f7f7f" w:themeColor="text1" w:themeTint="80" w:fill="7f7f7f" w:themeFill="text1" w:themeFillTint="80"/>
        <w:tcBorders>
          <w:top w:val="single" w:color="7f7f7f" w:themeColor="text1" w:themeTint="80" w:sz="32" w:space="0"/>
          <w:bottom w:val="single" w:color="ffffff" w:themeColor="light1" w:sz="12" w:space="0"/>
        </w:tcBorders>
      </w:tcPr>
    </w:tblStylePr>
    <w:tblStylePr w:type="lastCol">
      <w:pPr>
        <w:pBdr/>
        <w:spacing/>
        <w:ind/>
      </w:pPr>
      <w:tblPr>
        <w:tblBorders/>
      </w:tblPr>
      <w:tcPr>
        <w:tcBorders>
          <w:left w:val="single" w:color="ffffff" w:themeColor="light1" w:sz="4" w:space="0"/>
          <w:right w:val="single" w:color="7f7f7f" w:themeColor="text1" w:themeTint="80"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13">
    <w:name w:val="List Table 5 Dark Accent 1"/>
    <w:basedOn w:val="903"/>
    <w:uiPriority w:val="99"/>
    <w:pPr>
      <w:pBdr/>
      <w:spacing w:after="0" w:line="240" w:lineRule="auto"/>
      <w:ind/>
    </w:pPr>
    <w:tblPr>
      <w:tblStyleRowBandSize w:val="1"/>
      <w:tblStyleColBandSize w:val="1"/>
      <w:tblBorders>
        <w:top w:val="single" w:color="5b9bd5" w:themeColor="accent1" w:sz="32" w:space="0"/>
        <w:left w:val="single" w:color="5b9bd5" w:themeColor="accent1" w:sz="32" w:space="0"/>
        <w:bottom w:val="single" w:color="5b9bd5" w:themeColor="accent1" w:sz="32" w:space="0"/>
        <w:right w:val="single" w:color="5b9bd5" w:themeColor="accent1" w:sz="32" w:space="0"/>
      </w:tblBorders>
      <w:shd w:val="clear" w:color="5b9bd5" w:themeColor="accent1" w:fill="5b9bd5" w:themeFill="accent1"/>
    </w:tblPr>
    <w:tcPr>
      <w:tcBorders/>
    </w:tcPr>
    <w:tblStylePr w:type="band1Horz">
      <w:pPr>
        <w:pBdr/>
        <w:spacing/>
        <w:ind/>
      </w:pPr>
      <w:tblPr>
        <w:tblBorders/>
      </w:tblPr>
      <w:tcPr>
        <w:shd w:val="clear" w:color="5b9bd5" w:themeColor="accent1" w:fill="5b9bd5" w:themeFill="accent1"/>
        <w:tcBorders>
          <w:top w:val="single" w:color="ffffff" w:themeColor="light1" w:sz="4" w:space="0"/>
          <w:bottom w:val="single" w:color="ffffff" w:themeColor="light1" w:sz="4" w:space="0"/>
        </w:tcBorders>
      </w:tcPr>
    </w:tblStylePr>
    <w:tblStylePr w:type="band1Vert">
      <w:pPr>
        <w:pBdr/>
        <w:spacing/>
        <w:ind/>
      </w:pPr>
      <w:tblPr>
        <w:tblBorders/>
      </w:tblPr>
      <w:tcPr>
        <w:shd w:val="clear" w:color="5b9bd5" w:themeColor="accent1" w:fill="5b9bd5" w:themeFill="accent1"/>
        <w:tcBorders>
          <w:left w:val="single" w:color="ffffff" w:themeColor="light1" w:sz="4" w:space="0"/>
          <w:right w:val="single" w:color="ffffff" w:themeColor="light1" w:sz="4" w:space="0"/>
        </w:tcBorders>
      </w:tcPr>
    </w:tblStylePr>
    <w:tblStylePr w:type="band2Horz">
      <w:pPr>
        <w:pBdr/>
        <w:spacing/>
        <w:ind/>
      </w:pPr>
      <w:tblPr>
        <w:tblBorders/>
      </w:tblPr>
      <w:tcPr>
        <w:shd w:val="clear" w:color="5b9bd5" w:themeColor="accent1" w:fill="5b9bd5" w:themeFill="accent1"/>
        <w:tcBorders>
          <w:top w:val="single" w:color="ffffff" w:themeColor="light1" w:sz="4" w:space="0"/>
          <w:bottom w:val="single" w:color="ffffff" w:themeColor="light1" w:sz="4" w:space="0"/>
        </w:tcBorders>
      </w:tcPr>
    </w:tblStylePr>
    <w:tblStylePr w:type="band2Vert">
      <w:pPr>
        <w:pBdr/>
        <w:spacing/>
        <w:ind/>
      </w:pPr>
      <w:tblPr>
        <w:tblBorders/>
      </w:tblPr>
      <w:tcPr>
        <w:tcBorders>
          <w:left w:val="single" w:color="ffffff" w:themeColor="light1" w:sz="4" w:space="0"/>
          <w:right w:val="single" w:color="ffffff" w:themeColor="light1" w:sz="4" w:space="0"/>
        </w:tcBorders>
      </w:tcPr>
    </w:tblStylePr>
    <w:tblStylePr w:type="firstCol">
      <w:rPr>
        <w:rFonts w:ascii="Arial" w:hAnsi="Arial"/>
        <w:b/>
        <w:color w:val="ffffff" w:themeColor="light1"/>
        <w:sz w:val="22"/>
      </w:rPr>
      <w:pPr>
        <w:pBdr/>
        <w:spacing/>
        <w:ind/>
      </w:pPr>
      <w:tblPr>
        <w:tblBorders/>
      </w:tblPr>
      <w:tcPr>
        <w:tcBorders>
          <w:left w:val="single" w:color="5b9bd5" w:themeColor="accent1" w:sz="32" w:space="0"/>
          <w:right w:val="single" w:color="ffffff" w:themeColor="light1" w:sz="4" w:space="0"/>
        </w:tcBorders>
      </w:tcPr>
    </w:tblStylePr>
    <w:tblStylePr w:type="firstRow">
      <w:rPr>
        <w:rFonts w:ascii="Arial" w:hAnsi="Arial"/>
        <w:b/>
        <w:color w:val="ffffff" w:themeColor="light1"/>
        <w:sz w:val="22"/>
      </w:rPr>
      <w:pPr>
        <w:pBdr/>
        <w:spacing/>
        <w:ind/>
      </w:pPr>
      <w:tblPr>
        <w:tblBorders/>
      </w:tblPr>
      <w:tcPr>
        <w:shd w:val="clear" w:color="5b9bd5" w:themeColor="accent1" w:fill="5b9bd5" w:themeFill="accent1"/>
        <w:tcBorders>
          <w:top w:val="single" w:color="5b9bd5" w:themeColor="accent1" w:sz="32" w:space="0"/>
          <w:bottom w:val="single" w:color="ffffff" w:themeColor="light1" w:sz="12" w:space="0"/>
        </w:tcBorders>
      </w:tcPr>
    </w:tblStylePr>
    <w:tblStylePr w:type="lastCol">
      <w:pPr>
        <w:pBdr/>
        <w:spacing/>
        <w:ind/>
      </w:pPr>
      <w:tblPr>
        <w:tblBorders/>
      </w:tblPr>
      <w:tcPr>
        <w:tcBorders>
          <w:left w:val="single" w:color="ffffff" w:themeColor="light1" w:sz="4" w:space="0"/>
          <w:right w:val="single" w:color="5b9bd5" w:themeColor="accent1"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14">
    <w:name w:val="List Table 5 Dark Accent 2"/>
    <w:basedOn w:val="903"/>
    <w:uiPriority w:val="99"/>
    <w:pPr>
      <w:pBdr/>
      <w:spacing w:after="0" w:line="240" w:lineRule="auto"/>
      <w:ind/>
    </w:pPr>
    <w:tblPr>
      <w:tblStyleRowBandSize w:val="1"/>
      <w:tblStyleColBandSize w:val="1"/>
      <w:tblBorders>
        <w:top w:val="single" w:color="f4b184" w:themeColor="accent2" w:themeTint="97" w:sz="32" w:space="0"/>
        <w:left w:val="single" w:color="f4b184" w:themeColor="accent2" w:themeTint="97" w:sz="32" w:space="0"/>
        <w:bottom w:val="single" w:color="f4b184" w:themeColor="accent2" w:themeTint="97" w:sz="32" w:space="0"/>
        <w:right w:val="single" w:color="f4b184" w:themeColor="accent2" w:themeTint="97" w:sz="32" w:space="0"/>
      </w:tblBorders>
      <w:shd w:val="clear" w:color="f4b184" w:themeColor="accent2" w:themeTint="97" w:fill="f4b184" w:themeFill="accent2" w:themeFillTint="97"/>
    </w:tblPr>
    <w:tcPr>
      <w:tcBorders/>
    </w:tcPr>
    <w:tblStylePr w:type="band1Horz">
      <w:pPr>
        <w:pBdr/>
        <w:spacing/>
        <w:ind/>
      </w:pPr>
      <w:tblPr>
        <w:tblBorders/>
      </w:tblPr>
      <w:tcPr>
        <w:shd w:val="clear" w:color="f4b184" w:themeColor="accent2" w:themeTint="97" w:fill="f4b184" w:themeFill="accent2" w:themeFillTint="97"/>
        <w:tcBorders>
          <w:top w:val="single" w:color="ffffff" w:themeColor="light1" w:sz="4" w:space="0"/>
          <w:bottom w:val="single" w:color="ffffff" w:themeColor="light1" w:sz="4" w:space="0"/>
        </w:tcBorders>
      </w:tcPr>
    </w:tblStylePr>
    <w:tblStylePr w:type="band1Vert">
      <w:pPr>
        <w:pBdr/>
        <w:spacing/>
        <w:ind/>
      </w:pPr>
      <w:tblPr>
        <w:tblBorders/>
      </w:tblPr>
      <w:tcPr>
        <w:shd w:val="clear" w:color="f4b184" w:themeColor="accent2" w:themeTint="97" w:fill="f4b184" w:themeFill="accent2" w:themeFillTint="97"/>
        <w:tcBorders>
          <w:left w:val="single" w:color="ffffff" w:themeColor="light1" w:sz="4" w:space="0"/>
          <w:right w:val="single" w:color="ffffff" w:themeColor="light1" w:sz="4" w:space="0"/>
        </w:tcBorders>
      </w:tcPr>
    </w:tblStylePr>
    <w:tblStylePr w:type="band2Horz">
      <w:pPr>
        <w:pBdr/>
        <w:spacing/>
        <w:ind/>
      </w:pPr>
      <w:tblPr>
        <w:tblBorders/>
      </w:tblPr>
      <w:tcPr>
        <w:shd w:val="clear" w:color="f4b184" w:themeColor="accent2" w:themeTint="97" w:fill="f4b184" w:themeFill="accent2" w:themeFillTint="97"/>
        <w:tcBorders>
          <w:top w:val="single" w:color="ffffff" w:themeColor="light1" w:sz="4" w:space="0"/>
          <w:bottom w:val="single" w:color="ffffff" w:themeColor="light1" w:sz="4" w:space="0"/>
        </w:tcBorders>
      </w:tcPr>
    </w:tblStylePr>
    <w:tblStylePr w:type="band2Vert">
      <w:pPr>
        <w:pBdr/>
        <w:spacing/>
        <w:ind/>
      </w:pPr>
      <w:tblPr>
        <w:tblBorders/>
      </w:tblPr>
      <w:tcPr>
        <w:tcBorders>
          <w:left w:val="single" w:color="ffffff" w:themeColor="light1" w:sz="4" w:space="0"/>
          <w:right w:val="single" w:color="ffffff" w:themeColor="light1" w:sz="4" w:space="0"/>
        </w:tcBorders>
      </w:tcPr>
    </w:tblStylePr>
    <w:tblStylePr w:type="firstCol">
      <w:rPr>
        <w:rFonts w:ascii="Arial" w:hAnsi="Arial"/>
        <w:b/>
        <w:color w:val="ffffff" w:themeColor="light1"/>
        <w:sz w:val="22"/>
      </w:rPr>
      <w:pPr>
        <w:pBdr/>
        <w:spacing/>
        <w:ind/>
      </w:pPr>
      <w:tblPr>
        <w:tblBorders/>
      </w:tblPr>
      <w:tcPr>
        <w:tcBorders>
          <w:left w:val="single" w:color="f4b184" w:themeColor="accent2" w:themeTint="97" w:sz="32" w:space="0"/>
          <w:right w:val="single" w:color="ffffff" w:themeColor="light1" w:sz="4" w:space="0"/>
        </w:tcBorders>
      </w:tcPr>
    </w:tblStylePr>
    <w:tblStylePr w:type="firstRow">
      <w:rPr>
        <w:rFonts w:ascii="Arial" w:hAnsi="Arial"/>
        <w:b/>
        <w:color w:val="ffffff" w:themeColor="light1"/>
        <w:sz w:val="22"/>
      </w:rPr>
      <w:pPr>
        <w:pBdr/>
        <w:spacing/>
        <w:ind/>
      </w:pPr>
      <w:tblPr>
        <w:tblBorders/>
      </w:tblPr>
      <w:tcPr>
        <w:shd w:val="clear" w:color="f4b184" w:themeColor="accent2" w:themeTint="97" w:fill="f4b184" w:themeFill="accent2" w:themeFillTint="97"/>
        <w:tcBorders>
          <w:top w:val="single" w:color="f4b184" w:themeColor="accent2" w:themeTint="97" w:sz="32" w:space="0"/>
          <w:bottom w:val="single" w:color="ffffff" w:themeColor="light1" w:sz="12" w:space="0"/>
        </w:tcBorders>
      </w:tcPr>
    </w:tblStylePr>
    <w:tblStylePr w:type="lastCol">
      <w:pPr>
        <w:pBdr/>
        <w:spacing/>
        <w:ind/>
      </w:pPr>
      <w:tblPr>
        <w:tblBorders/>
      </w:tblPr>
      <w:tcPr>
        <w:tcBorders>
          <w:left w:val="single" w:color="ffffff" w:themeColor="light1" w:sz="4" w:space="0"/>
          <w:right w:val="single" w:color="f4b184" w:themeColor="accent2" w:themeTint="97"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15">
    <w:name w:val="List Table 5 Dark Accent 3"/>
    <w:basedOn w:val="903"/>
    <w:uiPriority w:val="99"/>
    <w:pPr>
      <w:pBdr/>
      <w:spacing w:after="0" w:line="240" w:lineRule="auto"/>
      <w:ind/>
    </w:pPr>
    <w:tblPr>
      <w:tblStyleRowBandSize w:val="1"/>
      <w:tblStyleColBandSize w:val="1"/>
      <w:tblBorders>
        <w:top w:val="single" w:color="c9c9c9" w:themeColor="accent3" w:themeTint="98" w:sz="32" w:space="0"/>
        <w:left w:val="single" w:color="c9c9c9" w:themeColor="accent3" w:themeTint="98" w:sz="32" w:space="0"/>
        <w:bottom w:val="single" w:color="c9c9c9" w:themeColor="accent3" w:themeTint="98" w:sz="32" w:space="0"/>
        <w:right w:val="single" w:color="c9c9c9" w:themeColor="accent3" w:themeTint="98" w:sz="32" w:space="0"/>
      </w:tblBorders>
      <w:shd w:val="clear" w:color="c9c9c9" w:themeColor="accent3" w:themeTint="98" w:fill="c9c9c9" w:themeFill="accent3" w:themeFillTint="98"/>
    </w:tblPr>
    <w:tcPr>
      <w:tcBorders/>
    </w:tcPr>
    <w:tblStylePr w:type="band1Horz">
      <w:pPr>
        <w:pBdr/>
        <w:spacing/>
        <w:ind/>
      </w:pPr>
      <w:tblPr>
        <w:tblBorders/>
      </w:tblPr>
      <w:tcPr>
        <w:shd w:val="clear" w:color="c9c9c9" w:themeColor="accent3" w:themeTint="98" w:fill="c9c9c9" w:themeFill="accent3" w:themeFillTint="98"/>
        <w:tcBorders>
          <w:top w:val="single" w:color="ffffff" w:themeColor="light1" w:sz="4" w:space="0"/>
          <w:bottom w:val="single" w:color="ffffff" w:themeColor="light1" w:sz="4" w:space="0"/>
        </w:tcBorders>
      </w:tcPr>
    </w:tblStylePr>
    <w:tblStylePr w:type="band1Vert">
      <w:pPr>
        <w:pBdr/>
        <w:spacing/>
        <w:ind/>
      </w:pPr>
      <w:tblPr>
        <w:tblBorders/>
      </w:tblPr>
      <w:tcPr>
        <w:shd w:val="clear" w:color="c9c9c9" w:themeColor="accent3" w:themeTint="98" w:fill="c9c9c9" w:themeFill="accent3" w:themeFillTint="98"/>
        <w:tcBorders>
          <w:left w:val="single" w:color="ffffff" w:themeColor="light1" w:sz="4" w:space="0"/>
          <w:right w:val="single" w:color="ffffff" w:themeColor="light1" w:sz="4" w:space="0"/>
        </w:tcBorders>
      </w:tcPr>
    </w:tblStylePr>
    <w:tblStylePr w:type="band2Horz">
      <w:pPr>
        <w:pBdr/>
        <w:spacing/>
        <w:ind/>
      </w:pPr>
      <w:tblPr>
        <w:tblBorders/>
      </w:tblPr>
      <w:tcPr>
        <w:shd w:val="clear" w:color="c9c9c9" w:themeColor="accent3" w:themeTint="98" w:fill="c9c9c9" w:themeFill="accent3" w:themeFillTint="98"/>
        <w:tcBorders>
          <w:top w:val="single" w:color="ffffff" w:themeColor="light1" w:sz="4" w:space="0"/>
          <w:bottom w:val="single" w:color="ffffff" w:themeColor="light1" w:sz="4" w:space="0"/>
        </w:tcBorders>
      </w:tcPr>
    </w:tblStylePr>
    <w:tblStylePr w:type="band2Vert">
      <w:pPr>
        <w:pBdr/>
        <w:spacing/>
        <w:ind/>
      </w:pPr>
      <w:tblPr>
        <w:tblBorders/>
      </w:tblPr>
      <w:tcPr>
        <w:tcBorders>
          <w:left w:val="single" w:color="ffffff" w:themeColor="light1" w:sz="4" w:space="0"/>
          <w:right w:val="single" w:color="ffffff" w:themeColor="light1" w:sz="4" w:space="0"/>
        </w:tcBorders>
      </w:tcPr>
    </w:tblStylePr>
    <w:tblStylePr w:type="firstCol">
      <w:rPr>
        <w:rFonts w:ascii="Arial" w:hAnsi="Arial"/>
        <w:b/>
        <w:color w:val="ffffff" w:themeColor="light1"/>
        <w:sz w:val="22"/>
      </w:rPr>
      <w:pPr>
        <w:pBdr/>
        <w:spacing/>
        <w:ind/>
      </w:pPr>
      <w:tblPr>
        <w:tblBorders/>
      </w:tblPr>
      <w:tcPr>
        <w:tcBorders>
          <w:left w:val="single" w:color="c9c9c9" w:themeColor="accent3" w:themeTint="98" w:sz="32" w:space="0"/>
          <w:right w:val="single" w:color="ffffff" w:themeColor="light1" w:sz="4" w:space="0"/>
        </w:tcBorders>
      </w:tcPr>
    </w:tblStylePr>
    <w:tblStylePr w:type="firstRow">
      <w:rPr>
        <w:rFonts w:ascii="Arial" w:hAnsi="Arial"/>
        <w:b/>
        <w:color w:val="ffffff" w:themeColor="light1"/>
        <w:sz w:val="22"/>
      </w:rPr>
      <w:pPr>
        <w:pBdr/>
        <w:spacing/>
        <w:ind/>
      </w:pPr>
      <w:tblPr>
        <w:tblBorders/>
      </w:tblPr>
      <w:tcPr>
        <w:shd w:val="clear" w:color="c9c9c9" w:themeColor="accent3" w:themeTint="98" w:fill="c9c9c9" w:themeFill="accent3" w:themeFillTint="98"/>
        <w:tcBorders>
          <w:top w:val="single" w:color="c9c9c9" w:themeColor="accent3" w:themeTint="98" w:sz="32" w:space="0"/>
          <w:bottom w:val="single" w:color="ffffff" w:themeColor="light1" w:sz="12" w:space="0"/>
        </w:tcBorders>
      </w:tcPr>
    </w:tblStylePr>
    <w:tblStylePr w:type="lastCol">
      <w:pPr>
        <w:pBdr/>
        <w:spacing/>
        <w:ind/>
      </w:pPr>
      <w:tblPr>
        <w:tblBorders/>
      </w:tblPr>
      <w:tcPr>
        <w:tcBorders>
          <w:left w:val="single" w:color="ffffff" w:themeColor="light1" w:sz="4" w:space="0"/>
          <w:right w:val="single" w:color="c9c9c9" w:themeColor="accent3" w:themeTint="98"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16">
    <w:name w:val="List Table 5 Dark Accent 4"/>
    <w:basedOn w:val="903"/>
    <w:uiPriority w:val="99"/>
    <w:pPr>
      <w:pBdr/>
      <w:spacing w:after="0" w:line="240" w:lineRule="auto"/>
      <w:ind/>
    </w:pPr>
    <w:tblPr>
      <w:tblStyleRowBandSize w:val="1"/>
      <w:tblStyleColBandSize w:val="1"/>
      <w:tblBorders>
        <w:top w:val="single" w:color="ffd865" w:themeColor="accent4" w:themeTint="9A" w:sz="32" w:space="0"/>
        <w:left w:val="single" w:color="ffd865" w:themeColor="accent4" w:themeTint="9A" w:sz="32" w:space="0"/>
        <w:bottom w:val="single" w:color="ffd865" w:themeColor="accent4" w:themeTint="9A" w:sz="32" w:space="0"/>
        <w:right w:val="single" w:color="ffd865" w:themeColor="accent4" w:themeTint="9A" w:sz="32" w:space="0"/>
      </w:tblBorders>
      <w:shd w:val="clear" w:color="ffd865" w:themeColor="accent4" w:themeTint="9A" w:fill="ffd865" w:themeFill="accent4" w:themeFillTint="9A"/>
    </w:tblPr>
    <w:tcPr>
      <w:tcBorders/>
    </w:tcPr>
    <w:tblStylePr w:type="band1Horz">
      <w:pPr>
        <w:pBdr/>
        <w:spacing/>
        <w:ind/>
      </w:pPr>
      <w:tblPr>
        <w:tblBorders/>
      </w:tblPr>
      <w:tcPr>
        <w:shd w:val="clear" w:color="ffd865" w:themeColor="accent4" w:themeTint="9A" w:fill="ffd865" w:themeFill="accent4" w:themeFillTint="9A"/>
        <w:tcBorders>
          <w:top w:val="single" w:color="ffffff" w:themeColor="light1" w:sz="4" w:space="0"/>
          <w:bottom w:val="single" w:color="ffffff" w:themeColor="light1" w:sz="4" w:space="0"/>
        </w:tcBorders>
      </w:tcPr>
    </w:tblStylePr>
    <w:tblStylePr w:type="band1Vert">
      <w:pPr>
        <w:pBdr/>
        <w:spacing/>
        <w:ind/>
      </w:pPr>
      <w:tblPr>
        <w:tblBorders/>
      </w:tblPr>
      <w:tcPr>
        <w:shd w:val="clear" w:color="ffd865" w:themeColor="accent4" w:themeTint="9A" w:fill="ffd865" w:themeFill="accent4" w:themeFillTint="9A"/>
        <w:tcBorders>
          <w:left w:val="single" w:color="ffffff" w:themeColor="light1" w:sz="4" w:space="0"/>
          <w:right w:val="single" w:color="ffffff" w:themeColor="light1" w:sz="4" w:space="0"/>
        </w:tcBorders>
      </w:tcPr>
    </w:tblStylePr>
    <w:tblStylePr w:type="band2Horz">
      <w:pPr>
        <w:pBdr/>
        <w:spacing/>
        <w:ind/>
      </w:pPr>
      <w:tblPr>
        <w:tblBorders/>
      </w:tblPr>
      <w:tcPr>
        <w:shd w:val="clear" w:color="ffd865" w:themeColor="accent4" w:themeTint="9A" w:fill="ffd865" w:themeFill="accent4" w:themeFillTint="9A"/>
        <w:tcBorders>
          <w:top w:val="single" w:color="ffffff" w:themeColor="light1" w:sz="4" w:space="0"/>
          <w:bottom w:val="single" w:color="ffffff" w:themeColor="light1" w:sz="4" w:space="0"/>
        </w:tcBorders>
      </w:tcPr>
    </w:tblStylePr>
    <w:tblStylePr w:type="band2Vert">
      <w:pPr>
        <w:pBdr/>
        <w:spacing/>
        <w:ind/>
      </w:pPr>
      <w:tblPr>
        <w:tblBorders/>
      </w:tblPr>
      <w:tcPr>
        <w:tcBorders>
          <w:left w:val="single" w:color="ffffff" w:themeColor="light1" w:sz="4" w:space="0"/>
          <w:right w:val="single" w:color="ffffff" w:themeColor="light1" w:sz="4" w:space="0"/>
        </w:tcBorders>
      </w:tcPr>
    </w:tblStylePr>
    <w:tblStylePr w:type="firstCol">
      <w:rPr>
        <w:rFonts w:ascii="Arial" w:hAnsi="Arial"/>
        <w:b/>
        <w:color w:val="ffffff" w:themeColor="light1"/>
        <w:sz w:val="22"/>
      </w:rPr>
      <w:pPr>
        <w:pBdr/>
        <w:spacing/>
        <w:ind/>
      </w:pPr>
      <w:tblPr>
        <w:tblBorders/>
      </w:tblPr>
      <w:tcPr>
        <w:tcBorders>
          <w:left w:val="single" w:color="ffd865" w:themeColor="accent4" w:themeTint="9A" w:sz="32" w:space="0"/>
          <w:right w:val="single" w:color="ffffff" w:themeColor="light1" w:sz="4" w:space="0"/>
        </w:tcBorders>
      </w:tcPr>
    </w:tblStylePr>
    <w:tblStylePr w:type="firstRow">
      <w:rPr>
        <w:rFonts w:ascii="Arial" w:hAnsi="Arial"/>
        <w:b/>
        <w:color w:val="ffffff" w:themeColor="light1"/>
        <w:sz w:val="22"/>
      </w:rPr>
      <w:pPr>
        <w:pBdr/>
        <w:spacing/>
        <w:ind/>
      </w:pPr>
      <w:tblPr>
        <w:tblBorders/>
      </w:tblPr>
      <w:tcPr>
        <w:shd w:val="clear" w:color="ffd865" w:themeColor="accent4" w:themeTint="9A" w:fill="ffd865" w:themeFill="accent4" w:themeFillTint="9A"/>
        <w:tcBorders>
          <w:top w:val="single" w:color="ffd865" w:themeColor="accent4" w:themeTint="9A" w:sz="32" w:space="0"/>
          <w:bottom w:val="single" w:color="ffffff" w:themeColor="light1" w:sz="12" w:space="0"/>
        </w:tcBorders>
      </w:tcPr>
    </w:tblStylePr>
    <w:tblStylePr w:type="lastCol">
      <w:pPr>
        <w:pBdr/>
        <w:spacing/>
        <w:ind/>
      </w:pPr>
      <w:tblPr>
        <w:tblBorders/>
      </w:tblPr>
      <w:tcPr>
        <w:tcBorders>
          <w:left w:val="single" w:color="ffffff" w:themeColor="light1" w:sz="4" w:space="0"/>
          <w:right w:val="single" w:color="ffd865" w:themeColor="accent4" w:themeTint="9A"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17">
    <w:name w:val="List Table 5 Dark Accent 5"/>
    <w:basedOn w:val="903"/>
    <w:uiPriority w:val="99"/>
    <w:pPr>
      <w:pBdr/>
      <w:spacing w:after="0" w:line="240" w:lineRule="auto"/>
      <w:ind/>
    </w:pPr>
    <w:tblPr>
      <w:tblStyleRowBandSize w:val="1"/>
      <w:tblStyleColBandSize w:val="1"/>
      <w:tblBorders>
        <w:top w:val="single" w:color="8da9db" w:themeColor="accent5" w:themeTint="9A" w:sz="32" w:space="0"/>
        <w:left w:val="single" w:color="8da9db" w:themeColor="accent5" w:themeTint="9A" w:sz="32" w:space="0"/>
        <w:bottom w:val="single" w:color="8da9db" w:themeColor="accent5" w:themeTint="9A" w:sz="32" w:space="0"/>
        <w:right w:val="single" w:color="8da9db" w:themeColor="accent5" w:themeTint="9A" w:sz="32" w:space="0"/>
      </w:tblBorders>
      <w:shd w:val="clear" w:color="8da9db" w:themeColor="accent5" w:themeTint="9A" w:fill="8da9db" w:themeFill="accent5" w:themeFillTint="9A"/>
    </w:tblPr>
    <w:tcPr>
      <w:tcBorders/>
    </w:tcPr>
    <w:tblStylePr w:type="band1Horz">
      <w:pPr>
        <w:pBdr/>
        <w:spacing/>
        <w:ind/>
      </w:pPr>
      <w:tblPr>
        <w:tblBorders/>
      </w:tblPr>
      <w:tcPr>
        <w:shd w:val="clear" w:color="8da9db" w:themeColor="accent5" w:themeTint="9A" w:fill="8da9db" w:themeFill="accent5" w:themeFillTint="9A"/>
        <w:tcBorders>
          <w:top w:val="single" w:color="ffffff" w:themeColor="light1" w:sz="4" w:space="0"/>
          <w:bottom w:val="single" w:color="ffffff" w:themeColor="light1" w:sz="4" w:space="0"/>
        </w:tcBorders>
      </w:tcPr>
    </w:tblStylePr>
    <w:tblStylePr w:type="band1Vert">
      <w:pPr>
        <w:pBdr/>
        <w:spacing/>
        <w:ind/>
      </w:pPr>
      <w:tblPr>
        <w:tblBorders/>
      </w:tblPr>
      <w:tcPr>
        <w:shd w:val="clear" w:color="8da9db" w:themeColor="accent5" w:themeTint="9A" w:fill="8da9db" w:themeFill="accent5" w:themeFillTint="9A"/>
        <w:tcBorders>
          <w:left w:val="single" w:color="ffffff" w:themeColor="light1" w:sz="4" w:space="0"/>
          <w:right w:val="single" w:color="ffffff" w:themeColor="light1" w:sz="4" w:space="0"/>
        </w:tcBorders>
      </w:tcPr>
    </w:tblStylePr>
    <w:tblStylePr w:type="band2Horz">
      <w:pPr>
        <w:pBdr/>
        <w:spacing/>
        <w:ind/>
      </w:pPr>
      <w:tblPr>
        <w:tblBorders/>
      </w:tblPr>
      <w:tcPr>
        <w:shd w:val="clear" w:color="8da9db" w:themeColor="accent5" w:themeTint="9A" w:fill="8da9db" w:themeFill="accent5" w:themeFillTint="9A"/>
        <w:tcBorders>
          <w:top w:val="single" w:color="ffffff" w:themeColor="light1" w:sz="4" w:space="0"/>
          <w:bottom w:val="single" w:color="ffffff" w:themeColor="light1" w:sz="4" w:space="0"/>
        </w:tcBorders>
      </w:tcPr>
    </w:tblStylePr>
    <w:tblStylePr w:type="band2Vert">
      <w:pPr>
        <w:pBdr/>
        <w:spacing/>
        <w:ind/>
      </w:pPr>
      <w:tblPr>
        <w:tblBorders/>
      </w:tblPr>
      <w:tcPr>
        <w:tcBorders>
          <w:left w:val="single" w:color="ffffff" w:themeColor="light1" w:sz="4" w:space="0"/>
          <w:right w:val="single" w:color="ffffff" w:themeColor="light1" w:sz="4" w:space="0"/>
        </w:tcBorders>
      </w:tcPr>
    </w:tblStylePr>
    <w:tblStylePr w:type="firstCol">
      <w:rPr>
        <w:rFonts w:ascii="Arial" w:hAnsi="Arial"/>
        <w:b/>
        <w:color w:val="ffffff" w:themeColor="light1"/>
        <w:sz w:val="22"/>
      </w:rPr>
      <w:pPr>
        <w:pBdr/>
        <w:spacing/>
        <w:ind/>
      </w:pPr>
      <w:tblPr>
        <w:tblBorders/>
      </w:tblPr>
      <w:tcPr>
        <w:tcBorders>
          <w:left w:val="single" w:color="8da9db" w:themeColor="accent5" w:themeTint="9A" w:sz="32" w:space="0"/>
          <w:right w:val="single" w:color="ffffff" w:themeColor="light1" w:sz="4" w:space="0"/>
        </w:tcBorders>
      </w:tcPr>
    </w:tblStylePr>
    <w:tblStylePr w:type="firstRow">
      <w:rPr>
        <w:rFonts w:ascii="Arial" w:hAnsi="Arial"/>
        <w:b/>
        <w:color w:val="ffffff" w:themeColor="light1"/>
        <w:sz w:val="22"/>
      </w:rPr>
      <w:pPr>
        <w:pBdr/>
        <w:spacing/>
        <w:ind/>
      </w:pPr>
      <w:tblPr>
        <w:tblBorders/>
      </w:tblPr>
      <w:tcPr>
        <w:shd w:val="clear" w:color="8da9db" w:themeColor="accent5" w:themeTint="9A" w:fill="8da9db" w:themeFill="accent5" w:themeFillTint="9A"/>
        <w:tcBorders>
          <w:top w:val="single" w:color="8da9db" w:themeColor="accent5" w:themeTint="9A" w:sz="32" w:space="0"/>
          <w:bottom w:val="single" w:color="ffffff" w:themeColor="light1" w:sz="12" w:space="0"/>
        </w:tcBorders>
      </w:tcPr>
    </w:tblStylePr>
    <w:tblStylePr w:type="lastCol">
      <w:pPr>
        <w:pBdr/>
        <w:spacing/>
        <w:ind/>
      </w:pPr>
      <w:tblPr>
        <w:tblBorders/>
      </w:tblPr>
      <w:tcPr>
        <w:tcBorders>
          <w:left w:val="single" w:color="ffffff" w:themeColor="light1" w:sz="4" w:space="0"/>
          <w:right w:val="single" w:color="8da9db" w:themeColor="accent5" w:themeTint="9A"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18">
    <w:name w:val="List Table 5 Dark Accent 6"/>
    <w:basedOn w:val="903"/>
    <w:uiPriority w:val="99"/>
    <w:pPr>
      <w:pBdr/>
      <w:spacing w:after="0" w:line="240" w:lineRule="auto"/>
      <w:ind/>
    </w:pPr>
    <w:tblPr>
      <w:tblStyleRowBandSize w:val="1"/>
      <w:tblStyleColBandSize w:val="1"/>
      <w:tblBorders>
        <w:top w:val="single" w:color="a9d08e" w:themeColor="accent6" w:themeTint="98" w:sz="32" w:space="0"/>
        <w:left w:val="single" w:color="a9d08e" w:themeColor="accent6" w:themeTint="98" w:sz="32" w:space="0"/>
        <w:bottom w:val="single" w:color="a9d08e" w:themeColor="accent6" w:themeTint="98" w:sz="32" w:space="0"/>
        <w:right w:val="single" w:color="a9d08e" w:themeColor="accent6" w:themeTint="98" w:sz="32" w:space="0"/>
      </w:tblBorders>
      <w:shd w:val="clear" w:color="a9d08e" w:themeColor="accent6" w:themeTint="98" w:fill="a9d08e" w:themeFill="accent6" w:themeFillTint="98"/>
    </w:tblPr>
    <w:tcPr>
      <w:tcBorders/>
    </w:tcPr>
    <w:tblStylePr w:type="band1Horz">
      <w:pPr>
        <w:pBdr/>
        <w:spacing/>
        <w:ind/>
      </w:pPr>
      <w:tblPr>
        <w:tblBorders/>
      </w:tblPr>
      <w:tcPr>
        <w:shd w:val="clear" w:color="a9d08e" w:themeColor="accent6" w:themeTint="98" w:fill="a9d08e" w:themeFill="accent6" w:themeFillTint="98"/>
        <w:tcBorders>
          <w:top w:val="single" w:color="ffffff" w:themeColor="light1" w:sz="4" w:space="0"/>
          <w:bottom w:val="single" w:color="ffffff" w:themeColor="light1" w:sz="4" w:space="0"/>
        </w:tcBorders>
      </w:tcPr>
    </w:tblStylePr>
    <w:tblStylePr w:type="band1Vert">
      <w:pPr>
        <w:pBdr/>
        <w:spacing/>
        <w:ind/>
      </w:pPr>
      <w:tblPr>
        <w:tblBorders/>
      </w:tblPr>
      <w:tcPr>
        <w:shd w:val="clear" w:color="a9d08e" w:themeColor="accent6" w:themeTint="98" w:fill="a9d08e" w:themeFill="accent6" w:themeFillTint="98"/>
        <w:tcBorders>
          <w:left w:val="single" w:color="ffffff" w:themeColor="light1" w:sz="4" w:space="0"/>
          <w:right w:val="single" w:color="ffffff" w:themeColor="light1" w:sz="4" w:space="0"/>
        </w:tcBorders>
      </w:tcPr>
    </w:tblStylePr>
    <w:tblStylePr w:type="band2Horz">
      <w:pPr>
        <w:pBdr/>
        <w:spacing/>
        <w:ind/>
      </w:pPr>
      <w:tblPr>
        <w:tblBorders/>
      </w:tblPr>
      <w:tcPr>
        <w:shd w:val="clear" w:color="a9d08e" w:themeColor="accent6" w:themeTint="98" w:fill="a9d08e" w:themeFill="accent6" w:themeFillTint="98"/>
        <w:tcBorders>
          <w:top w:val="single" w:color="ffffff" w:themeColor="light1" w:sz="4" w:space="0"/>
          <w:bottom w:val="single" w:color="ffffff" w:themeColor="light1" w:sz="4" w:space="0"/>
        </w:tcBorders>
      </w:tcPr>
    </w:tblStylePr>
    <w:tblStylePr w:type="band2Vert">
      <w:pPr>
        <w:pBdr/>
        <w:spacing/>
        <w:ind/>
      </w:pPr>
      <w:tblPr>
        <w:tblBorders/>
      </w:tblPr>
      <w:tcPr>
        <w:tcBorders>
          <w:left w:val="single" w:color="ffffff" w:themeColor="light1" w:sz="4" w:space="0"/>
          <w:right w:val="single" w:color="ffffff" w:themeColor="light1" w:sz="4" w:space="0"/>
        </w:tcBorders>
      </w:tcPr>
    </w:tblStylePr>
    <w:tblStylePr w:type="firstCol">
      <w:rPr>
        <w:rFonts w:ascii="Arial" w:hAnsi="Arial"/>
        <w:b/>
        <w:color w:val="ffffff" w:themeColor="light1"/>
        <w:sz w:val="22"/>
      </w:rPr>
      <w:pPr>
        <w:pBdr/>
        <w:spacing/>
        <w:ind/>
      </w:pPr>
      <w:tblPr>
        <w:tblBorders/>
      </w:tblPr>
      <w:tcPr>
        <w:tcBorders>
          <w:left w:val="single" w:color="a9d08e" w:themeColor="accent6" w:themeTint="98" w:sz="32" w:space="0"/>
          <w:right w:val="single" w:color="ffffff" w:themeColor="light1" w:sz="4" w:space="0"/>
        </w:tcBorders>
      </w:tcPr>
    </w:tblStylePr>
    <w:tblStylePr w:type="firstRow">
      <w:rPr>
        <w:rFonts w:ascii="Arial" w:hAnsi="Arial"/>
        <w:b/>
        <w:color w:val="ffffff" w:themeColor="light1"/>
        <w:sz w:val="22"/>
      </w:rPr>
      <w:pPr>
        <w:pBdr/>
        <w:spacing/>
        <w:ind/>
      </w:pPr>
      <w:tblPr>
        <w:tblBorders/>
      </w:tblPr>
      <w:tcPr>
        <w:shd w:val="clear" w:color="a9d08e" w:themeColor="accent6" w:themeTint="98" w:fill="a9d08e" w:themeFill="accent6" w:themeFillTint="98"/>
        <w:tcBorders>
          <w:top w:val="single" w:color="a9d08e" w:themeColor="accent6" w:themeTint="98" w:sz="32" w:space="0"/>
          <w:bottom w:val="single" w:color="ffffff" w:themeColor="light1" w:sz="12" w:space="0"/>
        </w:tcBorders>
      </w:tcPr>
    </w:tblStylePr>
    <w:tblStylePr w:type="lastCol">
      <w:pPr>
        <w:pBdr/>
        <w:spacing/>
        <w:ind/>
      </w:pPr>
      <w:tblPr>
        <w:tblBorders/>
      </w:tblPr>
      <w:tcPr>
        <w:tcBorders>
          <w:left w:val="single" w:color="ffffff" w:themeColor="light1" w:sz="4" w:space="0"/>
          <w:right w:val="single" w:color="a9d08e" w:themeColor="accent6" w:themeTint="98"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19">
    <w:name w:val="List Table 6 Colorful"/>
    <w:basedOn w:val="903"/>
    <w:uiPriority w:val="99"/>
    <w:pPr>
      <w:pBdr/>
      <w:spacing w:after="0" w:line="240" w:lineRule="auto"/>
      <w:ind/>
    </w:pPr>
    <w:tblPr>
      <w:tblStyleRowBandSize w:val="1"/>
      <w:tblStyleColBandSize w:val="1"/>
      <w:tblBorders>
        <w:top w:val="single" w:color="7f7f7f" w:themeColor="text1" w:themeTint="80" w:sz="4" w:space="0"/>
        <w:bottom w:val="single" w:color="7f7f7f" w:themeColor="text1" w:themeTint="80" w:sz="4" w:space="0"/>
      </w:tblBorders>
    </w:tblPr>
    <w:tcPr>
      <w:tcBorders/>
    </w:tcPr>
    <w:tblStylePr w:type="band1Horz">
      <w:rPr>
        <w:rFonts w:ascii="Arial" w:hAnsi="Arial"/>
        <w:color w:val="000000" w:themeColor="text1"/>
        <w:sz w:val="22"/>
      </w:rPr>
      <w:pPr>
        <w:pBdr/>
        <w:spacing/>
        <w:ind/>
      </w:pPr>
      <w:tblPr>
        <w:tblBorders/>
      </w:tblPr>
      <w:tcPr>
        <w:shd w:val="clear" w:color="bfbfbf" w:themeColor="text1" w:themeTint="40" w:fill="bfbfbf" w:themeFill="text1" w:themeFillTint="40"/>
        <w:tcBorders/>
      </w:tcPr>
    </w:tblStylePr>
    <w:tblStylePr w:type="band1Vert">
      <w:pPr>
        <w:pBdr/>
        <w:spacing/>
        <w:ind/>
      </w:pPr>
      <w:tblPr>
        <w:tblBorders/>
      </w:tblPr>
      <w:tcPr>
        <w:shd w:val="clear" w:color="bfbfbf" w:themeColor="text1" w:themeTint="40" w:fill="bfbfbf" w:themeFill="text1" w:themeFillTint="40"/>
        <w:tcBorders/>
      </w:tcPr>
    </w:tblStylePr>
    <w:tblStylePr w:type="band2Horz">
      <w:rPr>
        <w:rFonts w:ascii="Arial" w:hAnsi="Arial"/>
        <w:color w:val="000000" w:themeColor="text1"/>
        <w:sz w:val="22"/>
      </w:rPr>
      <w:pPr>
        <w:pBdr/>
        <w:spacing/>
        <w:ind/>
      </w:pPr>
      <w:tblPr>
        <w:tblBorders/>
      </w:tblPr>
      <w:tcPr>
        <w:tcBorders/>
      </w:tcPr>
    </w:tblStylePr>
    <w:tblStylePr w:type="band2Vert">
      <w:pPr>
        <w:pBdr/>
        <w:spacing/>
        <w:ind/>
      </w:pPr>
      <w:tblPr>
        <w:tblBorders/>
      </w:tblPr>
      <w:tcPr>
        <w:tcBorders/>
      </w:tcPr>
    </w:tblStylePr>
    <w:tblStylePr w:type="firstCol">
      <w:rPr>
        <w:b/>
        <w:color w:val="000000" w:themeColor="text1"/>
      </w:rPr>
      <w:pPr>
        <w:pBdr/>
        <w:spacing/>
        <w:ind/>
      </w:pPr>
      <w:tblPr>
        <w:tblBorders/>
      </w:tblPr>
      <w:tcPr>
        <w:tcBorders/>
      </w:tcPr>
    </w:tblStylePr>
    <w:tblStylePr w:type="firstRow">
      <w:rPr>
        <w:b/>
        <w:color w:val="000000" w:themeColor="text1"/>
      </w:rPr>
      <w:pPr>
        <w:pBdr/>
        <w:spacing/>
        <w:ind/>
      </w:pPr>
      <w:tblPr>
        <w:tblBorders/>
      </w:tblPr>
      <w:tcPr>
        <w:tcBorders>
          <w:bottom w:val="single" w:color="7f7f7f" w:themeColor="text1" w:themeTint="80" w:sz="4" w:space="0"/>
        </w:tcBorders>
      </w:tcPr>
    </w:tblStylePr>
    <w:tblStylePr w:type="lastCol">
      <w:rPr>
        <w:b/>
        <w:color w:val="000000" w:themeColor="text1"/>
      </w:rPr>
      <w:pPr>
        <w:pBdr/>
        <w:spacing/>
        <w:ind/>
      </w:pPr>
      <w:tblPr>
        <w:tblBorders/>
      </w:tblPr>
      <w:tcPr>
        <w:tcBorders/>
      </w:tcPr>
    </w:tblStylePr>
    <w:tblStylePr w:type="lastRow">
      <w:rPr>
        <w:b/>
        <w:color w:val="000000" w:themeColor="text1"/>
      </w:rPr>
      <w:pPr>
        <w:pBdr/>
        <w:spacing/>
        <w:ind/>
      </w:pPr>
      <w:tblPr>
        <w:tblBorders/>
      </w:tblPr>
      <w:tcPr>
        <w:tcBorders>
          <w:top w:val="single" w:color="7f7f7f" w:themeColor="text1" w:themeTint="8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20">
    <w:name w:val="List Table 6 Colorful Accent 1"/>
    <w:basedOn w:val="903"/>
    <w:uiPriority w:val="99"/>
    <w:pPr>
      <w:pBdr/>
      <w:spacing w:after="0" w:line="240" w:lineRule="auto"/>
      <w:ind/>
    </w:pPr>
    <w:tblPr>
      <w:tblStyleRowBandSize w:val="1"/>
      <w:tblStyleColBandSize w:val="1"/>
      <w:tblBorders>
        <w:top w:val="single" w:color="5b9bd5" w:themeColor="accent1" w:sz="4" w:space="0"/>
        <w:bottom w:val="single" w:color="5b9bd5" w:themeColor="accent1" w:sz="4" w:space="0"/>
      </w:tblBorders>
    </w:tblPr>
    <w:tcPr>
      <w:tcBorders/>
    </w:tcPr>
    <w:tblStylePr w:type="band1Horz">
      <w:rPr>
        <w:rFonts w:ascii="Arial" w:hAnsi="Arial"/>
        <w:color w:val="245a8d" w:themeColor="accent1" w:themeShade="95"/>
        <w:sz w:val="22"/>
      </w:rPr>
      <w:pPr>
        <w:pBdr/>
        <w:spacing/>
        <w:ind/>
      </w:pPr>
      <w:tblPr>
        <w:tblBorders/>
      </w:tblPr>
      <w:tcPr>
        <w:shd w:val="clear" w:color="d5e5f4" w:themeColor="accent1" w:themeTint="40" w:fill="d5e5f4" w:themeFill="accent1" w:themeFillTint="40"/>
        <w:tcBorders/>
      </w:tcPr>
    </w:tblStylePr>
    <w:tblStylePr w:type="band1Vert">
      <w:pPr>
        <w:pBdr/>
        <w:spacing/>
        <w:ind/>
      </w:pPr>
      <w:tblPr>
        <w:tblBorders/>
      </w:tblPr>
      <w:tcPr>
        <w:shd w:val="clear" w:color="d5e5f4" w:themeColor="accent1" w:themeTint="40" w:fill="d5e5f4" w:themeFill="accent1" w:themeFillTint="40"/>
        <w:tcBorders/>
      </w:tcPr>
    </w:tblStylePr>
    <w:tblStylePr w:type="band2Horz">
      <w:rPr>
        <w:rFonts w:ascii="Arial" w:hAnsi="Arial"/>
        <w:color w:val="245a8d" w:themeColor="accent1"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45a8d" w:themeColor="accent1" w:themeShade="95"/>
      </w:rPr>
      <w:pPr>
        <w:pBdr/>
        <w:spacing/>
        <w:ind/>
      </w:pPr>
      <w:tblPr>
        <w:tblBorders/>
      </w:tblPr>
      <w:tcPr>
        <w:tcBorders/>
      </w:tcPr>
    </w:tblStylePr>
    <w:tblStylePr w:type="firstRow">
      <w:rPr>
        <w:b/>
        <w:color w:val="245a8d" w:themeColor="accent1" w:themeShade="95"/>
      </w:rPr>
      <w:pPr>
        <w:pBdr/>
        <w:spacing/>
        <w:ind/>
      </w:pPr>
      <w:tblPr>
        <w:tblBorders/>
      </w:tblPr>
      <w:tcPr>
        <w:tcBorders>
          <w:bottom w:val="single" w:color="5b9bd5" w:themeColor="accent1" w:sz="4" w:space="0"/>
        </w:tcBorders>
      </w:tcPr>
    </w:tblStylePr>
    <w:tblStylePr w:type="lastCol">
      <w:rPr>
        <w:b/>
        <w:color w:val="245a8d" w:themeColor="accent1" w:themeShade="95"/>
      </w:rPr>
      <w:pPr>
        <w:pBdr/>
        <w:spacing/>
        <w:ind/>
      </w:pPr>
      <w:tblPr>
        <w:tblBorders/>
      </w:tblPr>
      <w:tcPr>
        <w:tcBorders/>
      </w:tcPr>
    </w:tblStylePr>
    <w:tblStylePr w:type="lastRow">
      <w:rPr>
        <w:b/>
        <w:color w:val="245a8d" w:themeColor="accent1" w:themeShade="95"/>
      </w:rPr>
      <w:pPr>
        <w:pBdr/>
        <w:spacing/>
        <w:ind/>
      </w:pPr>
      <w:tblPr>
        <w:tblBorders/>
      </w:tblPr>
      <w:tcPr>
        <w:tcBorders>
          <w:top w:val="single" w:color="5b9bd5" w:themeColor="accen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21">
    <w:name w:val="List Table 6 Colorful Accent 2"/>
    <w:basedOn w:val="903"/>
    <w:uiPriority w:val="99"/>
    <w:pPr>
      <w:pBdr/>
      <w:spacing w:after="0" w:line="240" w:lineRule="auto"/>
      <w:ind/>
    </w:pPr>
    <w:tblPr>
      <w:tblStyleRowBandSize w:val="1"/>
      <w:tblStyleColBandSize w:val="1"/>
      <w:tblBorders>
        <w:top w:val="single" w:color="f4b184" w:themeColor="accent2" w:themeTint="97" w:sz="4" w:space="0"/>
        <w:bottom w:val="single" w:color="f4b184" w:themeColor="accent2" w:themeTint="97" w:sz="4" w:space="0"/>
      </w:tblBorders>
    </w:tblPr>
    <w:tcPr>
      <w:tcBorders/>
    </w:tcPr>
    <w:tblStylePr w:type="band1Horz">
      <w:rPr>
        <w:rFonts w:ascii="Arial" w:hAnsi="Arial"/>
        <w:color w:val="f4b184" w:themeColor="accent2" w:themeTint="97" w:themeShade="95"/>
        <w:sz w:val="22"/>
      </w:rPr>
      <w:pPr>
        <w:pBdr/>
        <w:spacing/>
        <w:ind/>
      </w:pPr>
      <w:tblPr>
        <w:tblBorders/>
      </w:tblPr>
      <w:tcPr>
        <w:shd w:val="clear" w:color="fadecb" w:themeColor="accent2" w:themeTint="40" w:fill="fadecb" w:themeFill="accent2" w:themeFillTint="40"/>
        <w:tcBorders/>
      </w:tcPr>
    </w:tblStylePr>
    <w:tblStylePr w:type="band1Vert">
      <w:pPr>
        <w:pBdr/>
        <w:spacing/>
        <w:ind/>
      </w:pPr>
      <w:tblPr>
        <w:tblBorders/>
      </w:tblPr>
      <w:tcPr>
        <w:shd w:val="clear" w:color="fadecb" w:themeColor="accent2" w:themeTint="40" w:fill="fadecb" w:themeFill="accent2" w:themeFillTint="40"/>
        <w:tcBorders/>
      </w:tcPr>
    </w:tblStylePr>
    <w:tblStylePr w:type="band2Horz">
      <w:rPr>
        <w:rFonts w:ascii="Arial" w:hAnsi="Arial"/>
        <w:color w:val="f4b184"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f4b184" w:themeColor="accent2" w:themeTint="97" w:themeShade="95"/>
      </w:rPr>
      <w:pPr>
        <w:pBdr/>
        <w:spacing/>
        <w:ind/>
      </w:pPr>
      <w:tblPr>
        <w:tblBorders/>
      </w:tblPr>
      <w:tcPr>
        <w:tcBorders/>
      </w:tcPr>
    </w:tblStylePr>
    <w:tblStylePr w:type="firstRow">
      <w:rPr>
        <w:b/>
        <w:color w:val="f4b184" w:themeColor="accent2" w:themeTint="97" w:themeShade="95"/>
      </w:rPr>
      <w:pPr>
        <w:pBdr/>
        <w:spacing/>
        <w:ind/>
      </w:pPr>
      <w:tblPr>
        <w:tblBorders/>
      </w:tblPr>
      <w:tcPr>
        <w:tcBorders>
          <w:bottom w:val="single" w:color="f4b184" w:themeColor="accent2" w:themeTint="97" w:sz="4" w:space="0"/>
        </w:tcBorders>
      </w:tcPr>
    </w:tblStylePr>
    <w:tblStylePr w:type="lastCol">
      <w:rPr>
        <w:b/>
        <w:color w:val="f4b184" w:themeColor="accent2" w:themeTint="97" w:themeShade="95"/>
      </w:rPr>
      <w:pPr>
        <w:pBdr/>
        <w:spacing/>
        <w:ind/>
      </w:pPr>
      <w:tblPr>
        <w:tblBorders/>
      </w:tblPr>
      <w:tcPr>
        <w:tcBorders/>
      </w:tcPr>
    </w:tblStylePr>
    <w:tblStylePr w:type="lastRow">
      <w:rPr>
        <w:b/>
        <w:color w:val="f4b184" w:themeColor="accent2" w:themeTint="97" w:themeShade="95"/>
      </w:rPr>
      <w:pPr>
        <w:pBdr/>
        <w:spacing/>
        <w:ind/>
      </w:pPr>
      <w:tblPr>
        <w:tblBorders/>
      </w:tblPr>
      <w:tcPr>
        <w:tcBorders>
          <w:top w:val="single" w:color="f4b184" w:themeColor="accent2" w:themeTint="97"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22">
    <w:name w:val="List Table 6 Colorful Accent 3"/>
    <w:basedOn w:val="903"/>
    <w:uiPriority w:val="99"/>
    <w:pPr>
      <w:pBdr/>
      <w:spacing w:after="0" w:line="240" w:lineRule="auto"/>
      <w:ind/>
    </w:pPr>
    <w:tblPr>
      <w:tblStyleRowBandSize w:val="1"/>
      <w:tblStyleColBandSize w:val="1"/>
      <w:tblBorders>
        <w:top w:val="single" w:color="c9c9c9" w:themeColor="accent3" w:themeTint="98" w:sz="4" w:space="0"/>
        <w:bottom w:val="single" w:color="c9c9c9" w:themeColor="accent3" w:themeTint="98" w:sz="4" w:space="0"/>
      </w:tblBorders>
    </w:tblPr>
    <w:tcPr>
      <w:tcBorders/>
    </w:tcPr>
    <w:tblStylePr w:type="band1Horz">
      <w:rPr>
        <w:rFonts w:ascii="Arial" w:hAnsi="Arial"/>
        <w:color w:val="c9c9c9" w:themeColor="accent3" w:themeTint="98" w:themeShade="95"/>
        <w:sz w:val="22"/>
      </w:rPr>
      <w:pPr>
        <w:pBdr/>
        <w:spacing/>
        <w:ind/>
      </w:pPr>
      <w:tblPr>
        <w:tblBorders/>
      </w:tblPr>
      <w:tcPr>
        <w:shd w:val="clear" w:color="e8e8e8" w:themeColor="accent3" w:themeTint="40" w:fill="e8e8e8" w:themeFill="accent3" w:themeFillTint="40"/>
        <w:tcBorders/>
      </w:tcPr>
    </w:tblStylePr>
    <w:tblStylePr w:type="band1Vert">
      <w:pPr>
        <w:pBdr/>
        <w:spacing/>
        <w:ind/>
      </w:pPr>
      <w:tblPr>
        <w:tblBorders/>
      </w:tblPr>
      <w:tcPr>
        <w:shd w:val="clear" w:color="e8e8e8" w:themeColor="accent3" w:themeTint="40" w:fill="e8e8e8" w:themeFill="accent3" w:themeFillTint="40"/>
        <w:tcBorders/>
      </w:tcPr>
    </w:tblStylePr>
    <w:tblStylePr w:type="band2Horz">
      <w:rPr>
        <w:rFonts w:ascii="Arial" w:hAnsi="Arial"/>
        <w:color w:val="c9c9c9" w:themeColor="accent3"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c9c9c9" w:themeColor="accent3" w:themeTint="98" w:themeShade="95"/>
      </w:rPr>
      <w:pPr>
        <w:pBdr/>
        <w:spacing/>
        <w:ind/>
      </w:pPr>
      <w:tblPr>
        <w:tblBorders/>
      </w:tblPr>
      <w:tcPr>
        <w:tcBorders/>
      </w:tcPr>
    </w:tblStylePr>
    <w:tblStylePr w:type="firstRow">
      <w:rPr>
        <w:b/>
        <w:color w:val="c9c9c9" w:themeColor="accent3" w:themeTint="98" w:themeShade="95"/>
      </w:rPr>
      <w:pPr>
        <w:pBdr/>
        <w:spacing/>
        <w:ind/>
      </w:pPr>
      <w:tblPr>
        <w:tblBorders/>
      </w:tblPr>
      <w:tcPr>
        <w:tcBorders>
          <w:bottom w:val="single" w:color="c9c9c9" w:themeColor="accent3" w:themeTint="98" w:sz="4" w:space="0"/>
        </w:tcBorders>
      </w:tcPr>
    </w:tblStylePr>
    <w:tblStylePr w:type="lastCol">
      <w:rPr>
        <w:b/>
        <w:color w:val="c9c9c9" w:themeColor="accent3" w:themeTint="98" w:themeShade="95"/>
      </w:rPr>
      <w:pPr>
        <w:pBdr/>
        <w:spacing/>
        <w:ind/>
      </w:pPr>
      <w:tblPr>
        <w:tblBorders/>
      </w:tblPr>
      <w:tcPr>
        <w:tcBorders/>
      </w:tcPr>
    </w:tblStylePr>
    <w:tblStylePr w:type="lastRow">
      <w:rPr>
        <w:b/>
        <w:color w:val="c9c9c9" w:themeColor="accent3" w:themeTint="98" w:themeShade="95"/>
      </w:rPr>
      <w:pPr>
        <w:pBdr/>
        <w:spacing/>
        <w:ind/>
      </w:pPr>
      <w:tblPr>
        <w:tblBorders/>
      </w:tblPr>
      <w:tcPr>
        <w:tcBorders>
          <w:top w:val="single" w:color="c9c9c9" w:themeColor="accent3" w:themeTint="98"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23">
    <w:name w:val="List Table 6 Colorful Accent 4"/>
    <w:basedOn w:val="903"/>
    <w:uiPriority w:val="99"/>
    <w:pPr>
      <w:pBdr/>
      <w:spacing w:after="0" w:line="240" w:lineRule="auto"/>
      <w:ind/>
    </w:pPr>
    <w:tblPr>
      <w:tblStyleRowBandSize w:val="1"/>
      <w:tblStyleColBandSize w:val="1"/>
      <w:tblBorders>
        <w:top w:val="single" w:color="ffd865" w:themeColor="accent4" w:themeTint="9A" w:sz="4" w:space="0"/>
        <w:bottom w:val="single" w:color="ffd865" w:themeColor="accent4" w:themeTint="9A" w:sz="4" w:space="0"/>
      </w:tblBorders>
    </w:tblPr>
    <w:tcPr>
      <w:tcBorders/>
    </w:tcPr>
    <w:tblStylePr w:type="band1Horz">
      <w:rPr>
        <w:rFonts w:ascii="Arial" w:hAnsi="Arial"/>
        <w:color w:val="ffd865" w:themeColor="accent4" w:themeTint="9A" w:themeShade="95"/>
        <w:sz w:val="22"/>
      </w:rPr>
      <w:pPr>
        <w:pBdr/>
        <w:spacing/>
        <w:ind/>
      </w:pPr>
      <w:tblPr>
        <w:tblBorders/>
      </w:tblPr>
      <w:tcPr>
        <w:shd w:val="clear" w:color="ffefbf" w:themeColor="accent4" w:themeTint="40" w:fill="ffefbf" w:themeFill="accent4" w:themeFillTint="40"/>
        <w:tcBorders/>
      </w:tcPr>
    </w:tblStylePr>
    <w:tblStylePr w:type="band1Vert">
      <w:pPr>
        <w:pBdr/>
        <w:spacing/>
        <w:ind/>
      </w:pPr>
      <w:tblPr>
        <w:tblBorders/>
      </w:tblPr>
      <w:tcPr>
        <w:shd w:val="clear" w:color="ffefbf" w:themeColor="accent4" w:themeTint="40" w:fill="ffefbf" w:themeFill="accent4" w:themeFillTint="40"/>
        <w:tcBorders/>
      </w:tcPr>
    </w:tblStylePr>
    <w:tblStylePr w:type="band2Horz">
      <w:rPr>
        <w:rFonts w:ascii="Arial" w:hAnsi="Arial"/>
        <w:color w:val="ffd865"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ffd865" w:themeColor="accent4" w:themeTint="9A" w:themeShade="95"/>
      </w:rPr>
      <w:pPr>
        <w:pBdr/>
        <w:spacing/>
        <w:ind/>
      </w:pPr>
      <w:tblPr>
        <w:tblBorders/>
      </w:tblPr>
      <w:tcPr>
        <w:tcBorders/>
      </w:tcPr>
    </w:tblStylePr>
    <w:tblStylePr w:type="firstRow">
      <w:rPr>
        <w:b/>
        <w:color w:val="ffd865" w:themeColor="accent4" w:themeTint="9A" w:themeShade="95"/>
      </w:rPr>
      <w:pPr>
        <w:pBdr/>
        <w:spacing/>
        <w:ind/>
      </w:pPr>
      <w:tblPr>
        <w:tblBorders/>
      </w:tblPr>
      <w:tcPr>
        <w:tcBorders>
          <w:bottom w:val="single" w:color="ffd865" w:themeColor="accent4" w:themeTint="9A" w:sz="4" w:space="0"/>
        </w:tcBorders>
      </w:tcPr>
    </w:tblStylePr>
    <w:tblStylePr w:type="lastCol">
      <w:rPr>
        <w:b/>
        <w:color w:val="ffd865" w:themeColor="accent4" w:themeTint="9A" w:themeShade="95"/>
      </w:rPr>
      <w:pPr>
        <w:pBdr/>
        <w:spacing/>
        <w:ind/>
      </w:pPr>
      <w:tblPr>
        <w:tblBorders/>
      </w:tblPr>
      <w:tcPr>
        <w:tcBorders/>
      </w:tcPr>
    </w:tblStylePr>
    <w:tblStylePr w:type="lastRow">
      <w:rPr>
        <w:b/>
        <w:color w:val="ffd865" w:themeColor="accent4" w:themeTint="9A" w:themeShade="95"/>
      </w:rPr>
      <w:pPr>
        <w:pBdr/>
        <w:spacing/>
        <w:ind/>
      </w:pPr>
      <w:tblPr>
        <w:tblBorders/>
      </w:tblPr>
      <w:tcPr>
        <w:tcBorders>
          <w:top w:val="single" w:color="ffd865" w:themeColor="accent4"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24">
    <w:name w:val="List Table 6 Colorful Accent 5"/>
    <w:basedOn w:val="903"/>
    <w:uiPriority w:val="99"/>
    <w:pPr>
      <w:pBdr/>
      <w:spacing w:after="0" w:line="240" w:lineRule="auto"/>
      <w:ind/>
    </w:pPr>
    <w:tblPr>
      <w:tblStyleRowBandSize w:val="1"/>
      <w:tblStyleColBandSize w:val="1"/>
      <w:tblBorders>
        <w:top w:val="single" w:color="8da9db" w:themeColor="accent5" w:themeTint="9A" w:sz="4" w:space="0"/>
        <w:bottom w:val="single" w:color="8da9db" w:themeColor="accent5" w:themeTint="9A" w:sz="4" w:space="0"/>
      </w:tblBorders>
    </w:tblPr>
    <w:tcPr>
      <w:tcBorders/>
    </w:tcPr>
    <w:tblStylePr w:type="band1Horz">
      <w:rPr>
        <w:rFonts w:ascii="Arial" w:hAnsi="Arial"/>
        <w:color w:val="8da9db" w:themeColor="accent5" w:themeTint="9A" w:themeShade="95"/>
        <w:sz w:val="22"/>
      </w:rPr>
      <w:pPr>
        <w:pBdr/>
        <w:spacing/>
        <w:ind/>
      </w:pPr>
      <w:tblPr>
        <w:tblBorders/>
      </w:tblPr>
      <w:tcPr>
        <w:shd w:val="clear" w:color="cfdbf0" w:themeColor="accent5" w:themeTint="40" w:fill="cfdbf0" w:themeFill="accent5" w:themeFillTint="40"/>
        <w:tcBorders/>
      </w:tcPr>
    </w:tblStylePr>
    <w:tblStylePr w:type="band1Vert">
      <w:pPr>
        <w:pBdr/>
        <w:spacing/>
        <w:ind/>
      </w:pPr>
      <w:tblPr>
        <w:tblBorders/>
      </w:tblPr>
      <w:tcPr>
        <w:shd w:val="clear" w:color="cfdbf0" w:themeColor="accent5" w:themeTint="40" w:fill="cfdbf0" w:themeFill="accent5" w:themeFillTint="40"/>
        <w:tcBorders/>
      </w:tcPr>
    </w:tblStylePr>
    <w:tblStylePr w:type="band2Horz">
      <w:rPr>
        <w:rFonts w:ascii="Arial" w:hAnsi="Arial"/>
        <w:color w:val="8da9db" w:themeColor="accent5"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8da9db" w:themeColor="accent5" w:themeTint="9A" w:themeShade="95"/>
      </w:rPr>
      <w:pPr>
        <w:pBdr/>
        <w:spacing/>
        <w:ind/>
      </w:pPr>
      <w:tblPr>
        <w:tblBorders/>
      </w:tblPr>
      <w:tcPr>
        <w:tcBorders/>
      </w:tcPr>
    </w:tblStylePr>
    <w:tblStylePr w:type="firstRow">
      <w:rPr>
        <w:b/>
        <w:color w:val="8da9db" w:themeColor="accent5" w:themeTint="9A" w:themeShade="95"/>
      </w:rPr>
      <w:pPr>
        <w:pBdr/>
        <w:spacing/>
        <w:ind/>
      </w:pPr>
      <w:tblPr>
        <w:tblBorders/>
      </w:tblPr>
      <w:tcPr>
        <w:tcBorders>
          <w:bottom w:val="single" w:color="8da9db" w:themeColor="accent5" w:themeTint="9A" w:sz="4" w:space="0"/>
        </w:tcBorders>
      </w:tcPr>
    </w:tblStylePr>
    <w:tblStylePr w:type="lastCol">
      <w:rPr>
        <w:b/>
        <w:color w:val="8da9db" w:themeColor="accent5" w:themeTint="9A" w:themeShade="95"/>
      </w:rPr>
      <w:pPr>
        <w:pBdr/>
        <w:spacing/>
        <w:ind/>
      </w:pPr>
      <w:tblPr>
        <w:tblBorders/>
      </w:tblPr>
      <w:tcPr>
        <w:tcBorders/>
      </w:tcPr>
    </w:tblStylePr>
    <w:tblStylePr w:type="lastRow">
      <w:rPr>
        <w:b/>
        <w:color w:val="8da9db" w:themeColor="accent5" w:themeTint="9A" w:themeShade="95"/>
      </w:rPr>
      <w:pPr>
        <w:pBdr/>
        <w:spacing/>
        <w:ind/>
      </w:pPr>
      <w:tblPr>
        <w:tblBorders/>
      </w:tblPr>
      <w:tcPr>
        <w:tcBorders>
          <w:top w:val="single" w:color="8da9db" w:themeColor="accent5"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25">
    <w:name w:val="List Table 6 Colorful Accent 6"/>
    <w:basedOn w:val="903"/>
    <w:uiPriority w:val="99"/>
    <w:pPr>
      <w:pBdr/>
      <w:spacing w:after="0" w:line="240" w:lineRule="auto"/>
      <w:ind/>
    </w:pPr>
    <w:tblPr>
      <w:tblStyleRowBandSize w:val="1"/>
      <w:tblStyleColBandSize w:val="1"/>
      <w:tblBorders>
        <w:top w:val="single" w:color="a9d08e" w:themeColor="accent6" w:themeTint="98" w:sz="4" w:space="0"/>
        <w:bottom w:val="single" w:color="a9d08e" w:themeColor="accent6" w:themeTint="98" w:sz="4" w:space="0"/>
      </w:tblBorders>
    </w:tblPr>
    <w:tcPr>
      <w:tcBorders/>
    </w:tcPr>
    <w:tblStylePr w:type="band1Horz">
      <w:rPr>
        <w:rFonts w:ascii="Arial" w:hAnsi="Arial"/>
        <w:color w:val="a9d08e" w:themeColor="accent6" w:themeTint="98" w:themeShade="95"/>
        <w:sz w:val="22"/>
      </w:rPr>
      <w:pPr>
        <w:pBdr/>
        <w:spacing/>
        <w:ind/>
      </w:pPr>
      <w:tblPr>
        <w:tblBorders/>
      </w:tblPr>
      <w:tcPr>
        <w:shd w:val="clear" w:color="daebcf" w:themeColor="accent6" w:themeTint="40" w:fill="daebcf" w:themeFill="accent6" w:themeFillTint="40"/>
        <w:tcBorders/>
      </w:tcPr>
    </w:tblStylePr>
    <w:tblStylePr w:type="band1Vert">
      <w:pPr>
        <w:pBdr/>
        <w:spacing/>
        <w:ind/>
      </w:pPr>
      <w:tblPr>
        <w:tblBorders/>
      </w:tblPr>
      <w:tcPr>
        <w:shd w:val="clear" w:color="daebcf" w:themeColor="accent6" w:themeTint="40" w:fill="daebcf" w:themeFill="accent6" w:themeFillTint="40"/>
        <w:tcBorders/>
      </w:tcPr>
    </w:tblStylePr>
    <w:tblStylePr w:type="band2Horz">
      <w:rPr>
        <w:rFonts w:ascii="Arial" w:hAnsi="Arial"/>
        <w:color w:val="a9d08e" w:themeColor="accent6"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a9d08e" w:themeColor="accent6" w:themeTint="98" w:themeShade="95"/>
      </w:rPr>
      <w:pPr>
        <w:pBdr/>
        <w:spacing/>
        <w:ind/>
      </w:pPr>
      <w:tblPr>
        <w:tblBorders/>
      </w:tblPr>
      <w:tcPr>
        <w:tcBorders/>
      </w:tcPr>
    </w:tblStylePr>
    <w:tblStylePr w:type="firstRow">
      <w:rPr>
        <w:b/>
        <w:color w:val="a9d08e" w:themeColor="accent6" w:themeTint="98" w:themeShade="95"/>
      </w:rPr>
      <w:pPr>
        <w:pBdr/>
        <w:spacing/>
        <w:ind/>
      </w:pPr>
      <w:tblPr>
        <w:tblBorders/>
      </w:tblPr>
      <w:tcPr>
        <w:tcBorders>
          <w:bottom w:val="single" w:color="a9d08e" w:themeColor="accent6" w:themeTint="98" w:sz="4" w:space="0"/>
        </w:tcBorders>
      </w:tcPr>
    </w:tblStylePr>
    <w:tblStylePr w:type="lastCol">
      <w:rPr>
        <w:b/>
        <w:color w:val="a9d08e" w:themeColor="accent6" w:themeTint="98" w:themeShade="95"/>
      </w:rPr>
      <w:pPr>
        <w:pBdr/>
        <w:spacing/>
        <w:ind/>
      </w:pPr>
      <w:tblPr>
        <w:tblBorders/>
      </w:tblPr>
      <w:tcPr>
        <w:tcBorders/>
      </w:tcPr>
    </w:tblStylePr>
    <w:tblStylePr w:type="lastRow">
      <w:rPr>
        <w:b/>
        <w:color w:val="a9d08e" w:themeColor="accent6" w:themeTint="98" w:themeShade="95"/>
      </w:rPr>
      <w:pPr>
        <w:pBdr/>
        <w:spacing/>
        <w:ind/>
      </w:pPr>
      <w:tblPr>
        <w:tblBorders/>
      </w:tblPr>
      <w:tcPr>
        <w:tcBorders>
          <w:top w:val="single" w:color="a9d08e" w:themeColor="accent6" w:themeTint="98"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26">
    <w:name w:val="List Table 7 Colorful"/>
    <w:basedOn w:val="903"/>
    <w:uiPriority w:val="99"/>
    <w:pPr>
      <w:pBdr/>
      <w:spacing w:after="0" w:line="240" w:lineRule="auto"/>
      <w:ind/>
    </w:pPr>
    <w:tblPr>
      <w:tblStyleRowBandSize w:val="1"/>
      <w:tblStyleColBandSize w:val="1"/>
      <w:tblBorders>
        <w:right w:val="single" w:color="7f7f7f" w:themeColor="text1" w:themeTint="80" w:sz="4" w:space="0"/>
      </w:tblBorders>
    </w:tblPr>
    <w:tcPr>
      <w:tcBorders/>
    </w:tcPr>
    <w:tblStylePr w:type="band1Horz">
      <w:rPr>
        <w:rFonts w:ascii="Arial" w:hAnsi="Arial"/>
        <w:color w:val="7f7f7f" w:themeColor="text1" w:themeTint="80" w:themeShade="95"/>
        <w:sz w:val="22"/>
      </w:rPr>
      <w:pPr>
        <w:pBdr/>
        <w:spacing/>
        <w:ind/>
      </w:pPr>
      <w:tblPr>
        <w:tblBorders/>
      </w:tblPr>
      <w:tcPr>
        <w:shd w:val="clear" w:color="bfbfbf" w:themeColor="text1" w:themeTint="40" w:fill="bfbfbf" w:themeFill="text1" w:themeFillTint="40"/>
        <w:tcBorders/>
      </w:tcPr>
    </w:tblStylePr>
    <w:tblStylePr w:type="band1Vert">
      <w:pPr>
        <w:pBdr/>
        <w:spacing/>
        <w:ind/>
      </w:pPr>
      <w:tblPr>
        <w:tblBorders/>
      </w:tblPr>
      <w:tcPr>
        <w:shd w:val="clear" w:color="bfbfbf" w:themeColor="text1" w:themeTint="40" w:fill="bfbfbf" w:themeFill="text1" w:themeFillTint="40"/>
        <w:tcBorders/>
      </w:tcPr>
    </w:tblStylePr>
    <w:tblStylePr w:type="band2Horz">
      <w:rPr>
        <w:rFonts w:ascii="Arial" w:hAnsi="Arial"/>
        <w:color w:val="7f7f7f"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7f7f7f" w:themeColor="text1" w:themeTint="80" w:themeShade="95"/>
        <w:sz w:val="22"/>
      </w:rPr>
      <w:pPr>
        <w:pBdr/>
        <w:spacing/>
        <w:ind/>
        <w:jc w:val="right"/>
      </w:pPr>
      <w:tblPr>
        <w:tblBorders/>
      </w:tblPr>
      <w:tcPr>
        <w:shd w:val="clear" w:color="ffffff" w:fill="auto"/>
        <w:tcBorders>
          <w:top w:val="none" w:color="000000" w:sz="4" w:space="0"/>
          <w:left w:val="none" w:color="000000" w:sz="4" w:space="0"/>
          <w:bottom w:val="none" w:color="000000" w:sz="4" w:space="0"/>
          <w:right w:val="single" w:color="7f7f7f" w:themeColor="text1" w:themeTint="80" w:sz="4" w:space="0"/>
        </w:tcBorders>
      </w:tcPr>
    </w:tblStylePr>
    <w:tblStylePr w:type="firstRow">
      <w:rPr>
        <w:rFonts w:ascii="Arial" w:hAnsi="Arial"/>
        <w:i/>
        <w:color w:val="7f7f7f" w:themeColor="text1" w:themeTint="80"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7f7f7f" w:themeColor="text1" w:themeTint="80" w:sz="4" w:space="0"/>
          <w:right w:val="none" w:color="000000" w:sz="4" w:space="0"/>
        </w:tcBorders>
      </w:tcPr>
    </w:tblStylePr>
    <w:tblStylePr w:type="lastCol">
      <w:rPr>
        <w:rFonts w:ascii="Arial" w:hAnsi="Arial"/>
        <w:i/>
        <w:color w:val="7f7f7f" w:themeColor="text1" w:themeTint="80" w:themeShade="95"/>
        <w:sz w:val="22"/>
      </w:rPr>
      <w:pPr>
        <w:pBdr/>
        <w:spacing/>
        <w:ind/>
      </w:pPr>
      <w:tblPr>
        <w:tblBorders/>
      </w:tblPr>
      <w:tcPr>
        <w:shd w:val="clear" w:color="ffffff" w:fill="auto"/>
        <w:tcBorders>
          <w:top w:val="none" w:color="000000" w:sz="4" w:space="0"/>
          <w:left w:val="single" w:color="7f7f7f" w:themeColor="text1" w:themeTint="80" w:sz="4" w:space="0"/>
          <w:bottom w:val="none" w:color="000000" w:sz="4" w:space="0"/>
          <w:right w:val="none" w:color="000000" w:sz="4" w:space="0"/>
        </w:tcBorders>
      </w:tcPr>
    </w:tblStylePr>
    <w:tblStylePr w:type="lastRow">
      <w:rPr>
        <w:rFonts w:ascii="Arial" w:hAnsi="Arial"/>
        <w:i/>
        <w:color w:val="7f7f7f" w:themeColor="text1" w:themeTint="80" w:themeShade="95"/>
        <w:sz w:val="22"/>
      </w:rPr>
      <w:pPr>
        <w:pBdr/>
        <w:spacing/>
        <w:ind/>
      </w:pPr>
      <w:tblPr>
        <w:tblBorders/>
      </w:tblPr>
      <w:tcPr>
        <w:shd w:val="clear" w:color="ffffff" w:themeColor="light1" w:fill="ffffff" w:themeFill="light1"/>
        <w:tcBorders>
          <w:top w:val="single" w:color="7f7f7f" w:themeColor="text1" w:themeTint="8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27">
    <w:name w:val="List Table 7 Colorful Accent 1"/>
    <w:basedOn w:val="903"/>
    <w:uiPriority w:val="99"/>
    <w:pPr>
      <w:pBdr/>
      <w:spacing w:after="0" w:line="240" w:lineRule="auto"/>
      <w:ind/>
    </w:pPr>
    <w:tblPr>
      <w:tblStyleRowBandSize w:val="1"/>
      <w:tblStyleColBandSize w:val="1"/>
      <w:tblBorders>
        <w:right w:val="single" w:color="5b9bd5" w:themeColor="accent1" w:sz="4" w:space="0"/>
      </w:tblBorders>
    </w:tblPr>
    <w:tcPr>
      <w:tcBorders/>
    </w:tcPr>
    <w:tblStylePr w:type="band1Horz">
      <w:rPr>
        <w:rFonts w:ascii="Arial" w:hAnsi="Arial"/>
        <w:color w:val="245a8d" w:themeColor="accent1" w:themeShade="95"/>
        <w:sz w:val="22"/>
      </w:rPr>
      <w:pPr>
        <w:pBdr/>
        <w:spacing/>
        <w:ind/>
      </w:pPr>
      <w:tblPr>
        <w:tblBorders/>
      </w:tblPr>
      <w:tcPr>
        <w:shd w:val="clear" w:color="d5e5f4" w:themeColor="accent1" w:themeTint="40" w:fill="d5e5f4" w:themeFill="accent1" w:themeFillTint="40"/>
        <w:tcBorders/>
      </w:tcPr>
    </w:tblStylePr>
    <w:tblStylePr w:type="band1Vert">
      <w:pPr>
        <w:pBdr/>
        <w:spacing/>
        <w:ind/>
      </w:pPr>
      <w:tblPr>
        <w:tblBorders/>
      </w:tblPr>
      <w:tcPr>
        <w:shd w:val="clear" w:color="d5e5f4" w:themeColor="accent1" w:themeTint="40" w:fill="d5e5f4" w:themeFill="accent1" w:themeFillTint="40"/>
        <w:tcBorders/>
      </w:tcPr>
    </w:tblStylePr>
    <w:tblStylePr w:type="band2Horz">
      <w:rPr>
        <w:rFonts w:ascii="Arial" w:hAnsi="Arial"/>
        <w:color w:val="245a8d" w:themeColor="accent1"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245a8d" w:themeColor="accent1" w:themeShade="95"/>
        <w:sz w:val="22"/>
      </w:rPr>
      <w:pPr>
        <w:pBdr/>
        <w:spacing/>
        <w:ind/>
        <w:jc w:val="right"/>
      </w:pPr>
      <w:tblPr>
        <w:tblBorders/>
      </w:tblPr>
      <w:tcPr>
        <w:shd w:val="clear" w:color="ffffff" w:fill="auto"/>
        <w:tcBorders>
          <w:top w:val="none" w:color="000000" w:sz="4" w:space="0"/>
          <w:left w:val="none" w:color="000000" w:sz="4" w:space="0"/>
          <w:bottom w:val="none" w:color="000000" w:sz="4" w:space="0"/>
          <w:right w:val="single" w:color="5b9bd5" w:themeColor="accent1" w:sz="4" w:space="0"/>
        </w:tcBorders>
      </w:tcPr>
    </w:tblStylePr>
    <w:tblStylePr w:type="firstRow">
      <w:rPr>
        <w:rFonts w:ascii="Arial" w:hAnsi="Arial"/>
        <w:i/>
        <w:color w:val="245a8d" w:themeColor="accent1"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5b9bd5" w:themeColor="accent1" w:sz="4" w:space="0"/>
          <w:right w:val="none" w:color="000000" w:sz="4" w:space="0"/>
        </w:tcBorders>
      </w:tcPr>
    </w:tblStylePr>
    <w:tblStylePr w:type="lastCol">
      <w:rPr>
        <w:rFonts w:ascii="Arial" w:hAnsi="Arial"/>
        <w:i/>
        <w:color w:val="245a8d" w:themeColor="accent1" w:themeShade="95"/>
        <w:sz w:val="22"/>
      </w:rPr>
      <w:pPr>
        <w:pBdr/>
        <w:spacing/>
        <w:ind/>
      </w:pPr>
      <w:tblPr>
        <w:tblBorders/>
      </w:tblPr>
      <w:tcPr>
        <w:shd w:val="clear" w:color="ffffff" w:fill="auto"/>
        <w:tcBorders>
          <w:top w:val="none" w:color="000000" w:sz="4" w:space="0"/>
          <w:left w:val="single" w:color="5b9bd5" w:themeColor="accent1" w:sz="4" w:space="0"/>
          <w:bottom w:val="none" w:color="000000" w:sz="4" w:space="0"/>
          <w:right w:val="none" w:color="000000" w:sz="4" w:space="0"/>
        </w:tcBorders>
      </w:tcPr>
    </w:tblStylePr>
    <w:tblStylePr w:type="lastRow">
      <w:rPr>
        <w:rFonts w:ascii="Arial" w:hAnsi="Arial"/>
        <w:i/>
        <w:color w:val="245a8d" w:themeColor="accent1" w:themeShade="95"/>
        <w:sz w:val="22"/>
      </w:rPr>
      <w:pPr>
        <w:pBdr/>
        <w:spacing/>
        <w:ind/>
      </w:pPr>
      <w:tblPr>
        <w:tblBorders/>
      </w:tblPr>
      <w:tcPr>
        <w:shd w:val="clear" w:color="ffffff" w:themeColor="light1" w:fill="ffffff" w:themeFill="light1"/>
        <w:tcBorders>
          <w:top w:val="single" w:color="5b9bd5" w:themeColor="accen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28">
    <w:name w:val="List Table 7 Colorful Accent 2"/>
    <w:basedOn w:val="903"/>
    <w:uiPriority w:val="99"/>
    <w:pPr>
      <w:pBdr/>
      <w:spacing w:after="0" w:line="240" w:lineRule="auto"/>
      <w:ind/>
    </w:pPr>
    <w:tblPr>
      <w:tblStyleRowBandSize w:val="1"/>
      <w:tblStyleColBandSize w:val="1"/>
      <w:tblBorders>
        <w:right w:val="single" w:color="f4b184" w:themeColor="accent2" w:themeTint="97" w:sz="4" w:space="0"/>
      </w:tblBorders>
    </w:tblPr>
    <w:tcPr>
      <w:tcBorders/>
    </w:tcPr>
    <w:tblStylePr w:type="band1Horz">
      <w:rPr>
        <w:rFonts w:ascii="Arial" w:hAnsi="Arial"/>
        <w:color w:val="f4b184" w:themeColor="accent2" w:themeTint="97" w:themeShade="95"/>
        <w:sz w:val="22"/>
      </w:rPr>
      <w:pPr>
        <w:pBdr/>
        <w:spacing/>
        <w:ind/>
      </w:pPr>
      <w:tblPr>
        <w:tblBorders/>
      </w:tblPr>
      <w:tcPr>
        <w:shd w:val="clear" w:color="fadecb" w:themeColor="accent2" w:themeTint="40" w:fill="fadecb" w:themeFill="accent2" w:themeFillTint="40"/>
        <w:tcBorders/>
      </w:tcPr>
    </w:tblStylePr>
    <w:tblStylePr w:type="band1Vert">
      <w:pPr>
        <w:pBdr/>
        <w:spacing/>
        <w:ind/>
      </w:pPr>
      <w:tblPr>
        <w:tblBorders/>
      </w:tblPr>
      <w:tcPr>
        <w:shd w:val="clear" w:color="fadecb" w:themeColor="accent2" w:themeTint="40" w:fill="fadecb" w:themeFill="accent2" w:themeFillTint="40"/>
        <w:tcBorders/>
      </w:tcPr>
    </w:tblStylePr>
    <w:tblStylePr w:type="band2Horz">
      <w:rPr>
        <w:rFonts w:ascii="Arial" w:hAnsi="Arial"/>
        <w:color w:val="f4b184"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f4b184" w:themeColor="accent2" w:themeTint="97" w:themeShade="95"/>
        <w:sz w:val="22"/>
      </w:rPr>
      <w:pPr>
        <w:pBdr/>
        <w:spacing/>
        <w:ind/>
        <w:jc w:val="right"/>
      </w:pPr>
      <w:tblPr>
        <w:tblBorders/>
      </w:tblPr>
      <w:tcPr>
        <w:shd w:val="clear" w:color="ffffff" w:fill="auto"/>
        <w:tcBorders>
          <w:top w:val="none" w:color="000000" w:sz="4" w:space="0"/>
          <w:left w:val="none" w:color="000000" w:sz="4" w:space="0"/>
          <w:bottom w:val="none" w:color="000000" w:sz="4" w:space="0"/>
          <w:right w:val="single" w:color="f4b184" w:themeColor="accent2" w:themeTint="97" w:sz="4" w:space="0"/>
        </w:tcBorders>
      </w:tcPr>
    </w:tblStylePr>
    <w:tblStylePr w:type="firstRow">
      <w:rPr>
        <w:rFonts w:ascii="Arial" w:hAnsi="Arial"/>
        <w:i/>
        <w:color w:val="f4b184" w:themeColor="accent2" w:themeTint="97"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f4b184" w:themeColor="accent2" w:themeTint="97" w:sz="4" w:space="0"/>
          <w:right w:val="none" w:color="000000" w:sz="4" w:space="0"/>
        </w:tcBorders>
      </w:tcPr>
    </w:tblStylePr>
    <w:tblStylePr w:type="lastCol">
      <w:rPr>
        <w:rFonts w:ascii="Arial" w:hAnsi="Arial"/>
        <w:i/>
        <w:color w:val="f4b184" w:themeColor="accent2" w:themeTint="97" w:themeShade="95"/>
        <w:sz w:val="22"/>
      </w:rPr>
      <w:pPr>
        <w:pBdr/>
        <w:spacing/>
        <w:ind/>
      </w:pPr>
      <w:tblPr>
        <w:tblBorders/>
      </w:tblPr>
      <w:tcPr>
        <w:shd w:val="clear" w:color="ffffff" w:fill="auto"/>
        <w:tcBorders>
          <w:top w:val="none" w:color="000000" w:sz="4" w:space="0"/>
          <w:left w:val="single" w:color="f4b184" w:themeColor="accent2" w:themeTint="97" w:sz="4" w:space="0"/>
          <w:bottom w:val="none" w:color="000000" w:sz="4" w:space="0"/>
          <w:right w:val="none" w:color="000000" w:sz="4" w:space="0"/>
        </w:tcBorders>
      </w:tcPr>
    </w:tblStylePr>
    <w:tblStylePr w:type="lastRow">
      <w:rPr>
        <w:rFonts w:ascii="Arial" w:hAnsi="Arial"/>
        <w:i/>
        <w:color w:val="f4b184" w:themeColor="accent2" w:themeTint="97" w:themeShade="95"/>
        <w:sz w:val="22"/>
      </w:rPr>
      <w:pPr>
        <w:pBdr/>
        <w:spacing/>
        <w:ind/>
      </w:pPr>
      <w:tblPr>
        <w:tblBorders/>
      </w:tblPr>
      <w:tcPr>
        <w:shd w:val="clear" w:color="ffffff" w:themeColor="light1" w:fill="ffffff" w:themeFill="light1"/>
        <w:tcBorders>
          <w:top w:val="single" w:color="f4b184" w:themeColor="accent2" w:themeTint="97"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29">
    <w:name w:val="List Table 7 Colorful Accent 3"/>
    <w:basedOn w:val="903"/>
    <w:uiPriority w:val="99"/>
    <w:pPr>
      <w:pBdr/>
      <w:spacing w:after="0" w:line="240" w:lineRule="auto"/>
      <w:ind/>
    </w:pPr>
    <w:tblPr>
      <w:tblStyleRowBandSize w:val="1"/>
      <w:tblStyleColBandSize w:val="1"/>
      <w:tblBorders>
        <w:right w:val="single" w:color="c9c9c9" w:themeColor="accent3" w:themeTint="98" w:sz="4" w:space="0"/>
      </w:tblBorders>
    </w:tblPr>
    <w:tcPr>
      <w:tcBorders/>
    </w:tcPr>
    <w:tblStylePr w:type="band1Horz">
      <w:rPr>
        <w:rFonts w:ascii="Arial" w:hAnsi="Arial"/>
        <w:color w:val="c9c9c9" w:themeColor="accent3" w:themeTint="98" w:themeShade="95"/>
        <w:sz w:val="22"/>
      </w:rPr>
      <w:pPr>
        <w:pBdr/>
        <w:spacing/>
        <w:ind/>
      </w:pPr>
      <w:tblPr>
        <w:tblBorders/>
      </w:tblPr>
      <w:tcPr>
        <w:shd w:val="clear" w:color="e8e8e8" w:themeColor="accent3" w:themeTint="40" w:fill="e8e8e8" w:themeFill="accent3" w:themeFillTint="40"/>
        <w:tcBorders/>
      </w:tcPr>
    </w:tblStylePr>
    <w:tblStylePr w:type="band1Vert">
      <w:pPr>
        <w:pBdr/>
        <w:spacing/>
        <w:ind/>
      </w:pPr>
      <w:tblPr>
        <w:tblBorders/>
      </w:tblPr>
      <w:tcPr>
        <w:shd w:val="clear" w:color="e8e8e8" w:themeColor="accent3" w:themeTint="40" w:fill="e8e8e8" w:themeFill="accent3" w:themeFillTint="40"/>
        <w:tcBorders/>
      </w:tcPr>
    </w:tblStylePr>
    <w:tblStylePr w:type="band2Horz">
      <w:rPr>
        <w:rFonts w:ascii="Arial" w:hAnsi="Arial"/>
        <w:color w:val="c9c9c9" w:themeColor="accent3"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c9c9c9" w:themeColor="accent3" w:themeTint="98" w:themeShade="95"/>
        <w:sz w:val="22"/>
      </w:rPr>
      <w:pPr>
        <w:pBdr/>
        <w:spacing/>
        <w:ind/>
        <w:jc w:val="right"/>
      </w:pPr>
      <w:tblPr>
        <w:tblBorders/>
      </w:tblPr>
      <w:tcPr>
        <w:shd w:val="clear" w:color="ffffff" w:fill="auto"/>
        <w:tcBorders>
          <w:top w:val="none" w:color="000000" w:sz="4" w:space="0"/>
          <w:left w:val="none" w:color="000000" w:sz="4" w:space="0"/>
          <w:bottom w:val="none" w:color="000000" w:sz="4" w:space="0"/>
          <w:right w:val="single" w:color="c9c9c9" w:themeColor="accent3" w:themeTint="98" w:sz="4" w:space="0"/>
        </w:tcBorders>
      </w:tcPr>
    </w:tblStylePr>
    <w:tblStylePr w:type="firstRow">
      <w:rPr>
        <w:rFonts w:ascii="Arial" w:hAnsi="Arial"/>
        <w:i/>
        <w:color w:val="c9c9c9" w:themeColor="accent3" w:themeTint="98"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c9c9c9" w:themeColor="accent3" w:themeTint="98" w:sz="4" w:space="0"/>
          <w:right w:val="none" w:color="000000" w:sz="4" w:space="0"/>
        </w:tcBorders>
      </w:tcPr>
    </w:tblStylePr>
    <w:tblStylePr w:type="lastCol">
      <w:rPr>
        <w:rFonts w:ascii="Arial" w:hAnsi="Arial"/>
        <w:i/>
        <w:color w:val="c9c9c9" w:themeColor="accent3" w:themeTint="98" w:themeShade="95"/>
        <w:sz w:val="22"/>
      </w:rPr>
      <w:pPr>
        <w:pBdr/>
        <w:spacing/>
        <w:ind/>
      </w:pPr>
      <w:tblPr>
        <w:tblBorders/>
      </w:tblPr>
      <w:tcPr>
        <w:shd w:val="clear" w:color="ffffff" w:fill="auto"/>
        <w:tcBorders>
          <w:top w:val="none" w:color="000000" w:sz="4" w:space="0"/>
          <w:left w:val="single" w:color="c9c9c9" w:themeColor="accent3" w:themeTint="98" w:sz="4" w:space="0"/>
          <w:bottom w:val="none" w:color="000000" w:sz="4" w:space="0"/>
          <w:right w:val="none" w:color="000000" w:sz="4" w:space="0"/>
        </w:tcBorders>
      </w:tcPr>
    </w:tblStylePr>
    <w:tblStylePr w:type="lastRow">
      <w:rPr>
        <w:rFonts w:ascii="Arial" w:hAnsi="Arial"/>
        <w:i/>
        <w:color w:val="c9c9c9" w:themeColor="accent3" w:themeTint="98" w:themeShade="95"/>
        <w:sz w:val="22"/>
      </w:rPr>
      <w:pPr>
        <w:pBdr/>
        <w:spacing/>
        <w:ind/>
      </w:pPr>
      <w:tblPr>
        <w:tblBorders/>
      </w:tblPr>
      <w:tcPr>
        <w:shd w:val="clear" w:color="ffffff" w:themeColor="light1" w:fill="ffffff" w:themeFill="light1"/>
        <w:tcBorders>
          <w:top w:val="single" w:color="c9c9c9" w:themeColor="accent3" w:themeTint="98"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30">
    <w:name w:val="List Table 7 Colorful Accent 4"/>
    <w:basedOn w:val="903"/>
    <w:uiPriority w:val="99"/>
    <w:pPr>
      <w:pBdr/>
      <w:spacing w:after="0" w:line="240" w:lineRule="auto"/>
      <w:ind/>
    </w:pPr>
    <w:tblPr>
      <w:tblStyleRowBandSize w:val="1"/>
      <w:tblStyleColBandSize w:val="1"/>
      <w:tblBorders>
        <w:right w:val="single" w:color="ffd865" w:themeColor="accent4" w:themeTint="9A" w:sz="4" w:space="0"/>
      </w:tblBorders>
    </w:tblPr>
    <w:tcPr>
      <w:tcBorders/>
    </w:tcPr>
    <w:tblStylePr w:type="band1Horz">
      <w:rPr>
        <w:rFonts w:ascii="Arial" w:hAnsi="Arial"/>
        <w:color w:val="ffd865" w:themeColor="accent4" w:themeTint="9A" w:themeShade="95"/>
        <w:sz w:val="22"/>
      </w:rPr>
      <w:pPr>
        <w:pBdr/>
        <w:spacing/>
        <w:ind/>
      </w:pPr>
      <w:tblPr>
        <w:tblBorders/>
      </w:tblPr>
      <w:tcPr>
        <w:shd w:val="clear" w:color="ffefbf" w:themeColor="accent4" w:themeTint="40" w:fill="ffefbf" w:themeFill="accent4" w:themeFillTint="40"/>
        <w:tcBorders/>
      </w:tcPr>
    </w:tblStylePr>
    <w:tblStylePr w:type="band1Vert">
      <w:pPr>
        <w:pBdr/>
        <w:spacing/>
        <w:ind/>
      </w:pPr>
      <w:tblPr>
        <w:tblBorders/>
      </w:tblPr>
      <w:tcPr>
        <w:shd w:val="clear" w:color="ffefbf" w:themeColor="accent4" w:themeTint="40" w:fill="ffefbf" w:themeFill="accent4" w:themeFillTint="40"/>
        <w:tcBorders/>
      </w:tcPr>
    </w:tblStylePr>
    <w:tblStylePr w:type="band2Horz">
      <w:rPr>
        <w:rFonts w:ascii="Arial" w:hAnsi="Arial"/>
        <w:color w:val="ffd865"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ffd865" w:themeColor="accent4" w:themeTint="9A" w:themeShade="95"/>
        <w:sz w:val="22"/>
      </w:rPr>
      <w:pPr>
        <w:pBdr/>
        <w:spacing/>
        <w:ind/>
        <w:jc w:val="right"/>
      </w:pPr>
      <w:tblPr>
        <w:tblBorders/>
      </w:tblPr>
      <w:tcPr>
        <w:shd w:val="clear" w:color="ffffff" w:fill="auto"/>
        <w:tcBorders>
          <w:top w:val="none" w:color="000000" w:sz="4" w:space="0"/>
          <w:left w:val="none" w:color="000000" w:sz="4" w:space="0"/>
          <w:bottom w:val="none" w:color="000000" w:sz="4" w:space="0"/>
          <w:right w:val="single" w:color="ffd865" w:themeColor="accent4" w:themeTint="9A" w:sz="4" w:space="0"/>
        </w:tcBorders>
      </w:tcPr>
    </w:tblStylePr>
    <w:tblStylePr w:type="firstRow">
      <w:rPr>
        <w:rFonts w:ascii="Arial" w:hAnsi="Arial"/>
        <w:i/>
        <w:color w:val="ffd865" w:themeColor="accent4" w:themeTint="9A"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ffd865" w:themeColor="accent4" w:themeTint="9A" w:sz="4" w:space="0"/>
          <w:right w:val="none" w:color="000000" w:sz="4" w:space="0"/>
        </w:tcBorders>
      </w:tcPr>
    </w:tblStylePr>
    <w:tblStylePr w:type="lastCol">
      <w:rPr>
        <w:rFonts w:ascii="Arial" w:hAnsi="Arial"/>
        <w:i/>
        <w:color w:val="ffd865" w:themeColor="accent4" w:themeTint="9A" w:themeShade="95"/>
        <w:sz w:val="22"/>
      </w:rPr>
      <w:pPr>
        <w:pBdr/>
        <w:spacing/>
        <w:ind/>
      </w:pPr>
      <w:tblPr>
        <w:tblBorders/>
      </w:tblPr>
      <w:tcPr>
        <w:shd w:val="clear" w:color="ffffff" w:fill="auto"/>
        <w:tcBorders>
          <w:top w:val="none" w:color="000000" w:sz="4" w:space="0"/>
          <w:left w:val="single" w:color="ffd865" w:themeColor="accent4" w:themeTint="9A" w:sz="4" w:space="0"/>
          <w:bottom w:val="none" w:color="000000" w:sz="4" w:space="0"/>
          <w:right w:val="none" w:color="000000" w:sz="4" w:space="0"/>
        </w:tcBorders>
      </w:tcPr>
    </w:tblStylePr>
    <w:tblStylePr w:type="lastRow">
      <w:rPr>
        <w:rFonts w:ascii="Arial" w:hAnsi="Arial"/>
        <w:i/>
        <w:color w:val="ffd865" w:themeColor="accent4" w:themeTint="9A" w:themeShade="95"/>
        <w:sz w:val="22"/>
      </w:rPr>
      <w:pPr>
        <w:pBdr/>
        <w:spacing/>
        <w:ind/>
      </w:pPr>
      <w:tblPr>
        <w:tblBorders/>
      </w:tblPr>
      <w:tcPr>
        <w:shd w:val="clear" w:color="ffffff" w:themeColor="light1" w:fill="ffffff" w:themeFill="light1"/>
        <w:tcBorders>
          <w:top w:val="single" w:color="ffd865" w:themeColor="accent4"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31">
    <w:name w:val="List Table 7 Colorful Accent 5"/>
    <w:basedOn w:val="903"/>
    <w:uiPriority w:val="99"/>
    <w:pPr>
      <w:pBdr/>
      <w:spacing w:after="0" w:line="240" w:lineRule="auto"/>
      <w:ind/>
    </w:pPr>
    <w:tblPr>
      <w:tblStyleRowBandSize w:val="1"/>
      <w:tblStyleColBandSize w:val="1"/>
      <w:tblBorders>
        <w:right w:val="single" w:color="8da9db" w:themeColor="accent5" w:themeTint="9A" w:sz="4" w:space="0"/>
      </w:tblBorders>
    </w:tblPr>
    <w:tcPr>
      <w:tcBorders/>
    </w:tcPr>
    <w:tblStylePr w:type="band1Horz">
      <w:rPr>
        <w:rFonts w:ascii="Arial" w:hAnsi="Arial"/>
        <w:color w:val="8da9db" w:themeColor="accent5" w:themeTint="9A" w:themeShade="95"/>
        <w:sz w:val="22"/>
      </w:rPr>
      <w:pPr>
        <w:pBdr/>
        <w:spacing/>
        <w:ind/>
      </w:pPr>
      <w:tblPr>
        <w:tblBorders/>
      </w:tblPr>
      <w:tcPr>
        <w:shd w:val="clear" w:color="cfdbf0" w:themeColor="accent5" w:themeTint="40" w:fill="cfdbf0" w:themeFill="accent5" w:themeFillTint="40"/>
        <w:tcBorders/>
      </w:tcPr>
    </w:tblStylePr>
    <w:tblStylePr w:type="band1Vert">
      <w:pPr>
        <w:pBdr/>
        <w:spacing/>
        <w:ind/>
      </w:pPr>
      <w:tblPr>
        <w:tblBorders/>
      </w:tblPr>
      <w:tcPr>
        <w:shd w:val="clear" w:color="cfdbf0" w:themeColor="accent5" w:themeTint="40" w:fill="cfdbf0" w:themeFill="accent5" w:themeFillTint="40"/>
        <w:tcBorders/>
      </w:tcPr>
    </w:tblStylePr>
    <w:tblStylePr w:type="band2Horz">
      <w:rPr>
        <w:rFonts w:ascii="Arial" w:hAnsi="Arial"/>
        <w:color w:val="8da9db" w:themeColor="accent5"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8da9db" w:themeColor="accent5" w:themeTint="9A" w:themeShade="95"/>
        <w:sz w:val="22"/>
      </w:rPr>
      <w:pPr>
        <w:pBdr/>
        <w:spacing/>
        <w:ind/>
        <w:jc w:val="right"/>
      </w:pPr>
      <w:tblPr>
        <w:tblBorders/>
      </w:tblPr>
      <w:tcPr>
        <w:shd w:val="clear" w:color="ffffff" w:fill="auto"/>
        <w:tcBorders>
          <w:top w:val="none" w:color="000000" w:sz="4" w:space="0"/>
          <w:left w:val="none" w:color="000000" w:sz="4" w:space="0"/>
          <w:bottom w:val="none" w:color="000000" w:sz="4" w:space="0"/>
          <w:right w:val="single" w:color="8da9db" w:themeColor="accent5" w:themeTint="9A" w:sz="4" w:space="0"/>
        </w:tcBorders>
      </w:tcPr>
    </w:tblStylePr>
    <w:tblStylePr w:type="firstRow">
      <w:rPr>
        <w:rFonts w:ascii="Arial" w:hAnsi="Arial"/>
        <w:i/>
        <w:color w:val="8da9db" w:themeColor="accent5" w:themeTint="9A"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8da9db" w:themeColor="accent5" w:themeTint="9A" w:sz="4" w:space="0"/>
          <w:right w:val="none" w:color="000000" w:sz="4" w:space="0"/>
        </w:tcBorders>
      </w:tcPr>
    </w:tblStylePr>
    <w:tblStylePr w:type="lastCol">
      <w:rPr>
        <w:rFonts w:ascii="Arial" w:hAnsi="Arial"/>
        <w:i/>
        <w:color w:val="8da9db" w:themeColor="accent5" w:themeTint="9A" w:themeShade="95"/>
        <w:sz w:val="22"/>
      </w:rPr>
      <w:pPr>
        <w:pBdr/>
        <w:spacing/>
        <w:ind/>
      </w:pPr>
      <w:tblPr>
        <w:tblBorders/>
      </w:tblPr>
      <w:tcPr>
        <w:shd w:val="clear" w:color="ffffff" w:fill="auto"/>
        <w:tcBorders>
          <w:top w:val="none" w:color="000000" w:sz="4" w:space="0"/>
          <w:left w:val="single" w:color="8da9db" w:themeColor="accent5" w:themeTint="9A" w:sz="4" w:space="0"/>
          <w:bottom w:val="none" w:color="000000" w:sz="4" w:space="0"/>
          <w:right w:val="none" w:color="000000" w:sz="4" w:space="0"/>
        </w:tcBorders>
      </w:tcPr>
    </w:tblStylePr>
    <w:tblStylePr w:type="lastRow">
      <w:rPr>
        <w:rFonts w:ascii="Arial" w:hAnsi="Arial"/>
        <w:i/>
        <w:color w:val="8da9db" w:themeColor="accent5" w:themeTint="9A" w:themeShade="95"/>
        <w:sz w:val="22"/>
      </w:rPr>
      <w:pPr>
        <w:pBdr/>
        <w:spacing/>
        <w:ind/>
      </w:pPr>
      <w:tblPr>
        <w:tblBorders/>
      </w:tblPr>
      <w:tcPr>
        <w:shd w:val="clear" w:color="ffffff" w:themeColor="light1" w:fill="ffffff" w:themeFill="light1"/>
        <w:tcBorders>
          <w:top w:val="single" w:color="8da9db" w:themeColor="accent5"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32">
    <w:name w:val="List Table 7 Colorful Accent 6"/>
    <w:basedOn w:val="903"/>
    <w:uiPriority w:val="99"/>
    <w:pPr>
      <w:pBdr/>
      <w:spacing w:after="0" w:line="240" w:lineRule="auto"/>
      <w:ind/>
    </w:pPr>
    <w:tblPr>
      <w:tblStyleRowBandSize w:val="1"/>
      <w:tblStyleColBandSize w:val="1"/>
      <w:tblBorders>
        <w:right w:val="single" w:color="a9d08e" w:themeColor="accent6" w:themeTint="98" w:sz="4" w:space="0"/>
      </w:tblBorders>
    </w:tblPr>
    <w:tcPr>
      <w:tcBorders/>
    </w:tcPr>
    <w:tblStylePr w:type="band1Horz">
      <w:rPr>
        <w:rFonts w:ascii="Arial" w:hAnsi="Arial"/>
        <w:color w:val="a9d08e" w:themeColor="accent6" w:themeTint="98" w:themeShade="95"/>
        <w:sz w:val="22"/>
      </w:rPr>
      <w:pPr>
        <w:pBdr/>
        <w:spacing/>
        <w:ind/>
      </w:pPr>
      <w:tblPr>
        <w:tblBorders/>
      </w:tblPr>
      <w:tcPr>
        <w:shd w:val="clear" w:color="daebcf" w:themeColor="accent6" w:themeTint="40" w:fill="daebcf" w:themeFill="accent6" w:themeFillTint="40"/>
        <w:tcBorders/>
      </w:tcPr>
    </w:tblStylePr>
    <w:tblStylePr w:type="band1Vert">
      <w:pPr>
        <w:pBdr/>
        <w:spacing/>
        <w:ind/>
      </w:pPr>
      <w:tblPr>
        <w:tblBorders/>
      </w:tblPr>
      <w:tcPr>
        <w:shd w:val="clear" w:color="daebcf" w:themeColor="accent6" w:themeTint="40" w:fill="daebcf" w:themeFill="accent6" w:themeFillTint="40"/>
        <w:tcBorders/>
      </w:tcPr>
    </w:tblStylePr>
    <w:tblStylePr w:type="band2Horz">
      <w:rPr>
        <w:rFonts w:ascii="Arial" w:hAnsi="Arial"/>
        <w:color w:val="a9d08e" w:themeColor="accent6"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a9d08e" w:themeColor="accent6" w:themeTint="98" w:themeShade="95"/>
        <w:sz w:val="22"/>
      </w:rPr>
      <w:pPr>
        <w:pBdr/>
        <w:spacing/>
        <w:ind/>
        <w:jc w:val="right"/>
      </w:pPr>
      <w:tblPr>
        <w:tblBorders/>
      </w:tblPr>
      <w:tcPr>
        <w:shd w:val="clear" w:color="ffffff" w:fill="auto"/>
        <w:tcBorders>
          <w:top w:val="none" w:color="000000" w:sz="4" w:space="0"/>
          <w:left w:val="none" w:color="000000" w:sz="4" w:space="0"/>
          <w:bottom w:val="none" w:color="000000" w:sz="4" w:space="0"/>
          <w:right w:val="single" w:color="a9d08e" w:themeColor="accent6" w:themeTint="98" w:sz="4" w:space="0"/>
        </w:tcBorders>
      </w:tcPr>
    </w:tblStylePr>
    <w:tblStylePr w:type="firstRow">
      <w:rPr>
        <w:rFonts w:ascii="Arial" w:hAnsi="Arial"/>
        <w:i/>
        <w:color w:val="a9d08e" w:themeColor="accent6" w:themeTint="98"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a9d08e" w:themeColor="accent6" w:themeTint="98" w:sz="4" w:space="0"/>
          <w:right w:val="none" w:color="000000" w:sz="4" w:space="0"/>
        </w:tcBorders>
      </w:tcPr>
    </w:tblStylePr>
    <w:tblStylePr w:type="lastCol">
      <w:rPr>
        <w:rFonts w:ascii="Arial" w:hAnsi="Arial"/>
        <w:i/>
        <w:color w:val="a9d08e" w:themeColor="accent6" w:themeTint="98" w:themeShade="95"/>
        <w:sz w:val="22"/>
      </w:rPr>
      <w:pPr>
        <w:pBdr/>
        <w:spacing/>
        <w:ind/>
      </w:pPr>
      <w:tblPr>
        <w:tblBorders/>
      </w:tblPr>
      <w:tcPr>
        <w:shd w:val="clear" w:color="ffffff" w:fill="auto"/>
        <w:tcBorders>
          <w:top w:val="none" w:color="000000" w:sz="4" w:space="0"/>
          <w:left w:val="single" w:color="a9d08e" w:themeColor="accent6" w:themeTint="98" w:sz="4" w:space="0"/>
          <w:bottom w:val="none" w:color="000000" w:sz="4" w:space="0"/>
          <w:right w:val="none" w:color="000000" w:sz="4" w:space="0"/>
        </w:tcBorders>
      </w:tcPr>
    </w:tblStylePr>
    <w:tblStylePr w:type="lastRow">
      <w:rPr>
        <w:rFonts w:ascii="Arial" w:hAnsi="Arial"/>
        <w:i/>
        <w:color w:val="a9d08e" w:themeColor="accent6" w:themeTint="98" w:themeShade="95"/>
        <w:sz w:val="22"/>
      </w:rPr>
      <w:pPr>
        <w:pBdr/>
        <w:spacing/>
        <w:ind/>
      </w:pPr>
      <w:tblPr>
        <w:tblBorders/>
      </w:tblPr>
      <w:tcPr>
        <w:shd w:val="clear" w:color="ffffff" w:themeColor="light1" w:fill="ffffff" w:themeFill="light1"/>
        <w:tcBorders>
          <w:top w:val="single" w:color="a9d08e" w:themeColor="accent6" w:themeTint="98"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33" w:customStyle="1">
    <w:name w:val="Lined - Accent"/>
    <w:basedOn w:val="903"/>
    <w:uiPriority w:val="99"/>
    <w:pPr>
      <w:pBdr/>
      <w:spacing w:after="0" w:line="240" w:lineRule="auto"/>
      <w:ind/>
    </w:pPr>
    <w:rPr>
      <w:color w:val="404040"/>
      <w:sz w:val="20"/>
      <w:szCs w:val="20"/>
    </w:rPr>
    <w:tblPr>
      <w:tblStyleRowBandSize w:val="1"/>
      <w:tblStyleColBandSize w:val="1"/>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2f2f2" w:themeColor="text1" w:themeTint="0D" w:fill="f2f2f2" w:themeFill="text1" w:themeFillTint="0D"/>
        <w:tcBorders/>
      </w:tcPr>
    </w:tblStylePr>
    <w:tblStylePr w:type="band2Vert">
      <w:rPr>
        <w:rFonts w:ascii="Arial" w:hAnsi="Arial"/>
        <w:color w:val="404040"/>
        <w:sz w:val="22"/>
      </w:rPr>
      <w:pPr>
        <w:pBdr/>
        <w:spacing/>
        <w:ind/>
      </w:pPr>
      <w:tblPr>
        <w:tblBorders/>
      </w:tblPr>
      <w:tcPr>
        <w:shd w:val="clear" w:color="f2f2f2" w:themeColor="text1" w:themeTint="0D" w:fill="f2f2f2" w:themeFill="text1" w:themeFillTint="0D"/>
        <w:tcBorders/>
      </w:tcPr>
    </w:tblStylePr>
    <w:tblStylePr w:type="firstCol">
      <w:rPr>
        <w:rFonts w:ascii="Arial" w:hAnsi="Arial"/>
        <w:color w:val="f2f2f2"/>
        <w:sz w:val="22"/>
      </w:rPr>
      <w:pPr>
        <w:pBdr/>
        <w:spacing/>
        <w:ind/>
      </w:pPr>
      <w:tblPr>
        <w:tblBorders/>
      </w:tblPr>
      <w:tcPr>
        <w:shd w:val="clear" w:color="7f7f7f" w:themeColor="text1" w:themeTint="80" w:fill="7f7f7f" w:themeFill="text1" w:themeFillTint="80"/>
        <w:tcBorders/>
      </w:tcPr>
    </w:tblStylePr>
    <w:tblStylePr w:type="firstRow">
      <w:rPr>
        <w:rFonts w:ascii="Arial" w:hAnsi="Arial"/>
        <w:color w:val="f2f2f2"/>
        <w:sz w:val="22"/>
      </w:rPr>
      <w:pPr>
        <w:pBdr/>
        <w:spacing/>
        <w:ind/>
      </w:pPr>
      <w:tblPr>
        <w:tblBorders/>
      </w:tblPr>
      <w:tcPr>
        <w:shd w:val="clear" w:color="7f7f7f" w:themeColor="text1" w:themeTint="80" w:fill="7f7f7f" w:themeFill="text1" w:themeFillTint="80"/>
        <w:tcBorders/>
      </w:tcPr>
    </w:tblStylePr>
    <w:tblStylePr w:type="lastCol">
      <w:rPr>
        <w:rFonts w:ascii="Arial" w:hAnsi="Arial"/>
        <w:color w:val="f2f2f2"/>
        <w:sz w:val="22"/>
      </w:rPr>
      <w:pPr>
        <w:pBdr/>
        <w:spacing/>
        <w:ind/>
      </w:pPr>
      <w:tblPr>
        <w:tblBorders/>
      </w:tblPr>
      <w:tcPr>
        <w:shd w:val="clear" w:color="7f7f7f" w:themeColor="text1" w:themeTint="80" w:fill="7f7f7f" w:themeFill="text1" w:themeFillTint="80"/>
        <w:tcBorders/>
      </w:tcPr>
    </w:tblStylePr>
    <w:tblStylePr w:type="lastRow">
      <w:rPr>
        <w:rFonts w:ascii="Arial" w:hAnsi="Arial"/>
        <w:color w:val="f2f2f2"/>
        <w:sz w:val="22"/>
      </w:rPr>
      <w:pPr>
        <w:pBdr/>
        <w:spacing/>
        <w:ind/>
      </w:pPr>
      <w:tblPr>
        <w:tblBorders/>
      </w:tblPr>
      <w:tcPr>
        <w:shd w:val="clear" w:color="7f7f7f" w:themeColor="text1" w:themeTint="80" w:fill="7f7f7f" w:themeFill="text1" w:themeFillTint="8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34" w:customStyle="1">
    <w:name w:val="Lined - Accent 1"/>
    <w:basedOn w:val="903"/>
    <w:uiPriority w:val="99"/>
    <w:pPr>
      <w:pBdr/>
      <w:spacing w:after="0" w:line="240" w:lineRule="auto"/>
      <w:ind/>
    </w:pPr>
    <w:rPr>
      <w:color w:val="404040"/>
      <w:sz w:val="20"/>
      <w:szCs w:val="20"/>
    </w:rPr>
    <w:tblPr>
      <w:tblStyleRowBandSize w:val="1"/>
      <w:tblStyleColBandSize w:val="1"/>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cbdff1" w:themeColor="accent1" w:themeTint="50" w:fill="cbdff1" w:themeFill="accent1" w:themeFillTint="50"/>
        <w:tcBorders/>
      </w:tcPr>
    </w:tblStylePr>
    <w:tblStylePr w:type="band2Vert">
      <w:rPr>
        <w:rFonts w:ascii="Arial" w:hAnsi="Arial"/>
        <w:color w:val="404040"/>
        <w:sz w:val="22"/>
      </w:rPr>
      <w:pPr>
        <w:pBdr/>
        <w:spacing/>
        <w:ind/>
      </w:pPr>
      <w:tblPr>
        <w:tblBorders/>
      </w:tblPr>
      <w:tcPr>
        <w:shd w:val="clear" w:color="cbdff1" w:themeColor="accent1" w:themeTint="50" w:fill="cbdff1" w:themeFill="accent1" w:themeFillTint="50"/>
        <w:tcBorders/>
      </w:tcPr>
    </w:tblStylePr>
    <w:tblStylePr w:type="firstCol">
      <w:rPr>
        <w:rFonts w:ascii="Arial" w:hAnsi="Arial"/>
        <w:color w:val="f2f2f2"/>
        <w:sz w:val="22"/>
      </w:rPr>
      <w:pPr>
        <w:pBdr/>
        <w:spacing/>
        <w:ind/>
      </w:pPr>
      <w:tblPr>
        <w:tblBorders/>
      </w:tblPr>
      <w:tcPr>
        <w:shd w:val="clear" w:color="68a2d8" w:themeColor="accent1" w:themeTint="EA" w:fill="68a2d8" w:themeFill="accent1" w:themeFillTint="EA"/>
        <w:tcBorders/>
      </w:tcPr>
    </w:tblStylePr>
    <w:tblStylePr w:type="firstRow">
      <w:rPr>
        <w:rFonts w:ascii="Arial" w:hAnsi="Arial"/>
        <w:color w:val="f2f2f2"/>
        <w:sz w:val="22"/>
      </w:rPr>
      <w:pPr>
        <w:pBdr/>
        <w:spacing/>
        <w:ind/>
      </w:pPr>
      <w:tblPr>
        <w:tblBorders/>
      </w:tblPr>
      <w:tcPr>
        <w:shd w:val="clear" w:color="68a2d8" w:themeColor="accent1" w:themeTint="EA" w:fill="68a2d8" w:themeFill="accent1" w:themeFillTint="EA"/>
        <w:tcBorders/>
      </w:tcPr>
    </w:tblStylePr>
    <w:tblStylePr w:type="lastCol">
      <w:rPr>
        <w:rFonts w:ascii="Arial" w:hAnsi="Arial"/>
        <w:color w:val="f2f2f2"/>
        <w:sz w:val="22"/>
      </w:rPr>
      <w:pPr>
        <w:pBdr/>
        <w:spacing/>
        <w:ind/>
      </w:pPr>
      <w:tblPr>
        <w:tblBorders/>
      </w:tblPr>
      <w:tcPr>
        <w:shd w:val="clear" w:color="68a2d8" w:themeColor="accent1" w:themeTint="EA" w:fill="68a2d8" w:themeFill="accent1" w:themeFillTint="EA"/>
        <w:tcBorders/>
      </w:tcPr>
    </w:tblStylePr>
    <w:tblStylePr w:type="lastRow">
      <w:rPr>
        <w:rFonts w:ascii="Arial" w:hAnsi="Arial"/>
        <w:color w:val="f2f2f2"/>
        <w:sz w:val="22"/>
      </w:rPr>
      <w:pPr>
        <w:pBdr/>
        <w:spacing/>
        <w:ind/>
      </w:pPr>
      <w:tblPr>
        <w:tblBorders/>
      </w:tblPr>
      <w:tcPr>
        <w:shd w:val="clear" w:color="68a2d8" w:themeColor="accent1" w:themeTint="EA" w:fill="68a2d8" w:themeFill="accent1" w:themeFillTint="E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35" w:customStyle="1">
    <w:name w:val="Lined - Accent 2"/>
    <w:basedOn w:val="903"/>
    <w:uiPriority w:val="99"/>
    <w:pPr>
      <w:pBdr/>
      <w:spacing w:after="0" w:line="240" w:lineRule="auto"/>
      <w:ind/>
    </w:pPr>
    <w:rPr>
      <w:color w:val="404040"/>
      <w:sz w:val="20"/>
      <w:szCs w:val="20"/>
    </w:rPr>
    <w:tblPr>
      <w:tblStyleRowBandSize w:val="1"/>
      <w:tblStyleColBandSize w:val="1"/>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be5d6" w:themeColor="accent2" w:themeTint="32" w:fill="fbe5d6" w:themeFill="accent2" w:themeFillTint="32"/>
        <w:tcBorders/>
      </w:tcPr>
    </w:tblStylePr>
    <w:tblStylePr w:type="band2Vert">
      <w:rPr>
        <w:rFonts w:ascii="Arial" w:hAnsi="Arial"/>
        <w:color w:val="404040"/>
        <w:sz w:val="22"/>
      </w:rPr>
      <w:pPr>
        <w:pBdr/>
        <w:spacing/>
        <w:ind/>
      </w:pPr>
      <w:tblPr>
        <w:tblBorders/>
      </w:tblPr>
      <w:tcPr>
        <w:shd w:val="clear" w:color="fbe5d6" w:themeColor="accent2" w:themeTint="32" w:fill="fbe5d6" w:themeFill="accent2" w:themeFillTint="32"/>
        <w:tcBorders/>
      </w:tcPr>
    </w:tblStylePr>
    <w:tblStylePr w:type="firstCol">
      <w:rPr>
        <w:rFonts w:ascii="Arial" w:hAnsi="Arial"/>
        <w:color w:val="f2f2f2"/>
        <w:sz w:val="22"/>
      </w:rPr>
      <w:pPr>
        <w:pBdr/>
        <w:spacing/>
        <w:ind/>
      </w:pPr>
      <w:tblPr>
        <w:tblBorders/>
      </w:tblPr>
      <w:tcPr>
        <w:shd w:val="clear" w:color="f4b184" w:themeColor="accent2" w:themeTint="97" w:fill="f4b184" w:themeFill="accent2" w:themeFillTint="97"/>
        <w:tcBorders/>
      </w:tcPr>
    </w:tblStylePr>
    <w:tblStylePr w:type="firstRow">
      <w:rPr>
        <w:rFonts w:ascii="Arial" w:hAnsi="Arial"/>
        <w:color w:val="f2f2f2"/>
        <w:sz w:val="22"/>
      </w:rPr>
      <w:pPr>
        <w:pBdr/>
        <w:spacing/>
        <w:ind/>
      </w:pPr>
      <w:tblPr>
        <w:tblBorders/>
      </w:tblPr>
      <w:tcPr>
        <w:shd w:val="clear" w:color="f4b184" w:themeColor="accent2" w:themeTint="97" w:fill="f4b184" w:themeFill="accent2" w:themeFillTint="97"/>
        <w:tcBorders/>
      </w:tcPr>
    </w:tblStylePr>
    <w:tblStylePr w:type="lastCol">
      <w:rPr>
        <w:rFonts w:ascii="Arial" w:hAnsi="Arial"/>
        <w:color w:val="f2f2f2"/>
        <w:sz w:val="22"/>
      </w:rPr>
      <w:pPr>
        <w:pBdr/>
        <w:spacing/>
        <w:ind/>
      </w:pPr>
      <w:tblPr>
        <w:tblBorders/>
      </w:tblPr>
      <w:tcPr>
        <w:shd w:val="clear" w:color="f4b184" w:themeColor="accent2" w:themeTint="97" w:fill="f4b184" w:themeFill="accent2" w:themeFillTint="97"/>
        <w:tcBorders/>
      </w:tcPr>
    </w:tblStylePr>
    <w:tblStylePr w:type="lastRow">
      <w:rPr>
        <w:rFonts w:ascii="Arial" w:hAnsi="Arial"/>
        <w:color w:val="f2f2f2"/>
        <w:sz w:val="22"/>
      </w:rPr>
      <w:pPr>
        <w:pBdr/>
        <w:spacing/>
        <w:ind/>
      </w:pPr>
      <w:tblPr>
        <w:tblBorders/>
      </w:tblPr>
      <w:tcPr>
        <w:shd w:val="clear" w:color="f4b184" w:themeColor="accent2" w:themeTint="97" w:fill="f4b184" w:themeFill="accent2" w:themeFillTint="97"/>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36" w:customStyle="1">
    <w:name w:val="Lined - Accent 3"/>
    <w:basedOn w:val="903"/>
    <w:uiPriority w:val="99"/>
    <w:pPr>
      <w:pBdr/>
      <w:spacing w:after="0" w:line="240" w:lineRule="auto"/>
      <w:ind/>
    </w:pPr>
    <w:rPr>
      <w:color w:val="404040"/>
      <w:sz w:val="20"/>
      <w:szCs w:val="20"/>
    </w:rPr>
    <w:tblPr>
      <w:tblStyleRowBandSize w:val="1"/>
      <w:tblStyleColBandSize w:val="1"/>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ececec" w:themeColor="accent3" w:themeTint="34" w:fill="ececec" w:themeFill="accent3" w:themeFillTint="34"/>
        <w:tcBorders/>
      </w:tcPr>
    </w:tblStylePr>
    <w:tblStylePr w:type="band2Vert">
      <w:rPr>
        <w:rFonts w:ascii="Arial" w:hAnsi="Arial"/>
        <w:color w:val="404040"/>
        <w:sz w:val="22"/>
      </w:rPr>
      <w:pPr>
        <w:pBdr/>
        <w:spacing/>
        <w:ind/>
      </w:pPr>
      <w:tblPr>
        <w:tblBorders/>
      </w:tblPr>
      <w:tcPr>
        <w:shd w:val="clear" w:color="ececec" w:themeColor="accent3" w:themeTint="34" w:fill="ececec" w:themeFill="accent3" w:themeFillTint="34"/>
        <w:tcBorders/>
      </w:tcPr>
    </w:tblStylePr>
    <w:tblStylePr w:type="firstCol">
      <w:rPr>
        <w:rFonts w:ascii="Arial" w:hAnsi="Arial"/>
        <w:color w:val="f2f2f2"/>
        <w:sz w:val="22"/>
      </w:rPr>
      <w:pPr>
        <w:pBdr/>
        <w:spacing/>
        <w:ind/>
      </w:pPr>
      <w:tblPr>
        <w:tblBorders/>
      </w:tblPr>
      <w:tcPr>
        <w:shd w:val="clear" w:color="a5a5a5" w:themeColor="accent3" w:themeTint="FE" w:fill="a5a5a5" w:themeFill="accent3" w:themeFillTint="FE"/>
        <w:tcBorders/>
      </w:tcPr>
    </w:tblStylePr>
    <w:tblStylePr w:type="firstRow">
      <w:rPr>
        <w:rFonts w:ascii="Arial" w:hAnsi="Arial"/>
        <w:color w:val="f2f2f2"/>
        <w:sz w:val="22"/>
      </w:rPr>
      <w:pPr>
        <w:pBdr/>
        <w:spacing/>
        <w:ind/>
      </w:pPr>
      <w:tblPr>
        <w:tblBorders/>
      </w:tblPr>
      <w:tcPr>
        <w:shd w:val="clear" w:color="a5a5a5" w:themeColor="accent3" w:themeTint="FE" w:fill="a5a5a5" w:themeFill="accent3" w:themeFillTint="FE"/>
        <w:tcBorders/>
      </w:tcPr>
    </w:tblStylePr>
    <w:tblStylePr w:type="lastCol">
      <w:rPr>
        <w:rFonts w:ascii="Arial" w:hAnsi="Arial"/>
        <w:color w:val="f2f2f2"/>
        <w:sz w:val="22"/>
      </w:rPr>
      <w:pPr>
        <w:pBdr/>
        <w:spacing/>
        <w:ind/>
      </w:pPr>
      <w:tblPr>
        <w:tblBorders/>
      </w:tblPr>
      <w:tcPr>
        <w:shd w:val="clear" w:color="a5a5a5" w:themeColor="accent3" w:themeTint="FE" w:fill="a5a5a5" w:themeFill="accent3" w:themeFillTint="FE"/>
        <w:tcBorders/>
      </w:tcPr>
    </w:tblStylePr>
    <w:tblStylePr w:type="lastRow">
      <w:rPr>
        <w:rFonts w:ascii="Arial" w:hAnsi="Arial"/>
        <w:color w:val="f2f2f2"/>
        <w:sz w:val="22"/>
      </w:rPr>
      <w:pPr>
        <w:pBdr/>
        <w:spacing/>
        <w:ind/>
      </w:pPr>
      <w:tblPr>
        <w:tblBorders/>
      </w:tblPr>
      <w:tcPr>
        <w:shd w:val="clear" w:color="a5a5a5" w:themeColor="accent3" w:themeTint="FE" w:fill="a5a5a5" w:themeFill="accent3" w:themeFillTint="F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37" w:customStyle="1">
    <w:name w:val="Lined - Accent 4"/>
    <w:basedOn w:val="903"/>
    <w:uiPriority w:val="99"/>
    <w:pPr>
      <w:pBdr/>
      <w:spacing w:after="0" w:line="240" w:lineRule="auto"/>
      <w:ind/>
    </w:pPr>
    <w:rPr>
      <w:color w:val="404040"/>
      <w:sz w:val="20"/>
      <w:szCs w:val="20"/>
    </w:rPr>
    <w:tblPr>
      <w:tblStyleRowBandSize w:val="1"/>
      <w:tblStyleColBandSize w:val="1"/>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2cb" w:themeColor="accent4" w:themeTint="34" w:fill="fff2cb" w:themeFill="accent4" w:themeFillTint="34"/>
        <w:tcBorders/>
      </w:tcPr>
    </w:tblStylePr>
    <w:tblStylePr w:type="band2Vert">
      <w:rPr>
        <w:rFonts w:ascii="Arial" w:hAnsi="Arial"/>
        <w:color w:val="404040"/>
        <w:sz w:val="22"/>
      </w:rPr>
      <w:pPr>
        <w:pBdr/>
        <w:spacing/>
        <w:ind/>
      </w:pPr>
      <w:tblPr>
        <w:tblBorders/>
      </w:tblPr>
      <w:tcPr>
        <w:shd w:val="clear" w:color="fff2cb" w:themeColor="accent4" w:themeTint="34" w:fill="fff2cb" w:themeFill="accent4" w:themeFillTint="34"/>
        <w:tcBorders/>
      </w:tcPr>
    </w:tblStylePr>
    <w:tblStylePr w:type="firstCol">
      <w:rPr>
        <w:rFonts w:ascii="Arial" w:hAnsi="Arial"/>
        <w:color w:val="f2f2f2"/>
        <w:sz w:val="22"/>
      </w:rPr>
      <w:pPr>
        <w:pBdr/>
        <w:spacing/>
        <w:ind/>
      </w:pPr>
      <w:tblPr>
        <w:tblBorders/>
      </w:tblPr>
      <w:tcPr>
        <w:shd w:val="clear" w:color="ffd865" w:themeColor="accent4" w:themeTint="9A" w:fill="ffd865" w:themeFill="accent4" w:themeFillTint="9A"/>
        <w:tcBorders/>
      </w:tcPr>
    </w:tblStylePr>
    <w:tblStylePr w:type="firstRow">
      <w:rPr>
        <w:rFonts w:ascii="Arial" w:hAnsi="Arial"/>
        <w:color w:val="f2f2f2"/>
        <w:sz w:val="22"/>
      </w:rPr>
      <w:pPr>
        <w:pBdr/>
        <w:spacing/>
        <w:ind/>
      </w:pPr>
      <w:tblPr>
        <w:tblBorders/>
      </w:tblPr>
      <w:tcPr>
        <w:shd w:val="clear" w:color="ffd865" w:themeColor="accent4" w:themeTint="9A" w:fill="ffd865" w:themeFill="accent4" w:themeFillTint="9A"/>
        <w:tcBorders/>
      </w:tcPr>
    </w:tblStylePr>
    <w:tblStylePr w:type="lastCol">
      <w:rPr>
        <w:rFonts w:ascii="Arial" w:hAnsi="Arial"/>
        <w:color w:val="f2f2f2"/>
        <w:sz w:val="22"/>
      </w:rPr>
      <w:pPr>
        <w:pBdr/>
        <w:spacing/>
        <w:ind/>
      </w:pPr>
      <w:tblPr>
        <w:tblBorders/>
      </w:tblPr>
      <w:tcPr>
        <w:shd w:val="clear" w:color="ffd865" w:themeColor="accent4" w:themeTint="9A" w:fill="ffd865" w:themeFill="accent4" w:themeFillTint="9A"/>
        <w:tcBorders/>
      </w:tcPr>
    </w:tblStylePr>
    <w:tblStylePr w:type="lastRow">
      <w:rPr>
        <w:rFonts w:ascii="Arial" w:hAnsi="Arial"/>
        <w:color w:val="f2f2f2"/>
        <w:sz w:val="22"/>
      </w:rPr>
      <w:pPr>
        <w:pBdr/>
        <w:spacing/>
        <w:ind/>
      </w:pPr>
      <w:tblPr>
        <w:tblBorders/>
      </w:tblPr>
      <w:tcPr>
        <w:shd w:val="clear" w:color="ffd865" w:themeColor="accent4" w:themeTint="9A" w:fill="ffd865" w:themeFill="accent4" w:themeFillTint="9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38" w:customStyle="1">
    <w:name w:val="Lined - Accent 5"/>
    <w:basedOn w:val="903"/>
    <w:uiPriority w:val="99"/>
    <w:pPr>
      <w:pBdr/>
      <w:spacing w:after="0" w:line="240" w:lineRule="auto"/>
      <w:ind/>
    </w:pPr>
    <w:rPr>
      <w:color w:val="404040"/>
      <w:sz w:val="20"/>
      <w:szCs w:val="20"/>
    </w:rPr>
    <w:tblPr>
      <w:tblStyleRowBandSize w:val="1"/>
      <w:tblStyleColBandSize w:val="1"/>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d8e2f3" w:themeColor="accent5" w:themeTint="34" w:fill="d8e2f3" w:themeFill="accent5" w:themeFillTint="34"/>
        <w:tcBorders/>
      </w:tcPr>
    </w:tblStylePr>
    <w:tblStylePr w:type="band2Vert">
      <w:rPr>
        <w:rFonts w:ascii="Arial" w:hAnsi="Arial"/>
        <w:color w:val="404040"/>
        <w:sz w:val="22"/>
      </w:rPr>
      <w:pPr>
        <w:pBdr/>
        <w:spacing/>
        <w:ind/>
      </w:pPr>
      <w:tblPr>
        <w:tblBorders/>
      </w:tblPr>
      <w:tcPr>
        <w:shd w:val="clear" w:color="d8e2f3" w:themeColor="accent5" w:themeTint="34" w:fill="d8e2f3" w:themeFill="accent5" w:themeFillTint="34"/>
        <w:tcBorders/>
      </w:tcPr>
    </w:tblStylePr>
    <w:tblStylePr w:type="firstCol">
      <w:rPr>
        <w:rFonts w:ascii="Arial" w:hAnsi="Arial"/>
        <w:color w:val="f2f2f2"/>
        <w:sz w:val="22"/>
      </w:rPr>
      <w:pPr>
        <w:pBdr/>
        <w:spacing/>
        <w:ind/>
      </w:pPr>
      <w:tblPr>
        <w:tblBorders/>
      </w:tblPr>
      <w:tcPr>
        <w:shd w:val="clear" w:color="4472c4" w:themeColor="accent5" w:fill="4472c4" w:themeFill="accent5"/>
        <w:tcBorders/>
      </w:tcPr>
    </w:tblStylePr>
    <w:tblStylePr w:type="firstRow">
      <w:rPr>
        <w:rFonts w:ascii="Arial" w:hAnsi="Arial"/>
        <w:color w:val="f2f2f2"/>
        <w:sz w:val="22"/>
      </w:rPr>
      <w:pPr>
        <w:pBdr/>
        <w:spacing/>
        <w:ind/>
      </w:pPr>
      <w:tblPr>
        <w:tblBorders/>
      </w:tblPr>
      <w:tcPr>
        <w:shd w:val="clear" w:color="4472c4" w:themeColor="accent5" w:fill="4472c4" w:themeFill="accent5"/>
        <w:tcBorders/>
      </w:tcPr>
    </w:tblStylePr>
    <w:tblStylePr w:type="lastCol">
      <w:rPr>
        <w:rFonts w:ascii="Arial" w:hAnsi="Arial"/>
        <w:color w:val="f2f2f2"/>
        <w:sz w:val="22"/>
      </w:rPr>
      <w:pPr>
        <w:pBdr/>
        <w:spacing/>
        <w:ind/>
      </w:pPr>
      <w:tblPr>
        <w:tblBorders/>
      </w:tblPr>
      <w:tcPr>
        <w:shd w:val="clear" w:color="4472c4" w:themeColor="accent5" w:fill="4472c4" w:themeFill="accent5"/>
        <w:tcBorders/>
      </w:tcPr>
    </w:tblStylePr>
    <w:tblStylePr w:type="lastRow">
      <w:rPr>
        <w:rFonts w:ascii="Arial" w:hAnsi="Arial"/>
        <w:color w:val="f2f2f2"/>
        <w:sz w:val="22"/>
      </w:rPr>
      <w:pPr>
        <w:pBdr/>
        <w:spacing/>
        <w:ind/>
      </w:pPr>
      <w:tblPr>
        <w:tblBorders/>
      </w:tblPr>
      <w:tcPr>
        <w:shd w:val="clear" w:color="4472c4" w:themeColor="accent5" w:fill="4472c4" w:themeFill="accent5"/>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39" w:customStyle="1">
    <w:name w:val="Lined - Accent 6"/>
    <w:basedOn w:val="903"/>
    <w:uiPriority w:val="99"/>
    <w:pPr>
      <w:pBdr/>
      <w:spacing w:after="0" w:line="240" w:lineRule="auto"/>
      <w:ind/>
    </w:pPr>
    <w:rPr>
      <w:color w:val="404040"/>
      <w:sz w:val="20"/>
      <w:szCs w:val="20"/>
    </w:rPr>
    <w:tblPr>
      <w:tblStyleRowBandSize w:val="1"/>
      <w:tblStyleColBandSize w:val="1"/>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e1efd8" w:themeColor="accent6" w:themeTint="34" w:fill="e1efd8" w:themeFill="accent6" w:themeFillTint="34"/>
        <w:tcBorders/>
      </w:tcPr>
    </w:tblStylePr>
    <w:tblStylePr w:type="band2Vert">
      <w:rPr>
        <w:rFonts w:ascii="Arial" w:hAnsi="Arial"/>
        <w:color w:val="404040"/>
        <w:sz w:val="22"/>
      </w:rPr>
      <w:pPr>
        <w:pBdr/>
        <w:spacing/>
        <w:ind/>
      </w:pPr>
      <w:tblPr>
        <w:tblBorders/>
      </w:tblPr>
      <w:tcPr>
        <w:shd w:val="clear" w:color="e1efd8" w:themeColor="accent6" w:themeTint="34" w:fill="e1efd8" w:themeFill="accent6" w:themeFillTint="34"/>
        <w:tcBorders/>
      </w:tcPr>
    </w:tblStylePr>
    <w:tblStylePr w:type="firstCol">
      <w:rPr>
        <w:rFonts w:ascii="Arial" w:hAnsi="Arial"/>
        <w:color w:val="f2f2f2"/>
        <w:sz w:val="22"/>
      </w:rPr>
      <w:pPr>
        <w:pBdr/>
        <w:spacing/>
        <w:ind/>
      </w:pPr>
      <w:tblPr>
        <w:tblBorders/>
      </w:tblPr>
      <w:tcPr>
        <w:shd w:val="clear" w:color="70ad47" w:themeColor="accent6" w:fill="70ad47" w:themeFill="accent6"/>
        <w:tcBorders/>
      </w:tcPr>
    </w:tblStylePr>
    <w:tblStylePr w:type="firstRow">
      <w:rPr>
        <w:rFonts w:ascii="Arial" w:hAnsi="Arial"/>
        <w:color w:val="f2f2f2"/>
        <w:sz w:val="22"/>
      </w:rPr>
      <w:pPr>
        <w:pBdr/>
        <w:spacing/>
        <w:ind/>
      </w:pPr>
      <w:tblPr>
        <w:tblBorders/>
      </w:tblPr>
      <w:tcPr>
        <w:shd w:val="clear" w:color="70ad47" w:themeColor="accent6" w:fill="70ad47" w:themeFill="accent6"/>
        <w:tcBorders/>
      </w:tcPr>
    </w:tblStylePr>
    <w:tblStylePr w:type="lastCol">
      <w:rPr>
        <w:rFonts w:ascii="Arial" w:hAnsi="Arial"/>
        <w:color w:val="f2f2f2"/>
        <w:sz w:val="22"/>
      </w:rPr>
      <w:pPr>
        <w:pBdr/>
        <w:spacing/>
        <w:ind/>
      </w:pPr>
      <w:tblPr>
        <w:tblBorders/>
      </w:tblPr>
      <w:tcPr>
        <w:shd w:val="clear" w:color="70ad47" w:themeColor="accent6" w:fill="70ad47" w:themeFill="accent6"/>
        <w:tcBorders/>
      </w:tcPr>
    </w:tblStylePr>
    <w:tblStylePr w:type="lastRow">
      <w:rPr>
        <w:rFonts w:ascii="Arial" w:hAnsi="Arial"/>
        <w:color w:val="f2f2f2"/>
        <w:sz w:val="22"/>
      </w:rPr>
      <w:pPr>
        <w:pBdr/>
        <w:spacing/>
        <w:ind/>
      </w:pPr>
      <w:tblPr>
        <w:tblBorders/>
      </w:tblPr>
      <w:tcPr>
        <w:shd w:val="clear" w:color="70ad47" w:themeColor="accent6" w:fill="70ad47" w:themeFill="accent6"/>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40" w:customStyle="1">
    <w:name w:val="Bordered &amp; Lined - Accent"/>
    <w:basedOn w:val="903"/>
    <w:uiPriority w:val="99"/>
    <w:pPr>
      <w:pBdr/>
      <w:spacing w:after="0" w:line="240" w:lineRule="auto"/>
      <w:ind/>
    </w:pPr>
    <w:rPr>
      <w:color w:val="404040"/>
      <w:sz w:val="20"/>
      <w:szCs w:val="20"/>
    </w:rPr>
    <w:tblPr>
      <w:tblStyleRowBandSize w:val="1"/>
      <w:tblStyleColBandSize w:val="1"/>
      <w:tblBorders>
        <w:top w:val="single" w:color="595959" w:themeColor="text1" w:themeTint="A6" w:sz="4" w:space="0"/>
        <w:left w:val="single" w:color="595959" w:themeColor="text1" w:themeTint="A6" w:sz="4" w:space="0"/>
        <w:bottom w:val="single" w:color="595959" w:themeColor="text1" w:themeTint="A6" w:sz="4" w:space="0"/>
        <w:right w:val="single" w:color="595959" w:themeColor="text1" w:themeTint="A6" w:sz="4" w:space="0"/>
        <w:insideH w:val="single" w:color="595959" w:themeColor="text1" w:themeTint="A6" w:sz="4" w:space="0"/>
        <w:insideV w:val="single" w:color="595959" w:themeColor="text1" w:themeTint="A6"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2f2f2" w:themeColor="text1" w:themeTint="0D" w:fill="f2f2f2" w:themeFill="text1" w:themeFillTint="0D"/>
        <w:tcBorders/>
      </w:tcPr>
    </w:tblStylePr>
    <w:tblStylePr w:type="band2Vert">
      <w:rPr>
        <w:rFonts w:ascii="Arial" w:hAnsi="Arial"/>
        <w:color w:val="404040"/>
        <w:sz w:val="22"/>
      </w:rPr>
      <w:pPr>
        <w:pBdr/>
        <w:spacing/>
        <w:ind/>
      </w:pPr>
      <w:tblPr>
        <w:tblBorders/>
      </w:tblPr>
      <w:tcPr>
        <w:shd w:val="clear" w:color="f2f2f2" w:themeColor="text1" w:themeTint="0D" w:fill="f2f2f2" w:themeFill="text1" w:themeFillTint="0D"/>
        <w:tcBorders/>
      </w:tcPr>
    </w:tblStylePr>
    <w:tblStylePr w:type="firstCol">
      <w:rPr>
        <w:rFonts w:ascii="Arial" w:hAnsi="Arial"/>
        <w:color w:val="f2f2f2"/>
        <w:sz w:val="22"/>
      </w:rPr>
      <w:pPr>
        <w:pBdr/>
        <w:spacing/>
        <w:ind/>
      </w:pPr>
      <w:tblPr>
        <w:tblBorders/>
      </w:tblPr>
      <w:tcPr>
        <w:shd w:val="clear" w:color="7f7f7f" w:themeColor="text1" w:themeTint="80" w:fill="7f7f7f" w:themeFill="text1" w:themeFillTint="80"/>
        <w:tcBorders/>
      </w:tcPr>
    </w:tblStylePr>
    <w:tblStylePr w:type="firstRow">
      <w:rPr>
        <w:rFonts w:ascii="Arial" w:hAnsi="Arial"/>
        <w:color w:val="f2f2f2"/>
        <w:sz w:val="22"/>
      </w:rPr>
      <w:pPr>
        <w:pBdr/>
        <w:spacing/>
        <w:ind/>
      </w:pPr>
      <w:tblPr>
        <w:tblBorders/>
      </w:tblPr>
      <w:tcPr>
        <w:shd w:val="clear" w:color="7f7f7f" w:themeColor="text1" w:themeTint="80" w:fill="7f7f7f" w:themeFill="text1" w:themeFillTint="80"/>
        <w:tcBorders/>
      </w:tcPr>
    </w:tblStylePr>
    <w:tblStylePr w:type="lastCol">
      <w:rPr>
        <w:rFonts w:ascii="Arial" w:hAnsi="Arial"/>
        <w:color w:val="f2f2f2"/>
        <w:sz w:val="22"/>
      </w:rPr>
      <w:pPr>
        <w:pBdr/>
        <w:spacing/>
        <w:ind/>
      </w:pPr>
      <w:tblPr>
        <w:tblBorders/>
      </w:tblPr>
      <w:tcPr>
        <w:shd w:val="clear" w:color="7f7f7f" w:themeColor="text1" w:themeTint="80" w:fill="7f7f7f" w:themeFill="text1" w:themeFillTint="80"/>
        <w:tcBorders/>
      </w:tcPr>
    </w:tblStylePr>
    <w:tblStylePr w:type="lastRow">
      <w:rPr>
        <w:rFonts w:ascii="Arial" w:hAnsi="Arial"/>
        <w:color w:val="f2f2f2"/>
        <w:sz w:val="22"/>
      </w:rPr>
      <w:pPr>
        <w:pBdr/>
        <w:spacing/>
        <w:ind/>
      </w:pPr>
      <w:tblPr>
        <w:tblBorders/>
      </w:tblPr>
      <w:tcPr>
        <w:shd w:val="clear" w:color="7f7f7f" w:themeColor="text1" w:themeTint="80" w:fill="7f7f7f" w:themeFill="text1" w:themeFillTint="8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41" w:customStyle="1">
    <w:name w:val="Bordered &amp; Lined - Accent 1"/>
    <w:basedOn w:val="903"/>
    <w:uiPriority w:val="99"/>
    <w:pPr>
      <w:pBdr/>
      <w:spacing w:after="0" w:line="240" w:lineRule="auto"/>
      <w:ind/>
    </w:pPr>
    <w:rPr>
      <w:color w:val="404040"/>
      <w:sz w:val="20"/>
      <w:szCs w:val="20"/>
    </w:rPr>
    <w:tblPr>
      <w:tblStyleRowBandSize w:val="1"/>
      <w:tblStyleColBandSize w:val="1"/>
      <w:tblBorders>
        <w:top w:val="single" w:color="245a8d" w:themeColor="accent1" w:themeShade="95" w:sz="4" w:space="0"/>
        <w:left w:val="single" w:color="245a8d" w:themeColor="accent1" w:themeShade="95" w:sz="4" w:space="0"/>
        <w:bottom w:val="single" w:color="245a8d" w:themeColor="accent1" w:themeShade="95" w:sz="4" w:space="0"/>
        <w:right w:val="single" w:color="245a8d" w:themeColor="accent1" w:themeShade="95" w:sz="4" w:space="0"/>
        <w:insideH w:val="single" w:color="245a8d" w:themeColor="accent1" w:themeShade="95" w:sz="4" w:space="0"/>
        <w:insideV w:val="single" w:color="245a8d" w:themeColor="accent1"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cbdff1" w:themeColor="accent1" w:themeTint="50" w:fill="cbdff1" w:themeFill="accent1" w:themeFillTint="50"/>
        <w:tcBorders/>
      </w:tcPr>
    </w:tblStylePr>
    <w:tblStylePr w:type="band2Vert">
      <w:rPr>
        <w:rFonts w:ascii="Arial" w:hAnsi="Arial"/>
        <w:color w:val="404040"/>
        <w:sz w:val="22"/>
      </w:rPr>
      <w:pPr>
        <w:pBdr/>
        <w:spacing/>
        <w:ind/>
      </w:pPr>
      <w:tblPr>
        <w:tblBorders/>
      </w:tblPr>
      <w:tcPr>
        <w:shd w:val="clear" w:color="cbdff1" w:themeColor="accent1" w:themeTint="50" w:fill="cbdff1" w:themeFill="accent1" w:themeFillTint="50"/>
        <w:tcBorders/>
      </w:tcPr>
    </w:tblStylePr>
    <w:tblStylePr w:type="firstCol">
      <w:rPr>
        <w:rFonts w:ascii="Arial" w:hAnsi="Arial"/>
        <w:color w:val="f2f2f2"/>
        <w:sz w:val="22"/>
      </w:rPr>
      <w:pPr>
        <w:pBdr/>
        <w:spacing/>
        <w:ind/>
      </w:pPr>
      <w:tblPr>
        <w:tblBorders/>
      </w:tblPr>
      <w:tcPr>
        <w:shd w:val="clear" w:color="68a2d8" w:themeColor="accent1" w:themeTint="EA" w:fill="68a2d8" w:themeFill="accent1" w:themeFillTint="EA"/>
        <w:tcBorders/>
      </w:tcPr>
    </w:tblStylePr>
    <w:tblStylePr w:type="firstRow">
      <w:rPr>
        <w:rFonts w:ascii="Arial" w:hAnsi="Arial"/>
        <w:color w:val="f2f2f2"/>
        <w:sz w:val="22"/>
      </w:rPr>
      <w:pPr>
        <w:pBdr/>
        <w:spacing/>
        <w:ind/>
      </w:pPr>
      <w:tblPr>
        <w:tblBorders/>
      </w:tblPr>
      <w:tcPr>
        <w:shd w:val="clear" w:color="68a2d8" w:themeColor="accent1" w:themeTint="EA" w:fill="68a2d8" w:themeFill="accent1" w:themeFillTint="EA"/>
        <w:tcBorders/>
      </w:tcPr>
    </w:tblStylePr>
    <w:tblStylePr w:type="lastCol">
      <w:rPr>
        <w:rFonts w:ascii="Arial" w:hAnsi="Arial"/>
        <w:color w:val="f2f2f2"/>
        <w:sz w:val="22"/>
      </w:rPr>
      <w:pPr>
        <w:pBdr/>
        <w:spacing/>
        <w:ind/>
      </w:pPr>
      <w:tblPr>
        <w:tblBorders/>
      </w:tblPr>
      <w:tcPr>
        <w:shd w:val="clear" w:color="68a2d8" w:themeColor="accent1" w:themeTint="EA" w:fill="68a2d8" w:themeFill="accent1" w:themeFillTint="EA"/>
        <w:tcBorders/>
      </w:tcPr>
    </w:tblStylePr>
    <w:tblStylePr w:type="lastRow">
      <w:rPr>
        <w:rFonts w:ascii="Arial" w:hAnsi="Arial"/>
        <w:color w:val="f2f2f2"/>
        <w:sz w:val="22"/>
      </w:rPr>
      <w:pPr>
        <w:pBdr/>
        <w:spacing/>
        <w:ind/>
      </w:pPr>
      <w:tblPr>
        <w:tblBorders/>
      </w:tblPr>
      <w:tcPr>
        <w:shd w:val="clear" w:color="68a2d8" w:themeColor="accent1" w:themeTint="EA" w:fill="68a2d8" w:themeFill="accent1" w:themeFillTint="E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42" w:customStyle="1">
    <w:name w:val="Bordered &amp; Lined - Accent 2"/>
    <w:basedOn w:val="903"/>
    <w:uiPriority w:val="99"/>
    <w:pPr>
      <w:pBdr/>
      <w:spacing w:after="0" w:line="240" w:lineRule="auto"/>
      <w:ind/>
    </w:pPr>
    <w:rPr>
      <w:color w:val="404040"/>
      <w:sz w:val="20"/>
      <w:szCs w:val="20"/>
    </w:rPr>
    <w:tblPr>
      <w:tblStyleRowBandSize w:val="1"/>
      <w:tblStyleColBandSize w:val="1"/>
      <w:tblBorders>
        <w:top w:val="single" w:color="99460d" w:themeColor="accent2" w:themeShade="95" w:sz="4" w:space="0"/>
        <w:left w:val="single" w:color="99460d" w:themeColor="accent2" w:themeShade="95" w:sz="4" w:space="0"/>
        <w:bottom w:val="single" w:color="99460d" w:themeColor="accent2" w:themeShade="95" w:sz="4" w:space="0"/>
        <w:right w:val="single" w:color="99460d" w:themeColor="accent2" w:themeShade="95" w:sz="4" w:space="0"/>
        <w:insideH w:val="single" w:color="99460d" w:themeColor="accent2" w:themeShade="95" w:sz="4" w:space="0"/>
        <w:insideV w:val="single" w:color="99460d" w:themeColor="accent2"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be5d6" w:themeColor="accent2" w:themeTint="32" w:fill="fbe5d6" w:themeFill="accent2" w:themeFillTint="32"/>
        <w:tcBorders/>
      </w:tcPr>
    </w:tblStylePr>
    <w:tblStylePr w:type="band2Vert">
      <w:rPr>
        <w:rFonts w:ascii="Arial" w:hAnsi="Arial"/>
        <w:color w:val="404040"/>
        <w:sz w:val="22"/>
      </w:rPr>
      <w:pPr>
        <w:pBdr/>
        <w:spacing/>
        <w:ind/>
      </w:pPr>
      <w:tblPr>
        <w:tblBorders/>
      </w:tblPr>
      <w:tcPr>
        <w:shd w:val="clear" w:color="fbe5d6" w:themeColor="accent2" w:themeTint="32" w:fill="fbe5d6" w:themeFill="accent2" w:themeFillTint="32"/>
        <w:tcBorders/>
      </w:tcPr>
    </w:tblStylePr>
    <w:tblStylePr w:type="firstCol">
      <w:rPr>
        <w:rFonts w:ascii="Arial" w:hAnsi="Arial"/>
        <w:color w:val="f2f2f2"/>
        <w:sz w:val="22"/>
      </w:rPr>
      <w:pPr>
        <w:pBdr/>
        <w:spacing/>
        <w:ind/>
      </w:pPr>
      <w:tblPr>
        <w:tblBorders/>
      </w:tblPr>
      <w:tcPr>
        <w:shd w:val="clear" w:color="f4b184" w:themeColor="accent2" w:themeTint="97" w:fill="f4b184" w:themeFill="accent2" w:themeFillTint="97"/>
        <w:tcBorders/>
      </w:tcPr>
    </w:tblStylePr>
    <w:tblStylePr w:type="firstRow">
      <w:rPr>
        <w:rFonts w:ascii="Arial" w:hAnsi="Arial"/>
        <w:color w:val="f2f2f2"/>
        <w:sz w:val="22"/>
      </w:rPr>
      <w:pPr>
        <w:pBdr/>
        <w:spacing/>
        <w:ind/>
      </w:pPr>
      <w:tblPr>
        <w:tblBorders/>
      </w:tblPr>
      <w:tcPr>
        <w:shd w:val="clear" w:color="f4b184" w:themeColor="accent2" w:themeTint="97" w:fill="f4b184" w:themeFill="accent2" w:themeFillTint="97"/>
        <w:tcBorders/>
      </w:tcPr>
    </w:tblStylePr>
    <w:tblStylePr w:type="lastCol">
      <w:rPr>
        <w:rFonts w:ascii="Arial" w:hAnsi="Arial"/>
        <w:color w:val="f2f2f2"/>
        <w:sz w:val="22"/>
      </w:rPr>
      <w:pPr>
        <w:pBdr/>
        <w:spacing/>
        <w:ind/>
      </w:pPr>
      <w:tblPr>
        <w:tblBorders/>
      </w:tblPr>
      <w:tcPr>
        <w:shd w:val="clear" w:color="f4b184" w:themeColor="accent2" w:themeTint="97" w:fill="f4b184" w:themeFill="accent2" w:themeFillTint="97"/>
        <w:tcBorders/>
      </w:tcPr>
    </w:tblStylePr>
    <w:tblStylePr w:type="lastRow">
      <w:rPr>
        <w:rFonts w:ascii="Arial" w:hAnsi="Arial"/>
        <w:color w:val="f2f2f2"/>
        <w:sz w:val="22"/>
      </w:rPr>
      <w:pPr>
        <w:pBdr/>
        <w:spacing/>
        <w:ind/>
      </w:pPr>
      <w:tblPr>
        <w:tblBorders/>
      </w:tblPr>
      <w:tcPr>
        <w:shd w:val="clear" w:color="f4b184" w:themeColor="accent2" w:themeTint="97" w:fill="f4b184" w:themeFill="accent2" w:themeFillTint="97"/>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43" w:customStyle="1">
    <w:name w:val="Bordered &amp; Lined - Accent 3"/>
    <w:basedOn w:val="903"/>
    <w:uiPriority w:val="99"/>
    <w:pPr>
      <w:pBdr/>
      <w:spacing w:after="0" w:line="240" w:lineRule="auto"/>
      <w:ind/>
    </w:pPr>
    <w:rPr>
      <w:color w:val="404040"/>
      <w:sz w:val="20"/>
      <w:szCs w:val="20"/>
    </w:rPr>
    <w:tblPr>
      <w:tblStyleRowBandSize w:val="1"/>
      <w:tblStyleColBandSize w:val="1"/>
      <w:tblBorders>
        <w:top w:val="single" w:color="606060" w:themeColor="accent3" w:themeShade="95" w:sz="4" w:space="0"/>
        <w:left w:val="single" w:color="606060" w:themeColor="accent3" w:themeShade="95" w:sz="4" w:space="0"/>
        <w:bottom w:val="single" w:color="606060" w:themeColor="accent3" w:themeShade="95" w:sz="4" w:space="0"/>
        <w:right w:val="single" w:color="606060" w:themeColor="accent3" w:themeShade="95" w:sz="4" w:space="0"/>
        <w:insideH w:val="single" w:color="606060" w:themeColor="accent3" w:themeShade="95" w:sz="4" w:space="0"/>
        <w:insideV w:val="single" w:color="606060" w:themeColor="accent3"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ececec" w:themeColor="accent3" w:themeTint="34" w:fill="ececec" w:themeFill="accent3" w:themeFillTint="34"/>
        <w:tcBorders/>
      </w:tcPr>
    </w:tblStylePr>
    <w:tblStylePr w:type="band2Vert">
      <w:rPr>
        <w:rFonts w:ascii="Arial" w:hAnsi="Arial"/>
        <w:color w:val="404040"/>
        <w:sz w:val="22"/>
      </w:rPr>
      <w:pPr>
        <w:pBdr/>
        <w:spacing/>
        <w:ind/>
      </w:pPr>
      <w:tblPr>
        <w:tblBorders/>
      </w:tblPr>
      <w:tcPr>
        <w:shd w:val="clear" w:color="ececec" w:themeColor="accent3" w:themeTint="34" w:fill="ececec" w:themeFill="accent3" w:themeFillTint="34"/>
        <w:tcBorders/>
      </w:tcPr>
    </w:tblStylePr>
    <w:tblStylePr w:type="firstCol">
      <w:rPr>
        <w:rFonts w:ascii="Arial" w:hAnsi="Arial"/>
        <w:color w:val="f2f2f2"/>
        <w:sz w:val="22"/>
      </w:rPr>
      <w:pPr>
        <w:pBdr/>
        <w:spacing/>
        <w:ind/>
      </w:pPr>
      <w:tblPr>
        <w:tblBorders/>
      </w:tblPr>
      <w:tcPr>
        <w:shd w:val="clear" w:color="a5a5a5" w:themeColor="accent3" w:themeTint="FE" w:fill="a5a5a5" w:themeFill="accent3" w:themeFillTint="FE"/>
        <w:tcBorders/>
      </w:tcPr>
    </w:tblStylePr>
    <w:tblStylePr w:type="firstRow">
      <w:rPr>
        <w:rFonts w:ascii="Arial" w:hAnsi="Arial"/>
        <w:color w:val="f2f2f2"/>
        <w:sz w:val="22"/>
      </w:rPr>
      <w:pPr>
        <w:pBdr/>
        <w:spacing/>
        <w:ind/>
      </w:pPr>
      <w:tblPr>
        <w:tblBorders/>
      </w:tblPr>
      <w:tcPr>
        <w:shd w:val="clear" w:color="a5a5a5" w:themeColor="accent3" w:themeTint="FE" w:fill="a5a5a5" w:themeFill="accent3" w:themeFillTint="FE"/>
        <w:tcBorders/>
      </w:tcPr>
    </w:tblStylePr>
    <w:tblStylePr w:type="lastCol">
      <w:rPr>
        <w:rFonts w:ascii="Arial" w:hAnsi="Arial"/>
        <w:color w:val="f2f2f2"/>
        <w:sz w:val="22"/>
      </w:rPr>
      <w:pPr>
        <w:pBdr/>
        <w:spacing/>
        <w:ind/>
      </w:pPr>
      <w:tblPr>
        <w:tblBorders/>
      </w:tblPr>
      <w:tcPr>
        <w:shd w:val="clear" w:color="a5a5a5" w:themeColor="accent3" w:themeTint="FE" w:fill="a5a5a5" w:themeFill="accent3" w:themeFillTint="FE"/>
        <w:tcBorders/>
      </w:tcPr>
    </w:tblStylePr>
    <w:tblStylePr w:type="lastRow">
      <w:rPr>
        <w:rFonts w:ascii="Arial" w:hAnsi="Arial"/>
        <w:color w:val="f2f2f2"/>
        <w:sz w:val="22"/>
      </w:rPr>
      <w:pPr>
        <w:pBdr/>
        <w:spacing/>
        <w:ind/>
      </w:pPr>
      <w:tblPr>
        <w:tblBorders/>
      </w:tblPr>
      <w:tcPr>
        <w:shd w:val="clear" w:color="a5a5a5" w:themeColor="accent3" w:themeTint="FE" w:fill="a5a5a5" w:themeFill="accent3" w:themeFillTint="F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44" w:customStyle="1">
    <w:name w:val="Bordered &amp; Lined - Accent 4"/>
    <w:basedOn w:val="903"/>
    <w:uiPriority w:val="99"/>
    <w:pPr>
      <w:pBdr/>
      <w:spacing w:after="0" w:line="240" w:lineRule="auto"/>
      <w:ind/>
    </w:pPr>
    <w:rPr>
      <w:color w:val="404040"/>
      <w:sz w:val="20"/>
      <w:szCs w:val="20"/>
    </w:rPr>
    <w:tblPr>
      <w:tblStyleRowBandSize w:val="1"/>
      <w:tblStyleColBandSize w:val="1"/>
      <w:tblBorders>
        <w:top w:val="single" w:color="957000" w:themeColor="accent4" w:themeShade="95" w:sz="4" w:space="0"/>
        <w:left w:val="single" w:color="957000" w:themeColor="accent4" w:themeShade="95" w:sz="4" w:space="0"/>
        <w:bottom w:val="single" w:color="957000" w:themeColor="accent4" w:themeShade="95" w:sz="4" w:space="0"/>
        <w:right w:val="single" w:color="957000" w:themeColor="accent4" w:themeShade="95" w:sz="4" w:space="0"/>
        <w:insideH w:val="single" w:color="957000" w:themeColor="accent4" w:themeShade="95" w:sz="4" w:space="0"/>
        <w:insideV w:val="single" w:color="957000" w:themeColor="accent4"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2cb" w:themeColor="accent4" w:themeTint="34" w:fill="fff2cb" w:themeFill="accent4" w:themeFillTint="34"/>
        <w:tcBorders/>
      </w:tcPr>
    </w:tblStylePr>
    <w:tblStylePr w:type="band2Vert">
      <w:rPr>
        <w:rFonts w:ascii="Arial" w:hAnsi="Arial"/>
        <w:color w:val="404040"/>
        <w:sz w:val="22"/>
      </w:rPr>
      <w:pPr>
        <w:pBdr/>
        <w:spacing/>
        <w:ind/>
      </w:pPr>
      <w:tblPr>
        <w:tblBorders/>
      </w:tblPr>
      <w:tcPr>
        <w:shd w:val="clear" w:color="fff2cb" w:themeColor="accent4" w:themeTint="34" w:fill="fff2cb" w:themeFill="accent4" w:themeFillTint="34"/>
        <w:tcBorders/>
      </w:tcPr>
    </w:tblStylePr>
    <w:tblStylePr w:type="firstCol">
      <w:rPr>
        <w:rFonts w:ascii="Arial" w:hAnsi="Arial"/>
        <w:color w:val="f2f2f2"/>
        <w:sz w:val="22"/>
      </w:rPr>
      <w:pPr>
        <w:pBdr/>
        <w:spacing/>
        <w:ind/>
      </w:pPr>
      <w:tblPr>
        <w:tblBorders/>
      </w:tblPr>
      <w:tcPr>
        <w:shd w:val="clear" w:color="ffd865" w:themeColor="accent4" w:themeTint="9A" w:fill="ffd865" w:themeFill="accent4" w:themeFillTint="9A"/>
        <w:tcBorders/>
      </w:tcPr>
    </w:tblStylePr>
    <w:tblStylePr w:type="firstRow">
      <w:rPr>
        <w:rFonts w:ascii="Arial" w:hAnsi="Arial"/>
        <w:color w:val="f2f2f2"/>
        <w:sz w:val="22"/>
      </w:rPr>
      <w:pPr>
        <w:pBdr/>
        <w:spacing/>
        <w:ind/>
      </w:pPr>
      <w:tblPr>
        <w:tblBorders/>
      </w:tblPr>
      <w:tcPr>
        <w:shd w:val="clear" w:color="ffd865" w:themeColor="accent4" w:themeTint="9A" w:fill="ffd865" w:themeFill="accent4" w:themeFillTint="9A"/>
        <w:tcBorders/>
      </w:tcPr>
    </w:tblStylePr>
    <w:tblStylePr w:type="lastCol">
      <w:rPr>
        <w:rFonts w:ascii="Arial" w:hAnsi="Arial"/>
        <w:color w:val="f2f2f2"/>
        <w:sz w:val="22"/>
      </w:rPr>
      <w:pPr>
        <w:pBdr/>
        <w:spacing/>
        <w:ind/>
      </w:pPr>
      <w:tblPr>
        <w:tblBorders/>
      </w:tblPr>
      <w:tcPr>
        <w:shd w:val="clear" w:color="ffd865" w:themeColor="accent4" w:themeTint="9A" w:fill="ffd865" w:themeFill="accent4" w:themeFillTint="9A"/>
        <w:tcBorders/>
      </w:tcPr>
    </w:tblStylePr>
    <w:tblStylePr w:type="lastRow">
      <w:rPr>
        <w:rFonts w:ascii="Arial" w:hAnsi="Arial"/>
        <w:color w:val="f2f2f2"/>
        <w:sz w:val="22"/>
      </w:rPr>
      <w:pPr>
        <w:pBdr/>
        <w:spacing/>
        <w:ind/>
      </w:pPr>
      <w:tblPr>
        <w:tblBorders/>
      </w:tblPr>
      <w:tcPr>
        <w:shd w:val="clear" w:color="ffd865" w:themeColor="accent4" w:themeTint="9A" w:fill="ffd865" w:themeFill="accent4" w:themeFillTint="9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45" w:customStyle="1">
    <w:name w:val="Bordered &amp; Lined - Accent 5"/>
    <w:basedOn w:val="903"/>
    <w:uiPriority w:val="99"/>
    <w:pPr>
      <w:pBdr/>
      <w:spacing w:after="0" w:line="240" w:lineRule="auto"/>
      <w:ind/>
    </w:pPr>
    <w:rPr>
      <w:color w:val="404040"/>
      <w:sz w:val="20"/>
      <w:szCs w:val="20"/>
    </w:rPr>
    <w:tblPr>
      <w:tblStyleRowBandSize w:val="1"/>
      <w:tblStyleColBandSize w:val="1"/>
      <w:tblBorders>
        <w:top w:val="single" w:color="254175" w:themeColor="accent5" w:themeShade="95" w:sz="4" w:space="0"/>
        <w:left w:val="single" w:color="254175" w:themeColor="accent5" w:themeShade="95" w:sz="4" w:space="0"/>
        <w:bottom w:val="single" w:color="254175" w:themeColor="accent5" w:themeShade="95" w:sz="4" w:space="0"/>
        <w:right w:val="single" w:color="254175" w:themeColor="accent5" w:themeShade="95" w:sz="4" w:space="0"/>
        <w:insideH w:val="single" w:color="254175" w:themeColor="accent5" w:themeShade="95" w:sz="4" w:space="0"/>
        <w:insideV w:val="single" w:color="254175" w:themeColor="accent5"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d8e2f3" w:themeColor="accent5" w:themeTint="34" w:fill="d8e2f3" w:themeFill="accent5" w:themeFillTint="34"/>
        <w:tcBorders/>
      </w:tcPr>
    </w:tblStylePr>
    <w:tblStylePr w:type="band2Vert">
      <w:rPr>
        <w:rFonts w:ascii="Arial" w:hAnsi="Arial"/>
        <w:color w:val="404040"/>
        <w:sz w:val="22"/>
      </w:rPr>
      <w:pPr>
        <w:pBdr/>
        <w:spacing/>
        <w:ind/>
      </w:pPr>
      <w:tblPr>
        <w:tblBorders/>
      </w:tblPr>
      <w:tcPr>
        <w:shd w:val="clear" w:color="d8e2f3" w:themeColor="accent5" w:themeTint="34" w:fill="d8e2f3" w:themeFill="accent5" w:themeFillTint="34"/>
        <w:tcBorders/>
      </w:tcPr>
    </w:tblStylePr>
    <w:tblStylePr w:type="firstCol">
      <w:rPr>
        <w:rFonts w:ascii="Arial" w:hAnsi="Arial"/>
        <w:color w:val="f2f2f2"/>
        <w:sz w:val="22"/>
      </w:rPr>
      <w:pPr>
        <w:pBdr/>
        <w:spacing/>
        <w:ind/>
      </w:pPr>
      <w:tblPr>
        <w:tblBorders/>
      </w:tblPr>
      <w:tcPr>
        <w:shd w:val="clear" w:color="4472c4" w:themeColor="accent5" w:fill="4472c4" w:themeFill="accent5"/>
        <w:tcBorders/>
      </w:tcPr>
    </w:tblStylePr>
    <w:tblStylePr w:type="firstRow">
      <w:rPr>
        <w:rFonts w:ascii="Arial" w:hAnsi="Arial"/>
        <w:color w:val="f2f2f2"/>
        <w:sz w:val="22"/>
      </w:rPr>
      <w:pPr>
        <w:pBdr/>
        <w:spacing/>
        <w:ind/>
      </w:pPr>
      <w:tblPr>
        <w:tblBorders/>
      </w:tblPr>
      <w:tcPr>
        <w:shd w:val="clear" w:color="4472c4" w:themeColor="accent5" w:fill="4472c4" w:themeFill="accent5"/>
        <w:tcBorders/>
      </w:tcPr>
    </w:tblStylePr>
    <w:tblStylePr w:type="lastCol">
      <w:rPr>
        <w:rFonts w:ascii="Arial" w:hAnsi="Arial"/>
        <w:color w:val="f2f2f2"/>
        <w:sz w:val="22"/>
      </w:rPr>
      <w:pPr>
        <w:pBdr/>
        <w:spacing/>
        <w:ind/>
      </w:pPr>
      <w:tblPr>
        <w:tblBorders/>
      </w:tblPr>
      <w:tcPr>
        <w:shd w:val="clear" w:color="4472c4" w:themeColor="accent5" w:fill="4472c4" w:themeFill="accent5"/>
        <w:tcBorders/>
      </w:tcPr>
    </w:tblStylePr>
    <w:tblStylePr w:type="lastRow">
      <w:rPr>
        <w:rFonts w:ascii="Arial" w:hAnsi="Arial"/>
        <w:color w:val="f2f2f2"/>
        <w:sz w:val="22"/>
      </w:rPr>
      <w:pPr>
        <w:pBdr/>
        <w:spacing/>
        <w:ind/>
      </w:pPr>
      <w:tblPr>
        <w:tblBorders/>
      </w:tblPr>
      <w:tcPr>
        <w:shd w:val="clear" w:color="4472c4" w:themeColor="accent5" w:fill="4472c4" w:themeFill="accent5"/>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46" w:customStyle="1">
    <w:name w:val="Bordered &amp; Lined - Accent 6"/>
    <w:basedOn w:val="903"/>
    <w:uiPriority w:val="99"/>
    <w:pPr>
      <w:pBdr/>
      <w:spacing w:after="0" w:line="240" w:lineRule="auto"/>
      <w:ind/>
    </w:pPr>
    <w:rPr>
      <w:color w:val="404040"/>
      <w:sz w:val="20"/>
      <w:szCs w:val="20"/>
    </w:rPr>
    <w:tblPr>
      <w:tblStyleRowBandSize w:val="1"/>
      <w:tblStyleColBandSize w:val="1"/>
      <w:tblBorders>
        <w:top w:val="single" w:color="416429" w:themeColor="accent6" w:themeShade="95" w:sz="4" w:space="0"/>
        <w:left w:val="single" w:color="416429" w:themeColor="accent6" w:themeShade="95" w:sz="4" w:space="0"/>
        <w:bottom w:val="single" w:color="416429" w:themeColor="accent6" w:themeShade="95" w:sz="4" w:space="0"/>
        <w:right w:val="single" w:color="416429" w:themeColor="accent6" w:themeShade="95" w:sz="4" w:space="0"/>
        <w:insideH w:val="single" w:color="416429" w:themeColor="accent6" w:themeShade="95" w:sz="4" w:space="0"/>
        <w:insideV w:val="single" w:color="416429" w:themeColor="accent6"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e1efd8" w:themeColor="accent6" w:themeTint="34" w:fill="e1efd8" w:themeFill="accent6" w:themeFillTint="34"/>
        <w:tcBorders/>
      </w:tcPr>
    </w:tblStylePr>
    <w:tblStylePr w:type="band2Vert">
      <w:rPr>
        <w:rFonts w:ascii="Arial" w:hAnsi="Arial"/>
        <w:color w:val="404040"/>
        <w:sz w:val="22"/>
      </w:rPr>
      <w:pPr>
        <w:pBdr/>
        <w:spacing/>
        <w:ind/>
      </w:pPr>
      <w:tblPr>
        <w:tblBorders/>
      </w:tblPr>
      <w:tcPr>
        <w:shd w:val="clear" w:color="e1efd8" w:themeColor="accent6" w:themeTint="34" w:fill="e1efd8" w:themeFill="accent6" w:themeFillTint="34"/>
        <w:tcBorders/>
      </w:tcPr>
    </w:tblStylePr>
    <w:tblStylePr w:type="firstCol">
      <w:rPr>
        <w:rFonts w:ascii="Arial" w:hAnsi="Arial"/>
        <w:color w:val="f2f2f2"/>
        <w:sz w:val="22"/>
      </w:rPr>
      <w:pPr>
        <w:pBdr/>
        <w:spacing/>
        <w:ind/>
      </w:pPr>
      <w:tblPr>
        <w:tblBorders/>
      </w:tblPr>
      <w:tcPr>
        <w:shd w:val="clear" w:color="70ad47" w:themeColor="accent6" w:fill="70ad47" w:themeFill="accent6"/>
        <w:tcBorders/>
      </w:tcPr>
    </w:tblStylePr>
    <w:tblStylePr w:type="firstRow">
      <w:rPr>
        <w:rFonts w:ascii="Arial" w:hAnsi="Arial"/>
        <w:color w:val="f2f2f2"/>
        <w:sz w:val="22"/>
      </w:rPr>
      <w:pPr>
        <w:pBdr/>
        <w:spacing/>
        <w:ind/>
      </w:pPr>
      <w:tblPr>
        <w:tblBorders/>
      </w:tblPr>
      <w:tcPr>
        <w:shd w:val="clear" w:color="70ad47" w:themeColor="accent6" w:fill="70ad47" w:themeFill="accent6"/>
        <w:tcBorders/>
      </w:tcPr>
    </w:tblStylePr>
    <w:tblStylePr w:type="lastCol">
      <w:rPr>
        <w:rFonts w:ascii="Arial" w:hAnsi="Arial"/>
        <w:color w:val="f2f2f2"/>
        <w:sz w:val="22"/>
      </w:rPr>
      <w:pPr>
        <w:pBdr/>
        <w:spacing/>
        <w:ind/>
      </w:pPr>
      <w:tblPr>
        <w:tblBorders/>
      </w:tblPr>
      <w:tcPr>
        <w:shd w:val="clear" w:color="70ad47" w:themeColor="accent6" w:fill="70ad47" w:themeFill="accent6"/>
        <w:tcBorders/>
      </w:tcPr>
    </w:tblStylePr>
    <w:tblStylePr w:type="lastRow">
      <w:rPr>
        <w:rFonts w:ascii="Arial" w:hAnsi="Arial"/>
        <w:color w:val="f2f2f2"/>
        <w:sz w:val="22"/>
      </w:rPr>
      <w:pPr>
        <w:pBdr/>
        <w:spacing/>
        <w:ind/>
      </w:pPr>
      <w:tblPr>
        <w:tblBorders/>
      </w:tblPr>
      <w:tcPr>
        <w:shd w:val="clear" w:color="70ad47" w:themeColor="accent6" w:fill="70ad47" w:themeFill="accent6"/>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47" w:customStyle="1">
    <w:name w:val="Bordered"/>
    <w:basedOn w:val="903"/>
    <w:uiPriority w:val="99"/>
    <w:pPr>
      <w:pBdr/>
      <w:spacing w:after="0" w:line="240" w:lineRule="auto"/>
      <w:ind/>
    </w:pPr>
    <w:tblPr>
      <w:tblStyleRowBandSize w:val="1"/>
      <w:tblStyleColBandSize w:val="1"/>
      <w:tblBorders>
        <w:top w:val="single" w:color="d9d9d9" w:themeColor="text1" w:themeTint="26" w:sz="4" w:space="0"/>
        <w:left w:val="single" w:color="d9d9d9" w:themeColor="text1" w:themeTint="26" w:sz="4" w:space="0"/>
        <w:bottom w:val="single" w:color="d9d9d9" w:themeColor="text1" w:themeTint="26" w:sz="4" w:space="0"/>
        <w:right w:val="single" w:color="d9d9d9" w:themeColor="text1" w:themeTint="26" w:sz="4" w:space="0"/>
        <w:insideH w:val="single" w:color="d9d9d9" w:themeColor="text1" w:themeTint="26" w:sz="4" w:space="0"/>
        <w:insideV w:val="single" w:color="d9d9d9" w:themeColor="text1" w:themeTint="26" w:sz="4" w:space="0"/>
      </w:tblBorders>
    </w:tblPr>
    <w:tcPr>
      <w:tcBorders/>
    </w:tcPr>
    <w:tblStylePr w:type="band1Horz">
      <w:rPr>
        <w:rFonts w:ascii="Arial" w:hAnsi="Arial"/>
        <w:color w:val="404040"/>
        <w:sz w:val="22"/>
      </w:rPr>
      <w:pPr>
        <w:pBdr/>
        <w:spacing/>
        <w:ind/>
      </w:pPr>
      <w:tblPr>
        <w:tblBorders/>
      </w:tblPr>
      <w:tcPr>
        <w:tcBorders>
          <w:top w:val="single" w:color="d9d9d9" w:themeColor="text1" w:themeTint="26" w:sz="4" w:space="0"/>
          <w:left w:val="single" w:color="d9d9d9" w:themeColor="text1" w:themeTint="26" w:sz="4" w:space="0"/>
          <w:bottom w:val="single" w:color="d9d9d9" w:themeColor="text1" w:themeTint="26" w:sz="4" w:space="0"/>
          <w:right w:val="single" w:color="d9d9d9" w:themeColor="text1" w:themeTint="26"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7f7f7f" w:themeColor="text1" w:themeTint="80" w:sz="12" w:space="0"/>
        </w:tcBorders>
      </w:tcPr>
    </w:tblStylePr>
    <w:tblStylePr w:type="lastCol">
      <w:rPr>
        <w:rFonts w:ascii="Arial" w:hAnsi="Arial"/>
        <w:color w:val="404040"/>
        <w:sz w:val="22"/>
      </w:rPr>
      <w:pPr>
        <w:pBdr/>
        <w:spacing/>
        <w:ind/>
      </w:pPr>
      <w:tblPr>
        <w:tblBorders/>
      </w:tblPr>
      <w:tcPr>
        <w:tcBorders>
          <w:left w:val="single" w:color="7f7f7f" w:themeColor="text1" w:themeTint="80" w:sz="12" w:space="0"/>
        </w:tcBorders>
      </w:tcPr>
    </w:tblStylePr>
    <w:tblStylePr w:type="lastRow">
      <w:rPr>
        <w:rFonts w:ascii="Arial" w:hAnsi="Arial"/>
        <w:color w:val="404040"/>
        <w:sz w:val="22"/>
      </w:rPr>
      <w:pPr>
        <w:pBdr/>
        <w:spacing/>
        <w:ind/>
      </w:pPr>
      <w:tblPr>
        <w:tblBorders/>
      </w:tblPr>
      <w:tcPr>
        <w:tcBorders>
          <w:top w:val="single" w:color="7f7f7f" w:themeColor="text1" w:themeTint="80"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48" w:customStyle="1">
    <w:name w:val="Bordered - Accent 1"/>
    <w:basedOn w:val="903"/>
    <w:uiPriority w:val="99"/>
    <w:pPr>
      <w:pBdr/>
      <w:spacing w:after="0" w:line="240" w:lineRule="auto"/>
      <w:ind/>
    </w:pPr>
    <w:tblPr>
      <w:tblStyleRowBandSize w:val="1"/>
      <w:tblStyleColBandSize w:val="1"/>
      <w:tblBorders>
        <w:top w:val="single" w:color="bcd6ee" w:themeColor="accent1" w:themeTint="67" w:sz="4" w:space="0"/>
        <w:left w:val="single" w:color="bcd6ee" w:themeColor="accent1" w:themeTint="67" w:sz="4" w:space="0"/>
        <w:bottom w:val="single" w:color="bcd6ee" w:themeColor="accent1" w:themeTint="67" w:sz="4" w:space="0"/>
        <w:right w:val="single" w:color="bcd6ee" w:themeColor="accent1" w:themeTint="67" w:sz="4" w:space="0"/>
        <w:insideH w:val="single" w:color="bcd6ee" w:themeColor="accent1" w:themeTint="67" w:sz="4" w:space="0"/>
        <w:insideV w:val="single" w:color="bcd6ee" w:themeColor="accent1" w:themeTint="67" w:sz="4" w:space="0"/>
      </w:tblBorders>
    </w:tblPr>
    <w:tcPr>
      <w:tcBorders/>
    </w:tcPr>
    <w:tblStylePr w:type="band1Horz">
      <w:rPr>
        <w:rFonts w:ascii="Arial" w:hAnsi="Arial"/>
        <w:color w:val="404040"/>
        <w:sz w:val="22"/>
      </w:rPr>
      <w:pPr>
        <w:pBdr/>
        <w:spacing/>
        <w:ind/>
      </w:pPr>
      <w:tblPr>
        <w:tblBorders/>
      </w:tblPr>
      <w:tcPr>
        <w:tcBorders>
          <w:top w:val="single" w:color="bcd6ee" w:themeColor="accent1" w:themeTint="67" w:sz="4" w:space="0"/>
          <w:left w:val="single" w:color="bcd6ee" w:themeColor="accent1" w:themeTint="67" w:sz="4" w:space="0"/>
          <w:bottom w:val="single" w:color="bcd6ee" w:themeColor="accent1" w:themeTint="67" w:sz="4" w:space="0"/>
          <w:right w:val="single" w:color="bcd6ee" w:themeColor="accen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5b9bd5" w:themeColor="accent1" w:sz="12" w:space="0"/>
        </w:tcBorders>
      </w:tcPr>
    </w:tblStylePr>
    <w:tblStylePr w:type="lastCol">
      <w:rPr>
        <w:rFonts w:ascii="Arial" w:hAnsi="Arial"/>
        <w:color w:val="404040"/>
        <w:sz w:val="22"/>
      </w:rPr>
      <w:pPr>
        <w:pBdr/>
        <w:spacing/>
        <w:ind/>
      </w:pPr>
      <w:tblPr>
        <w:tblBorders/>
      </w:tblPr>
      <w:tcPr>
        <w:tcBorders>
          <w:left w:val="single" w:color="5b9bd5" w:themeColor="accent1" w:sz="12" w:space="0"/>
        </w:tcBorders>
      </w:tcPr>
    </w:tblStylePr>
    <w:tblStylePr w:type="lastRow">
      <w:rPr>
        <w:rFonts w:ascii="Arial" w:hAnsi="Arial"/>
        <w:color w:val="404040"/>
        <w:sz w:val="22"/>
      </w:rPr>
      <w:pPr>
        <w:pBdr/>
        <w:spacing/>
        <w:ind/>
      </w:pPr>
      <w:tblPr>
        <w:tblBorders/>
      </w:tblPr>
      <w:tcPr>
        <w:tcBorders>
          <w:top w:val="single" w:color="5b9bd5" w:themeColor="accent1"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49" w:customStyle="1">
    <w:name w:val="Bordered - Accent 2"/>
    <w:basedOn w:val="903"/>
    <w:uiPriority w:val="99"/>
    <w:pPr>
      <w:pBdr/>
      <w:spacing w:after="0" w:line="240" w:lineRule="auto"/>
      <w:ind/>
    </w:pPr>
    <w:tblPr>
      <w:tblStyleRowBandSize w:val="1"/>
      <w:tblStyleColBandSize w:val="1"/>
      <w:tblBorders>
        <w:top w:val="single" w:color="f7caab" w:themeColor="accent2" w:themeTint="67" w:sz="4" w:space="0"/>
        <w:left w:val="single" w:color="f7caab" w:themeColor="accent2" w:themeTint="67" w:sz="4" w:space="0"/>
        <w:bottom w:val="single" w:color="f7caab" w:themeColor="accent2" w:themeTint="67" w:sz="4" w:space="0"/>
        <w:right w:val="single" w:color="f7caab" w:themeColor="accent2" w:themeTint="67" w:sz="4" w:space="0"/>
        <w:insideH w:val="single" w:color="f7caab" w:themeColor="accent2" w:themeTint="67" w:sz="4" w:space="0"/>
        <w:insideV w:val="single" w:color="f7caab" w:themeColor="accent2" w:themeTint="67" w:sz="4" w:space="0"/>
      </w:tblBorders>
    </w:tblPr>
    <w:tcPr>
      <w:tcBorders/>
    </w:tcPr>
    <w:tblStylePr w:type="band1Horz">
      <w:rPr>
        <w:rFonts w:ascii="Arial" w:hAnsi="Arial"/>
        <w:color w:val="404040"/>
        <w:sz w:val="22"/>
      </w:rPr>
      <w:pPr>
        <w:pBdr/>
        <w:spacing/>
        <w:ind/>
      </w:pPr>
      <w:tblPr>
        <w:tblBorders/>
      </w:tblPr>
      <w:tcPr>
        <w:tcBorders>
          <w:top w:val="single" w:color="f7caab" w:themeColor="accent2" w:themeTint="67" w:sz="4" w:space="0"/>
          <w:left w:val="single" w:color="f7caab" w:themeColor="accent2" w:themeTint="67" w:sz="4" w:space="0"/>
          <w:bottom w:val="single" w:color="f7caab" w:themeColor="accent2" w:themeTint="67" w:sz="4" w:space="0"/>
          <w:right w:val="single" w:color="f7caab" w:themeColor="accent2"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f4b184" w:themeColor="accent2" w:themeTint="97" w:sz="12" w:space="0"/>
        </w:tcBorders>
      </w:tcPr>
    </w:tblStylePr>
    <w:tblStylePr w:type="lastCol">
      <w:rPr>
        <w:rFonts w:ascii="Arial" w:hAnsi="Arial"/>
        <w:color w:val="404040"/>
        <w:sz w:val="22"/>
      </w:rPr>
      <w:pPr>
        <w:pBdr/>
        <w:spacing/>
        <w:ind/>
      </w:pPr>
      <w:tblPr>
        <w:tblBorders/>
      </w:tblPr>
      <w:tcPr>
        <w:tcBorders>
          <w:left w:val="single" w:color="f4b184" w:themeColor="accent2" w:themeTint="97" w:sz="12" w:space="0"/>
        </w:tcBorders>
      </w:tcPr>
    </w:tblStylePr>
    <w:tblStylePr w:type="lastRow">
      <w:rPr>
        <w:rFonts w:ascii="Arial" w:hAnsi="Arial"/>
        <w:color w:val="404040"/>
        <w:sz w:val="22"/>
      </w:rPr>
      <w:pPr>
        <w:pBdr/>
        <w:spacing/>
        <w:ind/>
      </w:pPr>
      <w:tblPr>
        <w:tblBorders/>
      </w:tblPr>
      <w:tcPr>
        <w:tcBorders>
          <w:top w:val="single" w:color="f4b184" w:themeColor="accent2" w:themeTint="97"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50" w:customStyle="1">
    <w:name w:val="Bordered - Accent 3"/>
    <w:basedOn w:val="903"/>
    <w:uiPriority w:val="99"/>
    <w:pPr>
      <w:pBdr/>
      <w:spacing w:after="0" w:line="240" w:lineRule="auto"/>
      <w:ind/>
    </w:pPr>
    <w:tblPr>
      <w:tblStyleRowBandSize w:val="1"/>
      <w:tblStyleColBandSize w:val="1"/>
      <w:tblBorders>
        <w:top w:val="single" w:color="dadada" w:themeColor="accent3" w:themeTint="67" w:sz="4" w:space="0"/>
        <w:left w:val="single" w:color="dadada" w:themeColor="accent3" w:themeTint="67" w:sz="4" w:space="0"/>
        <w:bottom w:val="single" w:color="dadada" w:themeColor="accent3" w:themeTint="67" w:sz="4" w:space="0"/>
        <w:right w:val="single" w:color="dadada" w:themeColor="accent3" w:themeTint="67" w:sz="4" w:space="0"/>
        <w:insideH w:val="single" w:color="dadada" w:themeColor="accent3" w:themeTint="67" w:sz="4" w:space="0"/>
        <w:insideV w:val="single" w:color="dadada" w:themeColor="accent3" w:themeTint="67" w:sz="4" w:space="0"/>
      </w:tblBorders>
    </w:tblPr>
    <w:tcPr>
      <w:tcBorders/>
    </w:tcPr>
    <w:tblStylePr w:type="band1Horz">
      <w:rPr>
        <w:rFonts w:ascii="Arial" w:hAnsi="Arial"/>
        <w:color w:val="404040"/>
        <w:sz w:val="22"/>
      </w:rPr>
      <w:pPr>
        <w:pBdr/>
        <w:spacing/>
        <w:ind/>
      </w:pPr>
      <w:tblPr>
        <w:tblBorders/>
      </w:tblPr>
      <w:tcPr>
        <w:tcBorders>
          <w:top w:val="single" w:color="dadada" w:themeColor="accent3" w:themeTint="67" w:sz="4" w:space="0"/>
          <w:left w:val="single" w:color="dadada" w:themeColor="accent3" w:themeTint="67" w:sz="4" w:space="0"/>
          <w:bottom w:val="single" w:color="dadada" w:themeColor="accent3" w:themeTint="67" w:sz="4" w:space="0"/>
          <w:right w:val="single" w:color="dadada" w:themeColor="accent3"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c9c9c9" w:themeColor="accent3" w:themeTint="98" w:sz="12" w:space="0"/>
        </w:tcBorders>
      </w:tcPr>
    </w:tblStylePr>
    <w:tblStylePr w:type="lastCol">
      <w:rPr>
        <w:rFonts w:ascii="Arial" w:hAnsi="Arial"/>
        <w:color w:val="404040"/>
        <w:sz w:val="22"/>
      </w:rPr>
      <w:pPr>
        <w:pBdr/>
        <w:spacing/>
        <w:ind/>
      </w:pPr>
      <w:tblPr>
        <w:tblBorders/>
      </w:tblPr>
      <w:tcPr>
        <w:tcBorders>
          <w:left w:val="single" w:color="c9c9c9" w:themeColor="accent3" w:themeTint="98" w:sz="12" w:space="0"/>
        </w:tcBorders>
      </w:tcPr>
    </w:tblStylePr>
    <w:tblStylePr w:type="lastRow">
      <w:rPr>
        <w:rFonts w:ascii="Arial" w:hAnsi="Arial"/>
        <w:color w:val="404040"/>
        <w:sz w:val="22"/>
      </w:rPr>
      <w:pPr>
        <w:pBdr/>
        <w:spacing/>
        <w:ind/>
      </w:pPr>
      <w:tblPr>
        <w:tblBorders/>
      </w:tblPr>
      <w:tcPr>
        <w:tcBorders>
          <w:top w:val="single" w:color="c9c9c9" w:themeColor="accent3" w:themeTint="98"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51" w:customStyle="1">
    <w:name w:val="Bordered - Accent 4"/>
    <w:basedOn w:val="903"/>
    <w:uiPriority w:val="99"/>
    <w:pPr>
      <w:pBdr/>
      <w:spacing w:after="0" w:line="240" w:lineRule="auto"/>
      <w:ind/>
    </w:pPr>
    <w:tblPr>
      <w:tblStyleRowBandSize w:val="1"/>
      <w:tblStyleColBandSize w:val="1"/>
      <w:tblBorders>
        <w:top w:val="single" w:color="ffe598" w:themeColor="accent4" w:themeTint="67" w:sz="4" w:space="0"/>
        <w:left w:val="single" w:color="ffe598" w:themeColor="accent4" w:themeTint="67" w:sz="4" w:space="0"/>
        <w:bottom w:val="single" w:color="ffe598" w:themeColor="accent4" w:themeTint="67" w:sz="4" w:space="0"/>
        <w:right w:val="single" w:color="ffe598" w:themeColor="accent4" w:themeTint="67" w:sz="4" w:space="0"/>
        <w:insideH w:val="single" w:color="ffe598" w:themeColor="accent4" w:themeTint="67" w:sz="4" w:space="0"/>
        <w:insideV w:val="single" w:color="ffe598" w:themeColor="accent4" w:themeTint="67" w:sz="4" w:space="0"/>
      </w:tblBorders>
    </w:tblPr>
    <w:tcPr>
      <w:tcBorders/>
    </w:tcPr>
    <w:tblStylePr w:type="band1Horz">
      <w:rPr>
        <w:rFonts w:ascii="Arial" w:hAnsi="Arial"/>
        <w:color w:val="404040"/>
        <w:sz w:val="22"/>
      </w:rPr>
      <w:pPr>
        <w:pBdr/>
        <w:spacing/>
        <w:ind/>
      </w:pPr>
      <w:tblPr>
        <w:tblBorders/>
      </w:tblPr>
      <w:tcPr>
        <w:tcBorders>
          <w:top w:val="single" w:color="ffe598" w:themeColor="accent4" w:themeTint="67" w:sz="4" w:space="0"/>
          <w:left w:val="single" w:color="ffe598" w:themeColor="accent4" w:themeTint="67" w:sz="4" w:space="0"/>
          <w:bottom w:val="single" w:color="ffe598" w:themeColor="accent4" w:themeTint="67" w:sz="4" w:space="0"/>
          <w:right w:val="single" w:color="ffe598" w:themeColor="accent4"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ffd865" w:themeColor="accent4" w:themeTint="9A" w:sz="12" w:space="0"/>
        </w:tcBorders>
      </w:tcPr>
    </w:tblStylePr>
    <w:tblStylePr w:type="lastCol">
      <w:rPr>
        <w:rFonts w:ascii="Arial" w:hAnsi="Arial"/>
        <w:color w:val="404040"/>
        <w:sz w:val="22"/>
      </w:rPr>
      <w:pPr>
        <w:pBdr/>
        <w:spacing/>
        <w:ind/>
      </w:pPr>
      <w:tblPr>
        <w:tblBorders/>
      </w:tblPr>
      <w:tcPr>
        <w:tcBorders>
          <w:left w:val="single" w:color="ffd865" w:themeColor="accent4" w:themeTint="9A" w:sz="12" w:space="0"/>
        </w:tcBorders>
      </w:tcPr>
    </w:tblStylePr>
    <w:tblStylePr w:type="lastRow">
      <w:rPr>
        <w:rFonts w:ascii="Arial" w:hAnsi="Arial"/>
        <w:color w:val="404040"/>
        <w:sz w:val="22"/>
      </w:rPr>
      <w:pPr>
        <w:pBdr/>
        <w:spacing/>
        <w:ind/>
      </w:pPr>
      <w:tblPr>
        <w:tblBorders/>
      </w:tblPr>
      <w:tcPr>
        <w:tcBorders>
          <w:top w:val="single" w:color="ffd865" w:themeColor="accent4" w:themeTint="9A"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52" w:customStyle="1">
    <w:name w:val="Bordered - Accent 5"/>
    <w:basedOn w:val="903"/>
    <w:uiPriority w:val="99"/>
    <w:pPr>
      <w:pBdr/>
      <w:spacing w:after="0" w:line="240" w:lineRule="auto"/>
      <w:ind/>
    </w:pPr>
    <w:tblPr>
      <w:tblStyleRowBandSize w:val="1"/>
      <w:tblStyleColBandSize w:val="1"/>
      <w:tblBorders>
        <w:top w:val="single" w:color="b3c5e7" w:themeColor="accent5" w:themeTint="67" w:sz="4" w:space="0"/>
        <w:left w:val="single" w:color="b3c5e7" w:themeColor="accent5" w:themeTint="67" w:sz="4" w:space="0"/>
        <w:bottom w:val="single" w:color="b3c5e7" w:themeColor="accent5" w:themeTint="67" w:sz="4" w:space="0"/>
        <w:right w:val="single" w:color="b3c5e7" w:themeColor="accent5" w:themeTint="67" w:sz="4" w:space="0"/>
        <w:insideH w:val="single" w:color="b3c5e7" w:themeColor="accent5" w:themeTint="67" w:sz="4" w:space="0"/>
        <w:insideV w:val="single" w:color="b3c5e7" w:themeColor="accent5" w:themeTint="67" w:sz="4" w:space="0"/>
      </w:tblBorders>
    </w:tblPr>
    <w:tcPr>
      <w:tcBorders/>
    </w:tcPr>
    <w:tblStylePr w:type="band1Horz">
      <w:rPr>
        <w:rFonts w:ascii="Arial" w:hAnsi="Arial"/>
        <w:color w:val="404040"/>
        <w:sz w:val="22"/>
      </w:rPr>
      <w:pPr>
        <w:pBdr/>
        <w:spacing/>
        <w:ind/>
      </w:pPr>
      <w:tblPr>
        <w:tblBorders/>
      </w:tblPr>
      <w:tcPr>
        <w:tcBorders>
          <w:top w:val="single" w:color="b3c5e7" w:themeColor="accent5" w:themeTint="67" w:sz="4" w:space="0"/>
          <w:left w:val="single" w:color="b3c5e7" w:themeColor="accent5" w:themeTint="67" w:sz="4" w:space="0"/>
          <w:bottom w:val="single" w:color="b3c5e7" w:themeColor="accent5" w:themeTint="67" w:sz="4" w:space="0"/>
          <w:right w:val="single" w:color="b3c5e7" w:themeColor="accent5"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8da9db" w:themeColor="accent5" w:themeTint="9A" w:sz="12" w:space="0"/>
        </w:tcBorders>
      </w:tcPr>
    </w:tblStylePr>
    <w:tblStylePr w:type="lastCol">
      <w:rPr>
        <w:rFonts w:ascii="Arial" w:hAnsi="Arial"/>
        <w:color w:val="404040"/>
        <w:sz w:val="22"/>
      </w:rPr>
      <w:pPr>
        <w:pBdr/>
        <w:spacing/>
        <w:ind/>
      </w:pPr>
      <w:tblPr>
        <w:tblBorders/>
      </w:tblPr>
      <w:tcPr>
        <w:tcBorders>
          <w:left w:val="single" w:color="8da9db" w:themeColor="accent5" w:themeTint="9A" w:sz="12" w:space="0"/>
        </w:tcBorders>
      </w:tcPr>
    </w:tblStylePr>
    <w:tblStylePr w:type="lastRow">
      <w:rPr>
        <w:rFonts w:ascii="Arial" w:hAnsi="Arial"/>
        <w:color w:val="404040"/>
        <w:sz w:val="22"/>
      </w:rPr>
      <w:pPr>
        <w:pBdr/>
        <w:spacing/>
        <w:ind/>
      </w:pPr>
      <w:tblPr>
        <w:tblBorders/>
      </w:tblPr>
      <w:tcPr>
        <w:tcBorders>
          <w:top w:val="single" w:color="8da9db" w:themeColor="accent5" w:themeTint="9A"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53" w:customStyle="1">
    <w:name w:val="Bordered - Accent 6"/>
    <w:basedOn w:val="903"/>
    <w:uiPriority w:val="99"/>
    <w:pPr>
      <w:pBdr/>
      <w:spacing w:after="0" w:line="240" w:lineRule="auto"/>
      <w:ind/>
    </w:pPr>
    <w:tblPr>
      <w:tblStyleRowBandSize w:val="1"/>
      <w:tblStyleColBandSize w:val="1"/>
      <w:tblBorders>
        <w:top w:val="single" w:color="c4dfb2" w:themeColor="accent6" w:themeTint="67" w:sz="4" w:space="0"/>
        <w:left w:val="single" w:color="c4dfb2" w:themeColor="accent6" w:themeTint="67" w:sz="4" w:space="0"/>
        <w:bottom w:val="single" w:color="c4dfb2" w:themeColor="accent6" w:themeTint="67" w:sz="4" w:space="0"/>
        <w:right w:val="single" w:color="c4dfb2" w:themeColor="accent6" w:themeTint="67" w:sz="4" w:space="0"/>
        <w:insideH w:val="single" w:color="c4dfb2" w:themeColor="accent6" w:themeTint="67" w:sz="4" w:space="0"/>
        <w:insideV w:val="single" w:color="c4dfb2" w:themeColor="accent6" w:themeTint="67" w:sz="4" w:space="0"/>
      </w:tblBorders>
    </w:tblPr>
    <w:tcPr>
      <w:tcBorders/>
    </w:tcPr>
    <w:tblStylePr w:type="band1Horz">
      <w:rPr>
        <w:rFonts w:ascii="Arial" w:hAnsi="Arial"/>
        <w:color w:val="404040"/>
        <w:sz w:val="22"/>
      </w:rPr>
      <w:pPr>
        <w:pBdr/>
        <w:spacing/>
        <w:ind/>
      </w:pPr>
      <w:tblPr>
        <w:tblBorders/>
      </w:tblPr>
      <w:tcPr>
        <w:tcBorders>
          <w:top w:val="single" w:color="c4dfb2" w:themeColor="accent6" w:themeTint="67" w:sz="4" w:space="0"/>
          <w:left w:val="single" w:color="c4dfb2" w:themeColor="accent6" w:themeTint="67" w:sz="4" w:space="0"/>
          <w:bottom w:val="single" w:color="c4dfb2" w:themeColor="accent6" w:themeTint="67" w:sz="4" w:space="0"/>
          <w:right w:val="single" w:color="c4dfb2" w:themeColor="accent6"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a9d08e" w:themeColor="accent6" w:themeTint="98" w:sz="12" w:space="0"/>
        </w:tcBorders>
      </w:tcPr>
    </w:tblStylePr>
    <w:tblStylePr w:type="lastCol">
      <w:rPr>
        <w:rFonts w:ascii="Arial" w:hAnsi="Arial"/>
        <w:color w:val="404040"/>
        <w:sz w:val="22"/>
      </w:rPr>
      <w:pPr>
        <w:pBdr/>
        <w:spacing/>
        <w:ind/>
      </w:pPr>
      <w:tblPr>
        <w:tblBorders/>
      </w:tblPr>
      <w:tcPr>
        <w:tcBorders>
          <w:left w:val="single" w:color="a9d08e" w:themeColor="accent6" w:themeTint="98" w:sz="12" w:space="0"/>
        </w:tcBorders>
      </w:tcPr>
    </w:tblStylePr>
    <w:tblStylePr w:type="lastRow">
      <w:rPr>
        <w:rFonts w:ascii="Arial" w:hAnsi="Arial"/>
        <w:color w:val="404040"/>
        <w:sz w:val="22"/>
      </w:rPr>
      <w:pPr>
        <w:pBdr/>
        <w:spacing/>
        <w:ind/>
      </w:pPr>
      <w:tblPr>
        <w:tblBorders/>
      </w:tblPr>
      <w:tcPr>
        <w:tcBorders>
          <w:top w:val="single" w:color="a9d08e" w:themeColor="accent6" w:themeTint="98"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character" w:styleId="1054">
    <w:name w:val="Hyperlink"/>
    <w:uiPriority w:val="99"/>
    <w:unhideWhenUsed/>
    <w:pPr>
      <w:pBdr/>
      <w:spacing/>
      <w:ind/>
    </w:pPr>
    <w:rPr>
      <w:color w:val="0563c1" w:themeColor="hyperlink"/>
      <w:u w:val="single"/>
    </w:rPr>
  </w:style>
  <w:style w:type="paragraph" w:styleId="1055">
    <w:name w:val="footnote text"/>
    <w:basedOn w:val="892"/>
    <w:link w:val="1056"/>
    <w:uiPriority w:val="99"/>
    <w:semiHidden/>
    <w:unhideWhenUsed/>
    <w:pPr>
      <w:pBdr/>
      <w:spacing w:after="40" w:line="240" w:lineRule="auto"/>
      <w:ind/>
    </w:pPr>
    <w:rPr>
      <w:sz w:val="18"/>
    </w:rPr>
  </w:style>
  <w:style w:type="character" w:styleId="1056" w:customStyle="1">
    <w:name w:val="Footnote Text Char"/>
    <w:link w:val="1055"/>
    <w:uiPriority w:val="99"/>
    <w:pPr>
      <w:pBdr/>
      <w:spacing/>
      <w:ind/>
    </w:pPr>
    <w:rPr>
      <w:sz w:val="18"/>
    </w:rPr>
  </w:style>
  <w:style w:type="character" w:styleId="1057">
    <w:name w:val="footnote reference"/>
    <w:uiPriority w:val="99"/>
    <w:unhideWhenUsed/>
    <w:pPr>
      <w:pBdr/>
      <w:spacing/>
      <w:ind/>
    </w:pPr>
    <w:rPr>
      <w:vertAlign w:val="superscript"/>
    </w:rPr>
  </w:style>
  <w:style w:type="paragraph" w:styleId="1058">
    <w:name w:val="endnote text"/>
    <w:basedOn w:val="892"/>
    <w:link w:val="1059"/>
    <w:uiPriority w:val="99"/>
    <w:semiHidden/>
    <w:unhideWhenUsed/>
    <w:pPr>
      <w:pBdr/>
      <w:spacing w:after="0" w:line="240" w:lineRule="auto"/>
      <w:ind/>
    </w:pPr>
    <w:rPr>
      <w:sz w:val="20"/>
    </w:rPr>
  </w:style>
  <w:style w:type="character" w:styleId="1059" w:customStyle="1">
    <w:name w:val="Endnote Text Char"/>
    <w:link w:val="1058"/>
    <w:uiPriority w:val="99"/>
    <w:pPr>
      <w:pBdr/>
      <w:spacing/>
      <w:ind/>
    </w:pPr>
    <w:rPr>
      <w:sz w:val="20"/>
    </w:rPr>
  </w:style>
  <w:style w:type="character" w:styleId="1060">
    <w:name w:val="endnote reference"/>
    <w:uiPriority w:val="99"/>
    <w:semiHidden/>
    <w:unhideWhenUsed/>
    <w:pPr>
      <w:pBdr/>
      <w:spacing/>
      <w:ind/>
    </w:pPr>
    <w:rPr>
      <w:vertAlign w:val="superscript"/>
    </w:rPr>
  </w:style>
  <w:style w:type="paragraph" w:styleId="1061">
    <w:name w:val="toc 1"/>
    <w:basedOn w:val="892"/>
    <w:next w:val="892"/>
    <w:uiPriority w:val="39"/>
    <w:unhideWhenUsed/>
    <w:pPr>
      <w:pBdr/>
      <w:spacing w:after="57"/>
      <w:ind/>
    </w:pPr>
  </w:style>
  <w:style w:type="paragraph" w:styleId="1062">
    <w:name w:val="toc 2"/>
    <w:basedOn w:val="892"/>
    <w:next w:val="892"/>
    <w:uiPriority w:val="39"/>
    <w:unhideWhenUsed/>
    <w:pPr>
      <w:pBdr/>
      <w:spacing w:after="57"/>
      <w:ind w:left="283"/>
    </w:pPr>
  </w:style>
  <w:style w:type="paragraph" w:styleId="1063">
    <w:name w:val="toc 3"/>
    <w:basedOn w:val="892"/>
    <w:next w:val="892"/>
    <w:uiPriority w:val="39"/>
    <w:unhideWhenUsed/>
    <w:pPr>
      <w:pBdr/>
      <w:spacing w:after="57"/>
      <w:ind w:left="567"/>
    </w:pPr>
  </w:style>
  <w:style w:type="paragraph" w:styleId="1064">
    <w:name w:val="toc 4"/>
    <w:basedOn w:val="892"/>
    <w:next w:val="892"/>
    <w:uiPriority w:val="39"/>
    <w:unhideWhenUsed/>
    <w:pPr>
      <w:pBdr/>
      <w:spacing w:after="57"/>
      <w:ind w:left="850"/>
    </w:pPr>
  </w:style>
  <w:style w:type="paragraph" w:styleId="1065">
    <w:name w:val="toc 5"/>
    <w:basedOn w:val="892"/>
    <w:next w:val="892"/>
    <w:uiPriority w:val="39"/>
    <w:unhideWhenUsed/>
    <w:pPr>
      <w:pBdr/>
      <w:spacing w:after="57"/>
      <w:ind w:left="1134"/>
    </w:pPr>
  </w:style>
  <w:style w:type="paragraph" w:styleId="1066">
    <w:name w:val="toc 6"/>
    <w:basedOn w:val="892"/>
    <w:next w:val="892"/>
    <w:uiPriority w:val="39"/>
    <w:unhideWhenUsed/>
    <w:pPr>
      <w:pBdr/>
      <w:spacing w:after="57"/>
      <w:ind w:left="1417"/>
    </w:pPr>
  </w:style>
  <w:style w:type="paragraph" w:styleId="1067">
    <w:name w:val="toc 7"/>
    <w:basedOn w:val="892"/>
    <w:next w:val="892"/>
    <w:uiPriority w:val="39"/>
    <w:unhideWhenUsed/>
    <w:pPr>
      <w:pBdr/>
      <w:spacing w:after="57"/>
      <w:ind w:left="1701"/>
    </w:pPr>
  </w:style>
  <w:style w:type="paragraph" w:styleId="1068">
    <w:name w:val="toc 8"/>
    <w:basedOn w:val="892"/>
    <w:next w:val="892"/>
    <w:uiPriority w:val="39"/>
    <w:unhideWhenUsed/>
    <w:pPr>
      <w:pBdr/>
      <w:spacing w:after="57"/>
      <w:ind w:left="1984"/>
    </w:pPr>
  </w:style>
  <w:style w:type="paragraph" w:styleId="1069">
    <w:name w:val="toc 9"/>
    <w:basedOn w:val="892"/>
    <w:next w:val="892"/>
    <w:uiPriority w:val="39"/>
    <w:unhideWhenUsed/>
    <w:pPr>
      <w:pBdr/>
      <w:spacing w:after="57"/>
      <w:ind w:left="2268"/>
    </w:pPr>
  </w:style>
  <w:style w:type="paragraph" w:styleId="1070">
    <w:name w:val="TOC Heading"/>
    <w:uiPriority w:val="39"/>
    <w:unhideWhenUsed/>
    <w:pPr>
      <w:pBdr/>
      <w:spacing/>
      <w:ind/>
    </w:pPr>
  </w:style>
  <w:style w:type="paragraph" w:styleId="1071">
    <w:name w:val="table of figures"/>
    <w:basedOn w:val="892"/>
    <w:next w:val="892"/>
    <w:uiPriority w:val="99"/>
    <w:unhideWhenUsed/>
    <w:pPr>
      <w:pBdr/>
      <w:spacing w:after="0"/>
      <w:ind/>
    </w:pPr>
  </w:style>
  <w:style w:type="paragraph" w:styleId="1072">
    <w:name w:val="No Spacing"/>
    <w:basedOn w:val="892"/>
    <w:uiPriority w:val="1"/>
    <w:qFormat/>
    <w:pPr>
      <w:pBdr/>
      <w:spacing w:after="0" w:line="240" w:lineRule="auto"/>
      <w:ind/>
    </w:pPr>
  </w:style>
  <w:style w:type="paragraph" w:styleId="1073">
    <w:name w:val="List Paragraph"/>
    <w:basedOn w:val="892"/>
    <w:uiPriority w:val="34"/>
    <w:qFormat/>
    <w:pPr>
      <w:pBdr/>
      <w:spacing/>
      <w:ind w:left="720"/>
      <w:contextualSpacing w:val="true"/>
    </w:pPr>
  </w:style>
  <w:style w:type="paragraph" w:styleId="1074">
    <w:name w:val="Revision"/>
    <w:hidden/>
    <w:uiPriority w:val="99"/>
    <w:semiHidden/>
    <w:pPr>
      <w:pBdr/>
      <w:spacing w:after="0" w:line="240" w:lineRule="auto"/>
      <w:ind/>
    </w:pPr>
  </w:style>
  <w:style w:type="character" w:styleId="1075">
    <w:name w:val="annotation reference"/>
    <w:basedOn w:val="902"/>
    <w:uiPriority w:val="99"/>
    <w:semiHidden/>
    <w:unhideWhenUsed/>
    <w:pPr>
      <w:pBdr/>
      <w:spacing/>
      <w:ind/>
    </w:pPr>
    <w:rPr>
      <w:sz w:val="16"/>
      <w:szCs w:val="16"/>
    </w:rPr>
  </w:style>
  <w:style w:type="paragraph" w:styleId="1076">
    <w:name w:val="annotation text"/>
    <w:basedOn w:val="892"/>
    <w:link w:val="1077"/>
    <w:uiPriority w:val="99"/>
    <w:unhideWhenUsed/>
    <w:pPr>
      <w:pBdr/>
      <w:spacing w:line="240" w:lineRule="auto"/>
      <w:ind/>
    </w:pPr>
    <w:rPr>
      <w:sz w:val="20"/>
      <w:szCs w:val="20"/>
    </w:rPr>
  </w:style>
  <w:style w:type="character" w:styleId="1077" w:customStyle="1">
    <w:name w:val="Comment Text Char"/>
    <w:basedOn w:val="902"/>
    <w:link w:val="1076"/>
    <w:uiPriority w:val="99"/>
    <w:pPr>
      <w:pBdr/>
      <w:spacing/>
      <w:ind/>
    </w:pPr>
    <w:rPr>
      <w:sz w:val="20"/>
      <w:szCs w:val="20"/>
    </w:rPr>
  </w:style>
  <w:style w:type="paragraph" w:styleId="1078">
    <w:name w:val="annotation subject"/>
    <w:basedOn w:val="1076"/>
    <w:next w:val="1076"/>
    <w:link w:val="1079"/>
    <w:uiPriority w:val="99"/>
    <w:semiHidden/>
    <w:unhideWhenUsed/>
    <w:pPr>
      <w:pBdr/>
      <w:spacing/>
      <w:ind/>
    </w:pPr>
    <w:rPr>
      <w:b/>
      <w:bCs/>
    </w:rPr>
  </w:style>
  <w:style w:type="character" w:styleId="1079" w:customStyle="1">
    <w:name w:val="Comment Subject Char"/>
    <w:basedOn w:val="1077"/>
    <w:link w:val="1078"/>
    <w:uiPriority w:val="99"/>
    <w:semiHidden/>
    <w:pPr>
      <w:pBdr/>
      <w:spacing/>
      <w:ind/>
    </w:pPr>
    <w:rPr>
      <w:b/>
      <w:bCs/>
      <w:sz w:val="20"/>
      <w:szCs w:val="20"/>
    </w:rPr>
  </w:style>
  <w:style w:type="character" w:styleId="1080">
    <w:name w:val="Unresolved Mention"/>
    <w:basedOn w:val="902"/>
    <w:uiPriority w:val="99"/>
    <w:semiHidden/>
    <w:unhideWhenUsed/>
    <w:pPr>
      <w:pBdr/>
      <w:spacing/>
      <w:ind/>
    </w:pPr>
    <w:rPr>
      <w:color w:val="605e5c"/>
      <w:shd w:val="clear" w:color="auto" w:fill="e1dfdd"/>
    </w:rPr>
  </w:style>
</w:styles>
</file>

<file path=word/webSettings.xml><?xml version="1.0" encoding="utf-8"?>
<w:webSettings xmlns:w="http://schemas.openxmlformats.org/wordprocessingml/2006/main">
  <w:optimizeForBrowser/>
</w:webSettings>
</file>

<file path=word/_rels/comments.xml.rels><?xml version="1.0" encoding="UTF-8" standalone="yes"?><Relationships xmlns="http://schemas.openxmlformats.org/package/2006/relationships"></Relationships>
</file>

<file path=word/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theme" Target="theme/theme1.xml" /><Relationship Id="rId6" Type="http://schemas.openxmlformats.org/officeDocument/2006/relationships/numbering" Target="numbering.xml" /><Relationship Id="rId7" Type="http://schemas.openxmlformats.org/officeDocument/2006/relationships/footnotes" Target="footnotes.xml" /><Relationship Id="rId8" Type="http://schemas.openxmlformats.org/officeDocument/2006/relationships/endnotes" Target="endnotes.xml" /><Relationship Id="rId9" Type="http://schemas.openxmlformats.org/officeDocument/2006/relationships/header" Target="header1.xml" /><Relationship Id="rId10" Type="http://schemas.openxmlformats.org/officeDocument/2006/relationships/footer" Target="footer1.xml" /><Relationship Id="rId11" Type="http://schemas.openxmlformats.org/officeDocument/2006/relationships/customXml" Target="../customXml/item1.xml" /><Relationship Id="rId12" Type="http://schemas.openxmlformats.org/officeDocument/2006/relationships/image" Target="media/image1.png"/><Relationship Id="rId13" Type="http://schemas.openxmlformats.org/officeDocument/2006/relationships/image" Target="media/image2.png"/><Relationship Id="rId14" Type="http://schemas.openxmlformats.org/officeDocument/2006/relationships/image" Target="media/image3.jpg"/><Relationship Id="rId15" Type="http://schemas.openxmlformats.org/officeDocument/2006/relationships/image" Target="media/image4.jpg"/><Relationship Id="rId16" Type="http://schemas.openxmlformats.org/officeDocument/2006/relationships/image" Target="media/image5.jpg"/><Relationship Id="rId17" Type="http://schemas.openxmlformats.org/officeDocument/2006/relationships/image" Target="media/image6.jpg"/><Relationship Id="rId18" Type="http://schemas.openxmlformats.org/officeDocument/2006/relationships/image" Target="media/image7.jpg"/><Relationship Id="rId19" Type="http://schemas.openxmlformats.org/officeDocument/2006/relationships/image" Target="media/image8.jpg"/><Relationship Id="rId20" Type="http://schemas.openxmlformats.org/officeDocument/2006/relationships/image" Target="media/image9.jpg"/><Relationship Id="rId21" Type="http://schemas.openxmlformats.org/officeDocument/2006/relationships/image" Target="media/image10.jpg"/><Relationship Id="rId22" Type="http://schemas.openxmlformats.org/officeDocument/2006/relationships/image" Target="media/image11.jpg"/><Relationship Id="rId23" Type="http://schemas.openxmlformats.org/officeDocument/2006/relationships/image" Target="media/image12.png"/><Relationship Id="rId24" Type="http://schemas.openxmlformats.org/officeDocument/2006/relationships/image" Target="media/image13.jpg"/><Relationship Id="rId25" Type="http://schemas.openxmlformats.org/officeDocument/2006/relationships/image" Target="media/image14.jpg"/><Relationship Id="rId26" Type="http://schemas.openxmlformats.org/officeDocument/2006/relationships/image" Target="media/image15.jpg"/><Relationship Id="rId27" Type="http://schemas.openxmlformats.org/officeDocument/2006/relationships/image" Target="media/image16.jpg"/><Relationship Id="rId28" Type="http://schemas.openxmlformats.org/officeDocument/2006/relationships/image" Target="media/image17.png"/><Relationship Id="rId29" Type="http://schemas.openxmlformats.org/officeDocument/2006/relationships/image" Target="media/image18.jpg"/><Relationship Id="rId30" Type="http://schemas.openxmlformats.org/officeDocument/2006/relationships/image" Target="media/image19.jpg"/><Relationship Id="rId31" Type="http://schemas.openxmlformats.org/officeDocument/2006/relationships/image" Target="media/image20.png"/><Relationship Id="rId32" Type="http://schemas.openxmlformats.org/officeDocument/2006/relationships/image" Target="media/image21.jpg"/><Relationship Id="rId33" Type="http://schemas.openxmlformats.org/officeDocument/2006/relationships/image" Target="media/image22.png"/><Relationship Id="rId34" Type="http://schemas.openxmlformats.org/officeDocument/2006/relationships/image" Target="media/image23.jpg"/><Relationship Id="rId35" Type="http://schemas.openxmlformats.org/officeDocument/2006/relationships/image" Target="media/image24.png"/><Relationship Id="rId36" Type="http://schemas.openxmlformats.org/officeDocument/2006/relationships/image" Target="media/image25.jpg"/><Relationship Id="rId37" Type="http://schemas.openxmlformats.org/officeDocument/2006/relationships/image" Target="media/image26.png"/><Relationship Id="rId38" Type="http://schemas.openxmlformats.org/officeDocument/2006/relationships/image" Target="media/image27.jpg"/><Relationship Id="rId39" Type="http://schemas.openxmlformats.org/officeDocument/2006/relationships/image" Target="media/image28.jpg"/><Relationship Id="rId40" Type="http://schemas.openxmlformats.org/officeDocument/2006/relationships/image" Target="media/image29.png"/><Relationship Id="rId41" Type="http://schemas.openxmlformats.org/officeDocument/2006/relationships/image" Target="media/image30.png"/><Relationship Id="rId42" Type="http://schemas.openxmlformats.org/officeDocument/2006/relationships/image" Target="media/image31.jpg"/><Relationship Id="rId43" Type="http://schemas.openxmlformats.org/officeDocument/2006/relationships/image" Target="media/image32.png"/><Relationship Id="rId44" Type="http://schemas.openxmlformats.org/officeDocument/2006/relationships/image" Target="media/image33.jpg"/><Relationship Id="rId45" Type="http://schemas.openxmlformats.org/officeDocument/2006/relationships/image" Target="media/image34.jpg"/><Relationship Id="rId46" Type="http://schemas.openxmlformats.org/officeDocument/2006/relationships/image" Target="media/image35.png"/><Relationship Id="rId47" Type="http://schemas.openxmlformats.org/officeDocument/2006/relationships/image" Target="media/image36.jpg"/><Relationship Id="rId48" Type="http://schemas.openxmlformats.org/officeDocument/2006/relationships/image" Target="media/image37.jpg"/><Relationship Id="rId49" Type="http://schemas.openxmlformats.org/officeDocument/2006/relationships/comments" Target="comments.xml" /><Relationship Id="rId50" Type="http://schemas.microsoft.com/office/2011/relationships/commentsExtended" Target="commentsExtended.xml" /><Relationship Id="rId51" Type="http://schemas.microsoft.com/office/2018/08/relationships/commentsExtensible" Target="commentsExtensible.xml" /><Relationship Id="rId52" Type="http://schemas.microsoft.com/office/2016/09/relationships/commentsIds" Target="commentsIds.xml" /><Relationship Id="rId53" Type="http://schemas.microsoft.com/office/2011/relationships/people" Target="people.xml" /><Relationship Id="rId54" Type="http://schemas.onlyoffice.com/commentsDocument" Target="commentsDocument.xml" /><Relationship Id="rId55" Type="http://schemas.onlyoffice.com/commentsExtendedDocument" Target="commentsExtendedDocument.xml" /><Relationship Id="rId56" Type="http://schemas.onlyoffice.com/commentsExtensibleDocument" Target="commentsExtensibleDocument.xml" /><Relationship Id="rId57" Type="http://schemas.onlyoffice.com/commentsIdsDocument" Target="commentsIdsDocument.xml" /><Relationship Id="rId58" Type="http://schemas.onlyoffice.com/peopleDocument" Target="peopleDocument.xml" /></Relationships>
</file>

<file path=word/_rels/endnotes.xml.rels><?xml version="1.0" encoding="UTF-8" standalone="yes"?><Relationships xmlns="http://schemas.openxmlformats.org/package/2006/relationships"></Relationships>
</file>

<file path=word/_rels/footer1.xml.rels><?xml version="1.0" encoding="UTF-8" standalone="yes"?><Relationships xmlns="http://schemas.openxmlformats.org/package/2006/relationships"></Relationships>
</file>

<file path=word/_rels/footnotes.xml.rels><?xml version="1.0" encoding="UTF-8" standalone="yes"?><Relationships xmlns="http://schemas.openxmlformats.org/package/2006/relationships"><Relationship Id="rId1" Type="http://schemas.openxmlformats.org/officeDocument/2006/relationships/hyperlink" Target="https://www.youtube.com/watch?v=XiZ0pdgN0wA&amp;t=618s&amp;ab_channel=me15degrees" TargetMode="External"/><Relationship Id="rId2" Type="http://schemas.openxmlformats.org/officeDocument/2006/relationships/hyperlink" Target="https://www.fourmilab.ch/babbage/sketch.html" TargetMode="External"/></Relationships>
</file>

<file path=word/_rels/header1.xml.rels><?xml version="1.0" encoding="UTF-8" standalone="yes"?><Relationships xmlns="http://schemas.openxmlformats.org/package/2006/relationships"></Relationships>
</file>

<file path=word/theme/theme1.xml><?xml version="1.0" encoding="utf-8"?>
<a:theme xmlns:a="http://schemas.openxmlformats.org/drawingml/2006/main" xmlns:r="http://schemas.openxmlformats.org/officeDocument/2006/relationships" xmlns:p="http://schemas.openxmlformats.org/presentationml/2006/main" name="Office Theme">
  <a:themeElements>
    <a:clrScheme name="New 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Classic 2">
      <a:majorFont>
        <a:latin typeface="Arial"/>
        <a:ea typeface="Arial"/>
        <a:cs typeface="Arial"/>
      </a:majorFont>
      <a:minorFont>
        <a:latin typeface="Arial"/>
        <a:ea typeface="Arial"/>
        <a:cs typeface="Arial"/>
      </a:minorFont>
    </a:fontScheme>
    <a:fmtScheme name="Office">
      <a:fillStyleLst>
        <a:solidFill>
          <a:schemeClr val="phClr"/>
        </a:solidFill>
        <a:gradFill>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6350" cap="flat" cmpd="sng" algn="ctr">
          <a:solidFill>
            <a:schemeClr val="phClr">
              <a:shade val="95000"/>
              <a:satMod val="105000"/>
            </a:schemeClr>
          </a:solidFill>
        </a:ln>
        <a:ln w="12700" cap="flat" cmpd="sng" algn="ctr">
          <a:solidFill>
            <a:schemeClr val="phClr"/>
          </a:solidFill>
        </a:ln>
        <a:ln w="19050" cap="flat" cmpd="sng" algn="ctr">
          <a:solidFill>
            <a:schemeClr val="phClr"/>
          </a:solidFill>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gradFill>
        <a:gradFill>
          <a:gsLst>
            <a:gs pos="0">
              <a:schemeClr val="phClr">
                <a:tint val="80000"/>
                <a:satMod val="300000"/>
              </a:schemeClr>
            </a:gs>
            <a:gs pos="100000">
              <a:schemeClr val="phClr">
                <a:shade val="30000"/>
                <a:satMod val="200000"/>
              </a:schemeClr>
            </a:gs>
          </a:gsLst>
          <a:path path="circle"/>
        </a:gradFill>
      </a:bgFillStyleLst>
    </a:fmtScheme>
  </a:themeElements>
  <a:objectDefaults/>
</a:theme>
</file>

<file path=customXml/_rels/item1.xml.rels><?xml version="1.0" encoding="UTF-8" standalone="yes"?><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EC2C136-E606-4F71-8AC8-D20FF3B566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Application>ONLYOFFICE/8.0.1.31</Application>
  <Company/>
  <DocSecurity>0</DocSecurity>
  <HyperlinksChanged>false</HyperlinksChanged>
  <LinksUpToDate>false</LinksUpToDate>
  <ScaleCrop>false</ScaleCrop>
  <SharedDoc>false</SharedDoc>
  <Template>Normal.dotm</Template>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revision>145</cp:revision>
  <dcterms:created xsi:type="dcterms:W3CDTF">2024-05-24T01:52:00Z</dcterms:created>
  <dcterms:modified xsi:type="dcterms:W3CDTF">2024-07-23T01:47:56Z</dcterms:modified>
</cp:coreProperties>
</file>